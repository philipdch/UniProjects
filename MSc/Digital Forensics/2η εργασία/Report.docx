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4AA970" w14:textId="63DEBD3F" w:rsidR="00AA3D49" w:rsidRDefault="00D00D41" w:rsidP="00D00D41">
      <w:pPr>
        <w:pStyle w:val="TOCHeading"/>
        <w:jc w:val="center"/>
        <w:rPr>
          <w:rFonts w:ascii="Times New Roman" w:eastAsiaTheme="minorHAnsi" w:hAnsi="Times New Roman" w:cs="Times New Roman"/>
          <w:color w:val="auto"/>
          <w:kern w:val="2"/>
          <w:sz w:val="22"/>
          <w:szCs w:val="22"/>
          <w:lang w:val="el-GR"/>
          <w14:ligatures w14:val="standardContextual"/>
        </w:rPr>
      </w:pPr>
      <w:r w:rsidRPr="00A80D64">
        <w:rPr>
          <w:rFonts w:ascii="Times New Roman" w:hAnsi="Times New Roman" w:cs="Times New Roman"/>
          <w:noProof/>
        </w:rPr>
        <w:drawing>
          <wp:inline distT="0" distB="0" distL="0" distR="0" wp14:anchorId="005A6389" wp14:editId="265C56C2">
            <wp:extent cx="5274310" cy="1376045"/>
            <wp:effectExtent l="0" t="0" r="2540" b="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1376045"/>
                    </a:xfrm>
                    <a:prstGeom prst="rect">
                      <a:avLst/>
                    </a:prstGeom>
                  </pic:spPr>
                </pic:pic>
              </a:graphicData>
            </a:graphic>
          </wp:inline>
        </w:drawing>
      </w:r>
    </w:p>
    <w:p w14:paraId="313012F3" w14:textId="717D1F51" w:rsidR="00AA3D49" w:rsidRDefault="00AA3D49">
      <w:pPr>
        <w:rPr>
          <w:rFonts w:ascii="Times New Roman" w:hAnsi="Times New Roman" w:cs="Times New Roman"/>
        </w:rPr>
      </w:pPr>
    </w:p>
    <w:p w14:paraId="461E13C3" w14:textId="77777777" w:rsidR="00BE0B7B" w:rsidRDefault="00BE0B7B">
      <w:pPr>
        <w:rPr>
          <w:rFonts w:ascii="Times New Roman" w:hAnsi="Times New Roman" w:cs="Times New Roman"/>
        </w:rPr>
      </w:pPr>
    </w:p>
    <w:p w14:paraId="14F609C0" w14:textId="77777777" w:rsidR="00BE0B7B" w:rsidRPr="00B83625" w:rsidRDefault="00BE0B7B" w:rsidP="00BE0B7B">
      <w:pPr>
        <w:jc w:val="center"/>
        <w:rPr>
          <w:rStyle w:val="markedcontent"/>
          <w:rFonts w:ascii="Times New Roman" w:hAnsi="Times New Roman" w:cs="Times New Roman"/>
          <w:sz w:val="28"/>
          <w:szCs w:val="28"/>
        </w:rPr>
      </w:pPr>
      <w:r w:rsidRPr="00B4061F">
        <w:rPr>
          <w:rStyle w:val="markedcontent"/>
          <w:rFonts w:ascii="Times New Roman" w:hAnsi="Times New Roman" w:cs="Times New Roman"/>
          <w:sz w:val="28"/>
          <w:szCs w:val="28"/>
        </w:rPr>
        <w:t>ΜΑΘΗΜΑ</w:t>
      </w:r>
      <w:r w:rsidRPr="00B83625">
        <w:rPr>
          <w:rStyle w:val="markedcontent"/>
          <w:rFonts w:ascii="Times New Roman" w:hAnsi="Times New Roman" w:cs="Times New Roman"/>
          <w:sz w:val="28"/>
          <w:szCs w:val="28"/>
        </w:rPr>
        <w:t>:</w:t>
      </w:r>
      <w:r w:rsidRPr="00A80D64">
        <w:rPr>
          <w:rFonts w:ascii="Times New Roman" w:hAnsi="Times New Roman" w:cs="Times New Roman"/>
        </w:rPr>
        <w:t xml:space="preserve"> </w:t>
      </w:r>
      <w:r w:rsidRPr="00B83625">
        <w:rPr>
          <w:rStyle w:val="markedcontent"/>
          <w:rFonts w:ascii="Times New Roman" w:hAnsi="Times New Roman" w:cs="Times New Roman"/>
          <w:sz w:val="28"/>
          <w:szCs w:val="28"/>
        </w:rPr>
        <w:t>Ψηφιακά Πειστήρια</w:t>
      </w:r>
    </w:p>
    <w:p w14:paraId="3B480E6F" w14:textId="5DD19C4D" w:rsidR="007D470A" w:rsidRPr="00FF324B" w:rsidRDefault="00BE0B7B" w:rsidP="00FF324B">
      <w:pPr>
        <w:jc w:val="center"/>
        <w:rPr>
          <w:rFonts w:ascii="Times New Roman" w:hAnsi="Times New Roman" w:cs="Times New Roman"/>
          <w:sz w:val="28"/>
          <w:szCs w:val="28"/>
        </w:rPr>
      </w:pPr>
      <w:r w:rsidRPr="00B4061F">
        <w:rPr>
          <w:rStyle w:val="markedcontent"/>
          <w:rFonts w:ascii="Times New Roman" w:hAnsi="Times New Roman" w:cs="Times New Roman"/>
          <w:sz w:val="28"/>
          <w:szCs w:val="28"/>
        </w:rPr>
        <w:t>Διδάσκων:</w:t>
      </w:r>
      <w:r w:rsidRPr="00A86BCE">
        <w:rPr>
          <w:rStyle w:val="markedcontent"/>
          <w:rFonts w:ascii="Times New Roman" w:hAnsi="Times New Roman" w:cs="Times New Roman"/>
          <w:sz w:val="28"/>
          <w:szCs w:val="28"/>
        </w:rPr>
        <w:t xml:space="preserve"> </w:t>
      </w:r>
      <w:r w:rsidRPr="00B83625">
        <w:rPr>
          <w:rStyle w:val="markedcontent"/>
          <w:rFonts w:ascii="Times New Roman" w:hAnsi="Times New Roman" w:cs="Times New Roman"/>
          <w:sz w:val="28"/>
          <w:szCs w:val="28"/>
        </w:rPr>
        <w:t>ΘΕΟΔΩΡΟΣ ΝΤΟΥΣΚΑΣ</w:t>
      </w:r>
    </w:p>
    <w:p w14:paraId="28F356AA" w14:textId="6CB40956" w:rsidR="00071026" w:rsidRPr="003C3149" w:rsidRDefault="003C3149" w:rsidP="00BE0B7B">
      <w:pPr>
        <w:rPr>
          <w:rFonts w:ascii="Times New Roman" w:hAnsi="Times New Roman" w:cs="Times New Roman"/>
        </w:rPr>
      </w:pPr>
      <w:r>
        <w:rPr>
          <w:rFonts w:ascii="Times New Roman" w:hAnsi="Times New Roman" w:cs="Times New Roman"/>
        </w:rPr>
        <w:t>Αργυρόπουλος Χρήστος</w:t>
      </w:r>
      <w:r w:rsidR="00F362C2">
        <w:rPr>
          <w:rFonts w:ascii="Times New Roman" w:hAnsi="Times New Roman" w:cs="Times New Roman"/>
        </w:rPr>
        <w:t xml:space="preserve">    </w:t>
      </w:r>
      <w:r>
        <w:rPr>
          <w:rFonts w:ascii="Times New Roman" w:hAnsi="Times New Roman" w:cs="Times New Roman"/>
        </w:rPr>
        <w:t>Δουραχαλής Φίλιππος</w:t>
      </w:r>
      <w:r w:rsidR="00F362C2">
        <w:rPr>
          <w:rFonts w:ascii="Times New Roman" w:hAnsi="Times New Roman" w:cs="Times New Roman"/>
        </w:rPr>
        <w:t xml:space="preserve">    </w:t>
      </w:r>
      <w:r w:rsidR="0059441C">
        <w:rPr>
          <w:rFonts w:ascii="Times New Roman" w:hAnsi="Times New Roman" w:cs="Times New Roman"/>
        </w:rPr>
        <w:t>Λαπάκης Γεράσιμος</w:t>
      </w:r>
      <w:r w:rsidR="00F362C2">
        <w:rPr>
          <w:rFonts w:ascii="Times New Roman" w:hAnsi="Times New Roman" w:cs="Times New Roman"/>
        </w:rPr>
        <w:t xml:space="preserve">    </w:t>
      </w:r>
      <w:r w:rsidR="00071026">
        <w:rPr>
          <w:rFonts w:ascii="Times New Roman" w:hAnsi="Times New Roman" w:cs="Times New Roman"/>
        </w:rPr>
        <w:t>Μπότσος Βασίλης</w:t>
      </w:r>
    </w:p>
    <w:p w14:paraId="07D7413D" w14:textId="77777777" w:rsidR="007D470A" w:rsidRDefault="007D470A" w:rsidP="00BE0B7B">
      <w:pPr>
        <w:rPr>
          <w:rFonts w:ascii="Times New Roman" w:hAnsi="Times New Roman" w:cs="Times New Roman"/>
        </w:rPr>
      </w:pPr>
    </w:p>
    <w:p w14:paraId="60680580" w14:textId="77777777" w:rsidR="00FF324B" w:rsidRDefault="00FF324B" w:rsidP="00BE0B7B">
      <w:pPr>
        <w:rPr>
          <w:rFonts w:ascii="Times New Roman" w:hAnsi="Times New Roman" w:cs="Times New Roman"/>
        </w:rPr>
      </w:pPr>
    </w:p>
    <w:p w14:paraId="6FB40B7D" w14:textId="77777777" w:rsidR="00FF324B" w:rsidRDefault="00FF324B" w:rsidP="00BE0B7B">
      <w:pPr>
        <w:rPr>
          <w:rFonts w:ascii="Times New Roman" w:hAnsi="Times New Roman" w:cs="Times New Roman"/>
        </w:rPr>
      </w:pPr>
    </w:p>
    <w:p w14:paraId="00FD09F5" w14:textId="77777777" w:rsidR="00FF324B" w:rsidRDefault="00FF324B" w:rsidP="00BE0B7B">
      <w:pPr>
        <w:rPr>
          <w:rFonts w:ascii="Times New Roman" w:hAnsi="Times New Roman" w:cs="Times New Roman"/>
        </w:rPr>
      </w:pPr>
    </w:p>
    <w:p w14:paraId="1CD28DDF" w14:textId="77777777" w:rsidR="00FF324B" w:rsidRDefault="00FF324B" w:rsidP="00BE0B7B">
      <w:pPr>
        <w:rPr>
          <w:rFonts w:ascii="Times New Roman" w:hAnsi="Times New Roman" w:cs="Times New Roman"/>
        </w:rPr>
      </w:pPr>
    </w:p>
    <w:p w14:paraId="20F4C5D0" w14:textId="0B449C96" w:rsidR="007D470A" w:rsidRPr="00A80D64" w:rsidRDefault="007D470A" w:rsidP="00C248F7">
      <w:pPr>
        <w:jc w:val="center"/>
        <w:rPr>
          <w:rFonts w:ascii="Times New Roman" w:hAnsi="Times New Roman" w:cs="Times New Roman"/>
          <w:sz w:val="32"/>
          <w:szCs w:val="32"/>
          <w:lang w:val="en-US"/>
        </w:rPr>
      </w:pPr>
      <w:r w:rsidRPr="00A80D64">
        <w:rPr>
          <w:rFonts w:ascii="Times New Roman" w:hAnsi="Times New Roman" w:cs="Times New Roman"/>
          <w:sz w:val="32"/>
          <w:szCs w:val="32"/>
          <w:lang w:val="en-US"/>
        </w:rPr>
        <w:t xml:space="preserve">Digital Forensics Investigation on </w:t>
      </w:r>
      <w:r w:rsidR="00C248F7" w:rsidRPr="00A80D64">
        <w:rPr>
          <w:rFonts w:ascii="Times New Roman" w:hAnsi="Times New Roman" w:cs="Times New Roman"/>
          <w:sz w:val="32"/>
          <w:szCs w:val="32"/>
          <w:lang w:val="en-US"/>
        </w:rPr>
        <w:t>M57 Biz Charlie</w:t>
      </w:r>
    </w:p>
    <w:p w14:paraId="4267BE1A" w14:textId="77777777" w:rsidR="007D470A" w:rsidRPr="007D470A" w:rsidRDefault="007D470A" w:rsidP="00BE0B7B">
      <w:pPr>
        <w:rPr>
          <w:rFonts w:ascii="Times New Roman" w:hAnsi="Times New Roman" w:cs="Times New Roman"/>
          <w:lang w:val="en-US"/>
        </w:rPr>
      </w:pPr>
    </w:p>
    <w:p w14:paraId="51846A37" w14:textId="77777777" w:rsidR="00BE0B7B" w:rsidRPr="00A80D64" w:rsidRDefault="00BE0B7B" w:rsidP="00BE0B7B">
      <w:pPr>
        <w:rPr>
          <w:rFonts w:ascii="Times New Roman" w:hAnsi="Times New Roman" w:cs="Times New Roman"/>
          <w:lang w:val="en-US"/>
        </w:rPr>
      </w:pPr>
    </w:p>
    <w:p w14:paraId="76FBDD08" w14:textId="77777777" w:rsidR="00BE0B7B" w:rsidRPr="00A80D64" w:rsidRDefault="00BE0B7B" w:rsidP="00BE0B7B">
      <w:pPr>
        <w:rPr>
          <w:rFonts w:ascii="Times New Roman" w:hAnsi="Times New Roman" w:cs="Times New Roman"/>
          <w:lang w:val="en-US"/>
        </w:rPr>
      </w:pPr>
    </w:p>
    <w:p w14:paraId="6BB2BFDB" w14:textId="77777777" w:rsidR="00BE0B7B" w:rsidRPr="00A80D64" w:rsidRDefault="00BE0B7B" w:rsidP="00BE0B7B">
      <w:pPr>
        <w:rPr>
          <w:rFonts w:ascii="Times New Roman" w:hAnsi="Times New Roman" w:cs="Times New Roman"/>
          <w:lang w:val="en-US"/>
        </w:rPr>
      </w:pPr>
    </w:p>
    <w:p w14:paraId="76A50320" w14:textId="77777777" w:rsidR="00BE0B7B" w:rsidRPr="00A80D64" w:rsidRDefault="00BE0B7B" w:rsidP="00BE0B7B">
      <w:pPr>
        <w:rPr>
          <w:rFonts w:ascii="Times New Roman" w:hAnsi="Times New Roman" w:cs="Times New Roman"/>
          <w:lang w:val="en-US"/>
        </w:rPr>
      </w:pPr>
    </w:p>
    <w:p w14:paraId="0CF1F1C7" w14:textId="77777777" w:rsidR="00BE0B7B" w:rsidRPr="00A80D64" w:rsidRDefault="00BE0B7B" w:rsidP="00BE0B7B">
      <w:pPr>
        <w:rPr>
          <w:rFonts w:ascii="Times New Roman" w:hAnsi="Times New Roman" w:cs="Times New Roman"/>
          <w:lang w:val="en-US"/>
        </w:rPr>
      </w:pPr>
    </w:p>
    <w:p w14:paraId="38D526ED" w14:textId="77777777" w:rsidR="00BE0B7B" w:rsidRPr="00A80D64" w:rsidRDefault="00BE0B7B" w:rsidP="00BE0B7B">
      <w:pPr>
        <w:rPr>
          <w:rFonts w:ascii="Times New Roman" w:hAnsi="Times New Roman" w:cs="Times New Roman"/>
          <w:lang w:val="en-US"/>
        </w:rPr>
      </w:pPr>
    </w:p>
    <w:p w14:paraId="64431E73" w14:textId="77777777" w:rsidR="00BE0B7B" w:rsidRPr="00A80D64" w:rsidRDefault="00BE0B7B" w:rsidP="00BE0B7B">
      <w:pPr>
        <w:rPr>
          <w:rFonts w:ascii="Times New Roman" w:hAnsi="Times New Roman" w:cs="Times New Roman"/>
          <w:lang w:val="en-US"/>
        </w:rPr>
      </w:pPr>
    </w:p>
    <w:p w14:paraId="141844B6" w14:textId="77777777" w:rsidR="007D470A" w:rsidRPr="00A80D64" w:rsidRDefault="007D470A" w:rsidP="00BE0B7B">
      <w:pPr>
        <w:rPr>
          <w:rFonts w:ascii="Times New Roman" w:hAnsi="Times New Roman" w:cs="Times New Roman"/>
          <w:lang w:val="en-US"/>
        </w:rPr>
      </w:pPr>
    </w:p>
    <w:p w14:paraId="53E93D03" w14:textId="77777777" w:rsidR="007D470A" w:rsidRPr="00A80D64" w:rsidRDefault="007D470A" w:rsidP="00BE0B7B">
      <w:pPr>
        <w:rPr>
          <w:rFonts w:ascii="Times New Roman" w:hAnsi="Times New Roman" w:cs="Times New Roman"/>
          <w:lang w:val="en-US"/>
        </w:rPr>
      </w:pPr>
    </w:p>
    <w:p w14:paraId="00C48523" w14:textId="77777777" w:rsidR="007D470A" w:rsidRPr="00A80D64" w:rsidRDefault="007D470A" w:rsidP="00BE0B7B">
      <w:pPr>
        <w:rPr>
          <w:rFonts w:ascii="Times New Roman" w:hAnsi="Times New Roman" w:cs="Times New Roman"/>
          <w:lang w:val="en-US"/>
        </w:rPr>
      </w:pPr>
    </w:p>
    <w:p w14:paraId="0C37BDEC" w14:textId="77777777" w:rsidR="007D470A" w:rsidRPr="00A80D64" w:rsidRDefault="007D470A" w:rsidP="00BE0B7B">
      <w:pPr>
        <w:rPr>
          <w:rFonts w:ascii="Times New Roman" w:hAnsi="Times New Roman" w:cs="Times New Roman"/>
          <w:lang w:val="en-US"/>
        </w:rPr>
      </w:pPr>
    </w:p>
    <w:p w14:paraId="23E056F5" w14:textId="77777777" w:rsidR="00225FA1" w:rsidRPr="00A80D64" w:rsidRDefault="00225FA1" w:rsidP="00BE0B7B">
      <w:pPr>
        <w:rPr>
          <w:rFonts w:ascii="Times New Roman" w:hAnsi="Times New Roman" w:cs="Times New Roman"/>
          <w:lang w:val="en-US"/>
        </w:rPr>
      </w:pPr>
    </w:p>
    <w:p w14:paraId="4205BEFF" w14:textId="3EE78F1C" w:rsidR="00BE0B7B" w:rsidRPr="007D470A" w:rsidRDefault="00BE0B7B" w:rsidP="007D470A">
      <w:pPr>
        <w:spacing w:before="30" w:after="30" w:line="240" w:lineRule="auto"/>
        <w:jc w:val="center"/>
        <w:rPr>
          <w:rFonts w:ascii="Times New Roman" w:eastAsia="Times New Roman" w:hAnsi="Times New Roman" w:cs="Times New Roman"/>
          <w:sz w:val="28"/>
          <w:szCs w:val="28"/>
          <w:lang w:val="en-US"/>
        </w:rPr>
      </w:pPr>
      <w:r w:rsidRPr="00B4061F">
        <w:rPr>
          <w:rFonts w:ascii="Times New Roman" w:eastAsia="Times New Roman" w:hAnsi="Times New Roman" w:cs="Times New Roman"/>
          <w:sz w:val="28"/>
          <w:szCs w:val="28"/>
        </w:rPr>
        <w:t>Εαρινό</w:t>
      </w:r>
      <w:r w:rsidRPr="00E613F4">
        <w:rPr>
          <w:rFonts w:ascii="Times New Roman" w:eastAsia="Times New Roman" w:hAnsi="Times New Roman" w:cs="Times New Roman"/>
          <w:sz w:val="28"/>
          <w:szCs w:val="28"/>
          <w:lang w:val="en-US"/>
        </w:rPr>
        <w:t xml:space="preserve"> </w:t>
      </w:r>
      <w:r w:rsidRPr="00B4061F">
        <w:rPr>
          <w:rFonts w:ascii="Times New Roman" w:eastAsia="Times New Roman" w:hAnsi="Times New Roman" w:cs="Times New Roman"/>
          <w:sz w:val="28"/>
          <w:szCs w:val="28"/>
        </w:rPr>
        <w:t>εξάμηνο</w:t>
      </w:r>
      <w:r w:rsidRPr="00E613F4">
        <w:rPr>
          <w:rFonts w:ascii="Times New Roman" w:eastAsia="Times New Roman" w:hAnsi="Times New Roman" w:cs="Times New Roman"/>
          <w:sz w:val="28"/>
          <w:szCs w:val="28"/>
          <w:lang w:val="en-US"/>
        </w:rPr>
        <w:t xml:space="preserve"> 2022-2023</w:t>
      </w:r>
    </w:p>
    <w:p w14:paraId="406EAE2B" w14:textId="77777777" w:rsidR="008634EE" w:rsidRPr="007D470A" w:rsidRDefault="008634EE" w:rsidP="007D470A">
      <w:pPr>
        <w:spacing w:before="30" w:after="30" w:line="240" w:lineRule="auto"/>
        <w:jc w:val="center"/>
        <w:rPr>
          <w:rFonts w:ascii="Times New Roman" w:eastAsia="Times New Roman" w:hAnsi="Times New Roman" w:cs="Times New Roman"/>
          <w:sz w:val="28"/>
          <w:szCs w:val="28"/>
          <w:lang w:val="en-US"/>
        </w:rPr>
      </w:pPr>
    </w:p>
    <w:sdt>
      <w:sdtPr>
        <w:rPr>
          <w:rFonts w:ascii="Times New Roman" w:eastAsiaTheme="minorHAnsi" w:hAnsi="Times New Roman" w:cs="Times New Roman"/>
          <w:color w:val="auto"/>
          <w:kern w:val="2"/>
          <w:sz w:val="22"/>
          <w:szCs w:val="22"/>
          <w:lang w:val="el-GR"/>
          <w14:ligatures w14:val="standardContextual"/>
        </w:rPr>
        <w:id w:val="-357197435"/>
        <w:docPartObj>
          <w:docPartGallery w:val="Table of Contents"/>
          <w:docPartUnique/>
        </w:docPartObj>
      </w:sdtPr>
      <w:sdtEndPr>
        <w:rPr>
          <w:b/>
          <w:bCs/>
          <w:noProof/>
        </w:rPr>
      </w:sdtEndPr>
      <w:sdtContent>
        <w:p w14:paraId="3CEE6023" w14:textId="3E76F9D6" w:rsidR="008100AA" w:rsidRPr="006539A1" w:rsidRDefault="008100AA">
          <w:pPr>
            <w:pStyle w:val="TOCHeading"/>
            <w:rPr>
              <w:rFonts w:ascii="Times New Roman" w:eastAsiaTheme="minorHAnsi" w:hAnsi="Times New Roman" w:cs="Times New Roman"/>
              <w:color w:val="auto"/>
              <w:kern w:val="2"/>
              <w:sz w:val="22"/>
              <w:szCs w:val="22"/>
              <w14:ligatures w14:val="standardContextual"/>
            </w:rPr>
          </w:pPr>
          <w:r w:rsidRPr="009756D6">
            <w:rPr>
              <w:rFonts w:ascii="Times New Roman" w:hAnsi="Times New Roman" w:cs="Times New Roman"/>
            </w:rPr>
            <w:t>Table of Contents</w:t>
          </w:r>
        </w:p>
        <w:p w14:paraId="12200D24" w14:textId="73DB7E95" w:rsidR="00110FC7" w:rsidRDefault="008100AA">
          <w:pPr>
            <w:pStyle w:val="TOC2"/>
            <w:tabs>
              <w:tab w:val="left" w:pos="660"/>
              <w:tab w:val="right" w:leader="dot" w:pos="8296"/>
            </w:tabs>
            <w:rPr>
              <w:rFonts w:cstheme="minorBidi"/>
              <w:noProof/>
              <w:kern w:val="2"/>
              <w:lang w:val="el-GR" w:eastAsia="el-GR"/>
              <w14:ligatures w14:val="standardContextual"/>
            </w:rPr>
          </w:pPr>
          <w:r w:rsidRPr="009756D6">
            <w:rPr>
              <w:rFonts w:ascii="Times New Roman" w:hAnsi="Times New Roman"/>
            </w:rPr>
            <w:fldChar w:fldCharType="begin"/>
          </w:r>
          <w:r w:rsidRPr="009756D6">
            <w:rPr>
              <w:rFonts w:ascii="Times New Roman" w:hAnsi="Times New Roman"/>
            </w:rPr>
            <w:instrText xml:space="preserve"> TOC \o "1-3" \h \z \u </w:instrText>
          </w:r>
          <w:r w:rsidRPr="009756D6">
            <w:rPr>
              <w:rFonts w:ascii="Times New Roman" w:hAnsi="Times New Roman"/>
            </w:rPr>
            <w:fldChar w:fldCharType="separate"/>
          </w:r>
          <w:hyperlink w:anchor="_Toc137160541" w:history="1">
            <w:r w:rsidR="00110FC7" w:rsidRPr="004608AC">
              <w:rPr>
                <w:rStyle w:val="Hyperlink"/>
                <w:rFonts w:ascii="Times New Roman" w:hAnsi="Times New Roman"/>
                <w:noProof/>
              </w:rPr>
              <w:t>0.</w:t>
            </w:r>
            <w:r w:rsidR="00110FC7">
              <w:rPr>
                <w:rFonts w:cstheme="minorBidi"/>
                <w:noProof/>
                <w:kern w:val="2"/>
                <w:lang w:val="el-GR" w:eastAsia="el-GR"/>
                <w14:ligatures w14:val="standardContextual"/>
              </w:rPr>
              <w:tab/>
            </w:r>
            <w:r w:rsidR="00110FC7" w:rsidRPr="004608AC">
              <w:rPr>
                <w:rStyle w:val="Hyperlink"/>
                <w:rFonts w:ascii="Times New Roman" w:hAnsi="Times New Roman"/>
                <w:noProof/>
              </w:rPr>
              <w:t>Προετοιμασία</w:t>
            </w:r>
            <w:r w:rsidR="00110FC7">
              <w:rPr>
                <w:noProof/>
                <w:webHidden/>
              </w:rPr>
              <w:tab/>
            </w:r>
            <w:r w:rsidR="00110FC7">
              <w:rPr>
                <w:noProof/>
                <w:webHidden/>
              </w:rPr>
              <w:fldChar w:fldCharType="begin"/>
            </w:r>
            <w:r w:rsidR="00110FC7">
              <w:rPr>
                <w:noProof/>
                <w:webHidden/>
              </w:rPr>
              <w:instrText xml:space="preserve"> PAGEREF _Toc137160541 \h </w:instrText>
            </w:r>
            <w:r w:rsidR="00110FC7">
              <w:rPr>
                <w:noProof/>
                <w:webHidden/>
              </w:rPr>
            </w:r>
            <w:r w:rsidR="00110FC7">
              <w:rPr>
                <w:noProof/>
                <w:webHidden/>
              </w:rPr>
              <w:fldChar w:fldCharType="separate"/>
            </w:r>
            <w:r w:rsidR="00774242">
              <w:rPr>
                <w:noProof/>
                <w:webHidden/>
              </w:rPr>
              <w:t>3</w:t>
            </w:r>
            <w:r w:rsidR="00110FC7">
              <w:rPr>
                <w:noProof/>
                <w:webHidden/>
              </w:rPr>
              <w:fldChar w:fldCharType="end"/>
            </w:r>
          </w:hyperlink>
        </w:p>
        <w:p w14:paraId="72A4D632" w14:textId="010FB480" w:rsidR="00110FC7" w:rsidRDefault="00000000">
          <w:pPr>
            <w:pStyle w:val="TOC2"/>
            <w:tabs>
              <w:tab w:val="right" w:leader="dot" w:pos="8296"/>
            </w:tabs>
            <w:rPr>
              <w:rFonts w:cstheme="minorBidi"/>
              <w:noProof/>
              <w:kern w:val="2"/>
              <w:lang w:val="el-GR" w:eastAsia="el-GR"/>
              <w14:ligatures w14:val="standardContextual"/>
            </w:rPr>
          </w:pPr>
          <w:hyperlink w:anchor="_Toc137160542" w:history="1">
            <w:r w:rsidR="00110FC7" w:rsidRPr="004608AC">
              <w:rPr>
                <w:rStyle w:val="Hyperlink"/>
                <w:rFonts w:ascii="Times New Roman" w:hAnsi="Times New Roman"/>
                <w:noProof/>
              </w:rPr>
              <w:t>1. Εντοπισμός – Ανίχνευση</w:t>
            </w:r>
            <w:r w:rsidR="00110FC7">
              <w:rPr>
                <w:noProof/>
                <w:webHidden/>
              </w:rPr>
              <w:tab/>
            </w:r>
            <w:r w:rsidR="00110FC7">
              <w:rPr>
                <w:noProof/>
                <w:webHidden/>
              </w:rPr>
              <w:fldChar w:fldCharType="begin"/>
            </w:r>
            <w:r w:rsidR="00110FC7">
              <w:rPr>
                <w:noProof/>
                <w:webHidden/>
              </w:rPr>
              <w:instrText xml:space="preserve"> PAGEREF _Toc137160542 \h </w:instrText>
            </w:r>
            <w:r w:rsidR="00110FC7">
              <w:rPr>
                <w:noProof/>
                <w:webHidden/>
              </w:rPr>
            </w:r>
            <w:r w:rsidR="00110FC7">
              <w:rPr>
                <w:noProof/>
                <w:webHidden/>
              </w:rPr>
              <w:fldChar w:fldCharType="separate"/>
            </w:r>
            <w:r w:rsidR="00774242">
              <w:rPr>
                <w:noProof/>
                <w:webHidden/>
              </w:rPr>
              <w:t>4</w:t>
            </w:r>
            <w:r w:rsidR="00110FC7">
              <w:rPr>
                <w:noProof/>
                <w:webHidden/>
              </w:rPr>
              <w:fldChar w:fldCharType="end"/>
            </w:r>
          </w:hyperlink>
        </w:p>
        <w:p w14:paraId="38BA3E3E" w14:textId="6C62229A" w:rsidR="00110FC7" w:rsidRDefault="00000000">
          <w:pPr>
            <w:pStyle w:val="TOC2"/>
            <w:tabs>
              <w:tab w:val="right" w:leader="dot" w:pos="8296"/>
            </w:tabs>
            <w:rPr>
              <w:rFonts w:cstheme="minorBidi"/>
              <w:noProof/>
              <w:kern w:val="2"/>
              <w:lang w:val="el-GR" w:eastAsia="el-GR"/>
              <w14:ligatures w14:val="standardContextual"/>
            </w:rPr>
          </w:pPr>
          <w:hyperlink w:anchor="_Toc137160543" w:history="1">
            <w:r w:rsidR="00110FC7" w:rsidRPr="004608AC">
              <w:rPr>
                <w:rStyle w:val="Hyperlink"/>
                <w:rFonts w:ascii="Times New Roman" w:hAnsi="Times New Roman"/>
                <w:noProof/>
              </w:rPr>
              <w:t>2. Συλλογή – Διαφύλαξη Πειστηρίων</w:t>
            </w:r>
            <w:r w:rsidR="00110FC7">
              <w:rPr>
                <w:noProof/>
                <w:webHidden/>
              </w:rPr>
              <w:tab/>
            </w:r>
            <w:r w:rsidR="00110FC7">
              <w:rPr>
                <w:noProof/>
                <w:webHidden/>
              </w:rPr>
              <w:fldChar w:fldCharType="begin"/>
            </w:r>
            <w:r w:rsidR="00110FC7">
              <w:rPr>
                <w:noProof/>
                <w:webHidden/>
              </w:rPr>
              <w:instrText xml:space="preserve"> PAGEREF _Toc137160543 \h </w:instrText>
            </w:r>
            <w:r w:rsidR="00110FC7">
              <w:rPr>
                <w:noProof/>
                <w:webHidden/>
              </w:rPr>
            </w:r>
            <w:r w:rsidR="00110FC7">
              <w:rPr>
                <w:noProof/>
                <w:webHidden/>
              </w:rPr>
              <w:fldChar w:fldCharType="separate"/>
            </w:r>
            <w:r w:rsidR="00774242">
              <w:rPr>
                <w:noProof/>
                <w:webHidden/>
              </w:rPr>
              <w:t>7</w:t>
            </w:r>
            <w:r w:rsidR="00110FC7">
              <w:rPr>
                <w:noProof/>
                <w:webHidden/>
              </w:rPr>
              <w:fldChar w:fldCharType="end"/>
            </w:r>
          </w:hyperlink>
        </w:p>
        <w:p w14:paraId="5BF29096" w14:textId="381F29A9" w:rsidR="00110FC7" w:rsidRDefault="00000000">
          <w:pPr>
            <w:pStyle w:val="TOC3"/>
            <w:tabs>
              <w:tab w:val="right" w:leader="dot" w:pos="8296"/>
            </w:tabs>
            <w:rPr>
              <w:rFonts w:cstheme="minorBidi"/>
              <w:noProof/>
              <w:kern w:val="2"/>
              <w:lang w:val="el-GR" w:eastAsia="el-GR"/>
              <w14:ligatures w14:val="standardContextual"/>
            </w:rPr>
          </w:pPr>
          <w:hyperlink w:anchor="_Toc137160544" w:history="1">
            <w:r w:rsidR="00110FC7" w:rsidRPr="004608AC">
              <w:rPr>
                <w:rStyle w:val="Hyperlink"/>
                <w:rFonts w:ascii="Times New Roman" w:hAnsi="Times New Roman"/>
                <w:noProof/>
              </w:rPr>
              <w:t>2.1 Συλλογή και διαφύλαξη μνήμης πειστηρίου Laptop (0001)</w:t>
            </w:r>
            <w:r w:rsidR="00110FC7">
              <w:rPr>
                <w:noProof/>
                <w:webHidden/>
              </w:rPr>
              <w:tab/>
            </w:r>
            <w:r w:rsidR="00110FC7">
              <w:rPr>
                <w:noProof/>
                <w:webHidden/>
              </w:rPr>
              <w:fldChar w:fldCharType="begin"/>
            </w:r>
            <w:r w:rsidR="00110FC7">
              <w:rPr>
                <w:noProof/>
                <w:webHidden/>
              </w:rPr>
              <w:instrText xml:space="preserve"> PAGEREF _Toc137160544 \h </w:instrText>
            </w:r>
            <w:r w:rsidR="00110FC7">
              <w:rPr>
                <w:noProof/>
                <w:webHidden/>
              </w:rPr>
            </w:r>
            <w:r w:rsidR="00110FC7">
              <w:rPr>
                <w:noProof/>
                <w:webHidden/>
              </w:rPr>
              <w:fldChar w:fldCharType="separate"/>
            </w:r>
            <w:r w:rsidR="00774242">
              <w:rPr>
                <w:noProof/>
                <w:webHidden/>
              </w:rPr>
              <w:t>8</w:t>
            </w:r>
            <w:r w:rsidR="00110FC7">
              <w:rPr>
                <w:noProof/>
                <w:webHidden/>
              </w:rPr>
              <w:fldChar w:fldCharType="end"/>
            </w:r>
          </w:hyperlink>
        </w:p>
        <w:p w14:paraId="03A1AFF3" w14:textId="4C1EF0CE" w:rsidR="00110FC7" w:rsidRDefault="00000000">
          <w:pPr>
            <w:pStyle w:val="TOC3"/>
            <w:tabs>
              <w:tab w:val="right" w:leader="dot" w:pos="8296"/>
            </w:tabs>
            <w:rPr>
              <w:rFonts w:cstheme="minorBidi"/>
              <w:noProof/>
              <w:kern w:val="2"/>
              <w:lang w:val="el-GR" w:eastAsia="el-GR"/>
              <w14:ligatures w14:val="standardContextual"/>
            </w:rPr>
          </w:pPr>
          <w:hyperlink w:anchor="_Toc137160545" w:history="1">
            <w:r w:rsidR="00110FC7" w:rsidRPr="004608AC">
              <w:rPr>
                <w:rStyle w:val="Hyperlink"/>
                <w:rFonts w:ascii="Times New Roman" w:hAnsi="Times New Roman"/>
                <w:noProof/>
              </w:rPr>
              <w:t>2.2 Συλλογή και διαφύλαξη δίσκου πειστηρίου Laptop (0001)</w:t>
            </w:r>
            <w:r w:rsidR="00110FC7">
              <w:rPr>
                <w:noProof/>
                <w:webHidden/>
              </w:rPr>
              <w:tab/>
            </w:r>
            <w:r w:rsidR="00110FC7">
              <w:rPr>
                <w:noProof/>
                <w:webHidden/>
              </w:rPr>
              <w:fldChar w:fldCharType="begin"/>
            </w:r>
            <w:r w:rsidR="00110FC7">
              <w:rPr>
                <w:noProof/>
                <w:webHidden/>
              </w:rPr>
              <w:instrText xml:space="preserve"> PAGEREF _Toc137160545 \h </w:instrText>
            </w:r>
            <w:r w:rsidR="00110FC7">
              <w:rPr>
                <w:noProof/>
                <w:webHidden/>
              </w:rPr>
            </w:r>
            <w:r w:rsidR="00110FC7">
              <w:rPr>
                <w:noProof/>
                <w:webHidden/>
              </w:rPr>
              <w:fldChar w:fldCharType="separate"/>
            </w:r>
            <w:r w:rsidR="00774242">
              <w:rPr>
                <w:noProof/>
                <w:webHidden/>
              </w:rPr>
              <w:t>10</w:t>
            </w:r>
            <w:r w:rsidR="00110FC7">
              <w:rPr>
                <w:noProof/>
                <w:webHidden/>
              </w:rPr>
              <w:fldChar w:fldCharType="end"/>
            </w:r>
          </w:hyperlink>
        </w:p>
        <w:p w14:paraId="6CE7AE81" w14:textId="219F745C" w:rsidR="00110FC7" w:rsidRDefault="00000000">
          <w:pPr>
            <w:pStyle w:val="TOC3"/>
            <w:tabs>
              <w:tab w:val="right" w:leader="dot" w:pos="8296"/>
            </w:tabs>
            <w:rPr>
              <w:rFonts w:cstheme="minorBidi"/>
              <w:noProof/>
              <w:kern w:val="2"/>
              <w:lang w:val="el-GR" w:eastAsia="el-GR"/>
              <w14:ligatures w14:val="standardContextual"/>
            </w:rPr>
          </w:pPr>
          <w:hyperlink w:anchor="_Toc137160546" w:history="1">
            <w:r w:rsidR="00110FC7" w:rsidRPr="004608AC">
              <w:rPr>
                <w:rStyle w:val="Hyperlink"/>
                <w:rFonts w:ascii="Times New Roman" w:hAnsi="Times New Roman"/>
                <w:noProof/>
              </w:rPr>
              <w:t>2.3  Συλλογή και διαφύλαξη πειστηρίων USB (0002)</w:t>
            </w:r>
            <w:r w:rsidR="00110FC7">
              <w:rPr>
                <w:noProof/>
                <w:webHidden/>
              </w:rPr>
              <w:tab/>
            </w:r>
            <w:r w:rsidR="00110FC7">
              <w:rPr>
                <w:noProof/>
                <w:webHidden/>
              </w:rPr>
              <w:fldChar w:fldCharType="begin"/>
            </w:r>
            <w:r w:rsidR="00110FC7">
              <w:rPr>
                <w:noProof/>
                <w:webHidden/>
              </w:rPr>
              <w:instrText xml:space="preserve"> PAGEREF _Toc137160546 \h </w:instrText>
            </w:r>
            <w:r w:rsidR="00110FC7">
              <w:rPr>
                <w:noProof/>
                <w:webHidden/>
              </w:rPr>
            </w:r>
            <w:r w:rsidR="00110FC7">
              <w:rPr>
                <w:noProof/>
                <w:webHidden/>
              </w:rPr>
              <w:fldChar w:fldCharType="separate"/>
            </w:r>
            <w:r w:rsidR="00774242">
              <w:rPr>
                <w:noProof/>
                <w:webHidden/>
              </w:rPr>
              <w:t>11</w:t>
            </w:r>
            <w:r w:rsidR="00110FC7">
              <w:rPr>
                <w:noProof/>
                <w:webHidden/>
              </w:rPr>
              <w:fldChar w:fldCharType="end"/>
            </w:r>
          </w:hyperlink>
        </w:p>
        <w:p w14:paraId="0F1E71AB" w14:textId="0FD26949" w:rsidR="00110FC7" w:rsidRDefault="00000000">
          <w:pPr>
            <w:pStyle w:val="TOC3"/>
            <w:tabs>
              <w:tab w:val="right" w:leader="dot" w:pos="8296"/>
            </w:tabs>
            <w:rPr>
              <w:rFonts w:cstheme="minorBidi"/>
              <w:noProof/>
              <w:kern w:val="2"/>
              <w:lang w:val="el-GR" w:eastAsia="el-GR"/>
              <w14:ligatures w14:val="standardContextual"/>
            </w:rPr>
          </w:pPr>
          <w:hyperlink w:anchor="_Toc137160547" w:history="1">
            <w:r w:rsidR="00110FC7" w:rsidRPr="004608AC">
              <w:rPr>
                <w:rStyle w:val="Hyperlink"/>
                <w:rFonts w:ascii="Times New Roman" w:hAnsi="Times New Roman"/>
                <w:noProof/>
              </w:rPr>
              <w:t>2.4 Υπολογισμός hash values για διασφάλιση της αυθεντικότητας</w:t>
            </w:r>
            <w:r w:rsidR="00110FC7">
              <w:rPr>
                <w:noProof/>
                <w:webHidden/>
              </w:rPr>
              <w:tab/>
            </w:r>
            <w:r w:rsidR="00110FC7">
              <w:rPr>
                <w:noProof/>
                <w:webHidden/>
              </w:rPr>
              <w:fldChar w:fldCharType="begin"/>
            </w:r>
            <w:r w:rsidR="00110FC7">
              <w:rPr>
                <w:noProof/>
                <w:webHidden/>
              </w:rPr>
              <w:instrText xml:space="preserve"> PAGEREF _Toc137160547 \h </w:instrText>
            </w:r>
            <w:r w:rsidR="00110FC7">
              <w:rPr>
                <w:noProof/>
                <w:webHidden/>
              </w:rPr>
            </w:r>
            <w:r w:rsidR="00110FC7">
              <w:rPr>
                <w:noProof/>
                <w:webHidden/>
              </w:rPr>
              <w:fldChar w:fldCharType="separate"/>
            </w:r>
            <w:r w:rsidR="00774242">
              <w:rPr>
                <w:noProof/>
                <w:webHidden/>
              </w:rPr>
              <w:t>13</w:t>
            </w:r>
            <w:r w:rsidR="00110FC7">
              <w:rPr>
                <w:noProof/>
                <w:webHidden/>
              </w:rPr>
              <w:fldChar w:fldCharType="end"/>
            </w:r>
          </w:hyperlink>
        </w:p>
        <w:p w14:paraId="1DFB68B1" w14:textId="1255520D" w:rsidR="00110FC7" w:rsidRDefault="00000000">
          <w:pPr>
            <w:pStyle w:val="TOC3"/>
            <w:tabs>
              <w:tab w:val="right" w:leader="dot" w:pos="8296"/>
            </w:tabs>
            <w:rPr>
              <w:rFonts w:cstheme="minorBidi"/>
              <w:noProof/>
              <w:kern w:val="2"/>
              <w:lang w:val="el-GR" w:eastAsia="el-GR"/>
              <w14:ligatures w14:val="standardContextual"/>
            </w:rPr>
          </w:pPr>
          <w:hyperlink w:anchor="_Toc137160548" w:history="1">
            <w:r w:rsidR="00110FC7" w:rsidRPr="004608AC">
              <w:rPr>
                <w:rStyle w:val="Hyperlink"/>
                <w:rFonts w:ascii="Times New Roman" w:hAnsi="Times New Roman"/>
                <w:noProof/>
              </w:rPr>
              <w:t>2.5 Κατάσχεση πειστηρίων</w:t>
            </w:r>
            <w:r w:rsidR="00110FC7">
              <w:rPr>
                <w:noProof/>
                <w:webHidden/>
              </w:rPr>
              <w:tab/>
            </w:r>
            <w:r w:rsidR="00110FC7">
              <w:rPr>
                <w:noProof/>
                <w:webHidden/>
              </w:rPr>
              <w:fldChar w:fldCharType="begin"/>
            </w:r>
            <w:r w:rsidR="00110FC7">
              <w:rPr>
                <w:noProof/>
                <w:webHidden/>
              </w:rPr>
              <w:instrText xml:space="preserve"> PAGEREF _Toc137160548 \h </w:instrText>
            </w:r>
            <w:r w:rsidR="00110FC7">
              <w:rPr>
                <w:noProof/>
                <w:webHidden/>
              </w:rPr>
            </w:r>
            <w:r w:rsidR="00110FC7">
              <w:rPr>
                <w:noProof/>
                <w:webHidden/>
              </w:rPr>
              <w:fldChar w:fldCharType="separate"/>
            </w:r>
            <w:r w:rsidR="00774242">
              <w:rPr>
                <w:noProof/>
                <w:webHidden/>
              </w:rPr>
              <w:t>14</w:t>
            </w:r>
            <w:r w:rsidR="00110FC7">
              <w:rPr>
                <w:noProof/>
                <w:webHidden/>
              </w:rPr>
              <w:fldChar w:fldCharType="end"/>
            </w:r>
          </w:hyperlink>
        </w:p>
        <w:p w14:paraId="50EC1149" w14:textId="2BB7B008" w:rsidR="00110FC7" w:rsidRDefault="00000000">
          <w:pPr>
            <w:pStyle w:val="TOC3"/>
            <w:tabs>
              <w:tab w:val="right" w:leader="dot" w:pos="8296"/>
            </w:tabs>
            <w:rPr>
              <w:rFonts w:cstheme="minorBidi"/>
              <w:noProof/>
              <w:kern w:val="2"/>
              <w:lang w:val="el-GR" w:eastAsia="el-GR"/>
              <w14:ligatures w14:val="standardContextual"/>
            </w:rPr>
          </w:pPr>
          <w:hyperlink w:anchor="_Toc137160549" w:history="1">
            <w:r w:rsidR="00110FC7" w:rsidRPr="004608AC">
              <w:rPr>
                <w:rStyle w:val="Hyperlink"/>
                <w:rFonts w:ascii="Times New Roman" w:hAnsi="Times New Roman"/>
                <w:noProof/>
              </w:rPr>
              <w:t>2.6 Αποθήκευση πειστηρίων σε ασφαλή τοποθεσία</w:t>
            </w:r>
            <w:r w:rsidR="00110FC7">
              <w:rPr>
                <w:noProof/>
                <w:webHidden/>
              </w:rPr>
              <w:tab/>
            </w:r>
            <w:r w:rsidR="00110FC7">
              <w:rPr>
                <w:noProof/>
                <w:webHidden/>
              </w:rPr>
              <w:fldChar w:fldCharType="begin"/>
            </w:r>
            <w:r w:rsidR="00110FC7">
              <w:rPr>
                <w:noProof/>
                <w:webHidden/>
              </w:rPr>
              <w:instrText xml:space="preserve"> PAGEREF _Toc137160549 \h </w:instrText>
            </w:r>
            <w:r w:rsidR="00110FC7">
              <w:rPr>
                <w:noProof/>
                <w:webHidden/>
              </w:rPr>
            </w:r>
            <w:r w:rsidR="00110FC7">
              <w:rPr>
                <w:noProof/>
                <w:webHidden/>
              </w:rPr>
              <w:fldChar w:fldCharType="separate"/>
            </w:r>
            <w:r w:rsidR="00774242">
              <w:rPr>
                <w:noProof/>
                <w:webHidden/>
              </w:rPr>
              <w:t>14</w:t>
            </w:r>
            <w:r w:rsidR="00110FC7">
              <w:rPr>
                <w:noProof/>
                <w:webHidden/>
              </w:rPr>
              <w:fldChar w:fldCharType="end"/>
            </w:r>
          </w:hyperlink>
        </w:p>
        <w:p w14:paraId="0B600633" w14:textId="405B34ED" w:rsidR="00110FC7" w:rsidRDefault="00000000">
          <w:pPr>
            <w:pStyle w:val="TOC2"/>
            <w:tabs>
              <w:tab w:val="right" w:leader="dot" w:pos="8296"/>
            </w:tabs>
            <w:rPr>
              <w:rFonts w:cstheme="minorBidi"/>
              <w:noProof/>
              <w:kern w:val="2"/>
              <w:lang w:val="el-GR" w:eastAsia="el-GR"/>
              <w14:ligatures w14:val="standardContextual"/>
            </w:rPr>
          </w:pPr>
          <w:hyperlink w:anchor="_Toc137160550" w:history="1">
            <w:r w:rsidR="00110FC7" w:rsidRPr="004608AC">
              <w:rPr>
                <w:rStyle w:val="Hyperlink"/>
                <w:rFonts w:ascii="Times New Roman" w:hAnsi="Times New Roman"/>
                <w:noProof/>
              </w:rPr>
              <w:t>3. Εξέταση – Ανάλυση</w:t>
            </w:r>
            <w:r w:rsidR="00110FC7">
              <w:rPr>
                <w:noProof/>
                <w:webHidden/>
              </w:rPr>
              <w:tab/>
            </w:r>
            <w:r w:rsidR="00110FC7">
              <w:rPr>
                <w:noProof/>
                <w:webHidden/>
              </w:rPr>
              <w:fldChar w:fldCharType="begin"/>
            </w:r>
            <w:r w:rsidR="00110FC7">
              <w:rPr>
                <w:noProof/>
                <w:webHidden/>
              </w:rPr>
              <w:instrText xml:space="preserve"> PAGEREF _Toc137160550 \h </w:instrText>
            </w:r>
            <w:r w:rsidR="00110FC7">
              <w:rPr>
                <w:noProof/>
                <w:webHidden/>
              </w:rPr>
            </w:r>
            <w:r w:rsidR="00110FC7">
              <w:rPr>
                <w:noProof/>
                <w:webHidden/>
              </w:rPr>
              <w:fldChar w:fldCharType="separate"/>
            </w:r>
            <w:r w:rsidR="00774242">
              <w:rPr>
                <w:noProof/>
                <w:webHidden/>
              </w:rPr>
              <w:t>15</w:t>
            </w:r>
            <w:r w:rsidR="00110FC7">
              <w:rPr>
                <w:noProof/>
                <w:webHidden/>
              </w:rPr>
              <w:fldChar w:fldCharType="end"/>
            </w:r>
          </w:hyperlink>
        </w:p>
        <w:p w14:paraId="7DDA7C7C" w14:textId="54D50BBC" w:rsidR="00110FC7" w:rsidRDefault="00000000">
          <w:pPr>
            <w:pStyle w:val="TOC3"/>
            <w:tabs>
              <w:tab w:val="right" w:leader="dot" w:pos="8296"/>
            </w:tabs>
            <w:rPr>
              <w:rFonts w:cstheme="minorBidi"/>
              <w:noProof/>
              <w:kern w:val="2"/>
              <w:lang w:val="el-GR" w:eastAsia="el-GR"/>
              <w14:ligatures w14:val="standardContextual"/>
            </w:rPr>
          </w:pPr>
          <w:hyperlink w:anchor="_Toc137160551" w:history="1">
            <w:r w:rsidR="00110FC7" w:rsidRPr="004608AC">
              <w:rPr>
                <w:rStyle w:val="Hyperlink"/>
                <w:rFonts w:ascii="Times New Roman" w:hAnsi="Times New Roman"/>
                <w:noProof/>
              </w:rPr>
              <w:t>3.1 Εξέταση πιστού αντιγράφου δίσκου ενεργούς συσκευής  - Laptop</w:t>
            </w:r>
            <w:r w:rsidR="00110FC7">
              <w:rPr>
                <w:noProof/>
                <w:webHidden/>
              </w:rPr>
              <w:tab/>
            </w:r>
            <w:r w:rsidR="00110FC7">
              <w:rPr>
                <w:noProof/>
                <w:webHidden/>
              </w:rPr>
              <w:fldChar w:fldCharType="begin"/>
            </w:r>
            <w:r w:rsidR="00110FC7">
              <w:rPr>
                <w:noProof/>
                <w:webHidden/>
              </w:rPr>
              <w:instrText xml:space="preserve"> PAGEREF _Toc137160551 \h </w:instrText>
            </w:r>
            <w:r w:rsidR="00110FC7">
              <w:rPr>
                <w:noProof/>
                <w:webHidden/>
              </w:rPr>
            </w:r>
            <w:r w:rsidR="00110FC7">
              <w:rPr>
                <w:noProof/>
                <w:webHidden/>
              </w:rPr>
              <w:fldChar w:fldCharType="separate"/>
            </w:r>
            <w:r w:rsidR="00774242">
              <w:rPr>
                <w:noProof/>
                <w:webHidden/>
              </w:rPr>
              <w:t>15</w:t>
            </w:r>
            <w:r w:rsidR="00110FC7">
              <w:rPr>
                <w:noProof/>
                <w:webHidden/>
              </w:rPr>
              <w:fldChar w:fldCharType="end"/>
            </w:r>
          </w:hyperlink>
        </w:p>
        <w:p w14:paraId="41E69676" w14:textId="2AEB4E40" w:rsidR="00110FC7" w:rsidRDefault="00000000">
          <w:pPr>
            <w:pStyle w:val="TOC3"/>
            <w:tabs>
              <w:tab w:val="right" w:leader="dot" w:pos="8296"/>
            </w:tabs>
            <w:rPr>
              <w:rFonts w:cstheme="minorBidi"/>
              <w:noProof/>
              <w:kern w:val="2"/>
              <w:lang w:val="el-GR" w:eastAsia="el-GR"/>
              <w14:ligatures w14:val="standardContextual"/>
            </w:rPr>
          </w:pPr>
          <w:hyperlink w:anchor="_Toc137160552" w:history="1">
            <w:r w:rsidR="00110FC7" w:rsidRPr="004608AC">
              <w:rPr>
                <w:rStyle w:val="Hyperlink"/>
                <w:rFonts w:ascii="Times New Roman" w:hAnsi="Times New Roman"/>
                <w:noProof/>
              </w:rPr>
              <w:t>3.2 Εξέταση πιστού αντιγράφου μνήμης ενεργούς συσκευής  - Laptop</w:t>
            </w:r>
            <w:r w:rsidR="00110FC7">
              <w:rPr>
                <w:noProof/>
                <w:webHidden/>
              </w:rPr>
              <w:tab/>
            </w:r>
            <w:r w:rsidR="00110FC7">
              <w:rPr>
                <w:noProof/>
                <w:webHidden/>
              </w:rPr>
              <w:fldChar w:fldCharType="begin"/>
            </w:r>
            <w:r w:rsidR="00110FC7">
              <w:rPr>
                <w:noProof/>
                <w:webHidden/>
              </w:rPr>
              <w:instrText xml:space="preserve"> PAGEREF _Toc137160552 \h </w:instrText>
            </w:r>
            <w:r w:rsidR="00110FC7">
              <w:rPr>
                <w:noProof/>
                <w:webHidden/>
              </w:rPr>
            </w:r>
            <w:r w:rsidR="00110FC7">
              <w:rPr>
                <w:noProof/>
                <w:webHidden/>
              </w:rPr>
              <w:fldChar w:fldCharType="separate"/>
            </w:r>
            <w:r w:rsidR="00774242">
              <w:rPr>
                <w:noProof/>
                <w:webHidden/>
              </w:rPr>
              <w:t>17</w:t>
            </w:r>
            <w:r w:rsidR="00110FC7">
              <w:rPr>
                <w:noProof/>
                <w:webHidden/>
              </w:rPr>
              <w:fldChar w:fldCharType="end"/>
            </w:r>
          </w:hyperlink>
        </w:p>
        <w:p w14:paraId="4626F89F" w14:textId="5F180B4B" w:rsidR="00110FC7" w:rsidRDefault="00000000">
          <w:pPr>
            <w:pStyle w:val="TOC3"/>
            <w:tabs>
              <w:tab w:val="right" w:leader="dot" w:pos="8296"/>
            </w:tabs>
            <w:rPr>
              <w:rFonts w:cstheme="minorBidi"/>
              <w:noProof/>
              <w:kern w:val="2"/>
              <w:lang w:val="el-GR" w:eastAsia="el-GR"/>
              <w14:ligatures w14:val="standardContextual"/>
            </w:rPr>
          </w:pPr>
          <w:hyperlink w:anchor="_Toc137160553" w:history="1">
            <w:r w:rsidR="00110FC7" w:rsidRPr="004608AC">
              <w:rPr>
                <w:rStyle w:val="Hyperlink"/>
                <w:rFonts w:ascii="Times New Roman" w:hAnsi="Times New Roman"/>
                <w:noProof/>
              </w:rPr>
              <w:t>3.3 Εξέταση πιστού αντιγράφου μη ενεργούς συσκευής  - USB</w:t>
            </w:r>
            <w:r w:rsidR="00110FC7">
              <w:rPr>
                <w:noProof/>
                <w:webHidden/>
              </w:rPr>
              <w:tab/>
            </w:r>
            <w:r w:rsidR="00110FC7">
              <w:rPr>
                <w:noProof/>
                <w:webHidden/>
              </w:rPr>
              <w:fldChar w:fldCharType="begin"/>
            </w:r>
            <w:r w:rsidR="00110FC7">
              <w:rPr>
                <w:noProof/>
                <w:webHidden/>
              </w:rPr>
              <w:instrText xml:space="preserve"> PAGEREF _Toc137160553 \h </w:instrText>
            </w:r>
            <w:r w:rsidR="00110FC7">
              <w:rPr>
                <w:noProof/>
                <w:webHidden/>
              </w:rPr>
            </w:r>
            <w:r w:rsidR="00110FC7">
              <w:rPr>
                <w:noProof/>
                <w:webHidden/>
              </w:rPr>
              <w:fldChar w:fldCharType="separate"/>
            </w:r>
            <w:r w:rsidR="00774242">
              <w:rPr>
                <w:noProof/>
                <w:webHidden/>
              </w:rPr>
              <w:t>19</w:t>
            </w:r>
            <w:r w:rsidR="00110FC7">
              <w:rPr>
                <w:noProof/>
                <w:webHidden/>
              </w:rPr>
              <w:fldChar w:fldCharType="end"/>
            </w:r>
          </w:hyperlink>
        </w:p>
        <w:p w14:paraId="601CB7BD" w14:textId="257F1890" w:rsidR="00110FC7" w:rsidRDefault="00000000">
          <w:pPr>
            <w:pStyle w:val="TOC3"/>
            <w:tabs>
              <w:tab w:val="right" w:leader="dot" w:pos="8296"/>
            </w:tabs>
            <w:rPr>
              <w:rFonts w:cstheme="minorBidi"/>
              <w:noProof/>
              <w:kern w:val="2"/>
              <w:lang w:val="el-GR" w:eastAsia="el-GR"/>
              <w14:ligatures w14:val="standardContextual"/>
            </w:rPr>
          </w:pPr>
          <w:hyperlink w:anchor="_Toc137160554" w:history="1">
            <w:r w:rsidR="00110FC7" w:rsidRPr="004608AC">
              <w:rPr>
                <w:rStyle w:val="Hyperlink"/>
                <w:rFonts w:ascii="Times New Roman" w:hAnsi="Times New Roman"/>
                <w:noProof/>
              </w:rPr>
              <w:t>3.4 Ανάλυση ευρημάτων κι εξαγωγή πορίσματος</w:t>
            </w:r>
            <w:r w:rsidR="00110FC7">
              <w:rPr>
                <w:noProof/>
                <w:webHidden/>
              </w:rPr>
              <w:tab/>
            </w:r>
            <w:r w:rsidR="00110FC7">
              <w:rPr>
                <w:noProof/>
                <w:webHidden/>
              </w:rPr>
              <w:fldChar w:fldCharType="begin"/>
            </w:r>
            <w:r w:rsidR="00110FC7">
              <w:rPr>
                <w:noProof/>
                <w:webHidden/>
              </w:rPr>
              <w:instrText xml:space="preserve"> PAGEREF _Toc137160554 \h </w:instrText>
            </w:r>
            <w:r w:rsidR="00110FC7">
              <w:rPr>
                <w:noProof/>
                <w:webHidden/>
              </w:rPr>
            </w:r>
            <w:r w:rsidR="00110FC7">
              <w:rPr>
                <w:noProof/>
                <w:webHidden/>
              </w:rPr>
              <w:fldChar w:fldCharType="separate"/>
            </w:r>
            <w:r w:rsidR="00774242">
              <w:rPr>
                <w:noProof/>
                <w:webHidden/>
              </w:rPr>
              <w:t>19</w:t>
            </w:r>
            <w:r w:rsidR="00110FC7">
              <w:rPr>
                <w:noProof/>
                <w:webHidden/>
              </w:rPr>
              <w:fldChar w:fldCharType="end"/>
            </w:r>
          </w:hyperlink>
        </w:p>
        <w:p w14:paraId="48C1AE8B" w14:textId="3D065EE6" w:rsidR="00110FC7" w:rsidRDefault="00000000">
          <w:pPr>
            <w:pStyle w:val="TOC2"/>
            <w:tabs>
              <w:tab w:val="right" w:leader="dot" w:pos="8296"/>
            </w:tabs>
            <w:rPr>
              <w:rFonts w:cstheme="minorBidi"/>
              <w:noProof/>
              <w:kern w:val="2"/>
              <w:lang w:val="el-GR" w:eastAsia="el-GR"/>
              <w14:ligatures w14:val="standardContextual"/>
            </w:rPr>
          </w:pPr>
          <w:hyperlink w:anchor="_Toc137160555" w:history="1">
            <w:r w:rsidR="00110FC7" w:rsidRPr="004608AC">
              <w:rPr>
                <w:rStyle w:val="Hyperlink"/>
                <w:rFonts w:ascii="Times New Roman" w:hAnsi="Times New Roman"/>
                <w:noProof/>
                <w:lang w:eastAsia="el-GR"/>
              </w:rPr>
              <w:t>4. Παρουσίαση</w:t>
            </w:r>
            <w:r w:rsidR="00110FC7">
              <w:rPr>
                <w:noProof/>
                <w:webHidden/>
              </w:rPr>
              <w:tab/>
            </w:r>
            <w:r w:rsidR="00110FC7">
              <w:rPr>
                <w:noProof/>
                <w:webHidden/>
              </w:rPr>
              <w:fldChar w:fldCharType="begin"/>
            </w:r>
            <w:r w:rsidR="00110FC7">
              <w:rPr>
                <w:noProof/>
                <w:webHidden/>
              </w:rPr>
              <w:instrText xml:space="preserve"> PAGEREF _Toc137160555 \h </w:instrText>
            </w:r>
            <w:r w:rsidR="00110FC7">
              <w:rPr>
                <w:noProof/>
                <w:webHidden/>
              </w:rPr>
            </w:r>
            <w:r w:rsidR="00110FC7">
              <w:rPr>
                <w:noProof/>
                <w:webHidden/>
              </w:rPr>
              <w:fldChar w:fldCharType="separate"/>
            </w:r>
            <w:r w:rsidR="00774242">
              <w:rPr>
                <w:noProof/>
                <w:webHidden/>
              </w:rPr>
              <w:t>27</w:t>
            </w:r>
            <w:r w:rsidR="00110FC7">
              <w:rPr>
                <w:noProof/>
                <w:webHidden/>
              </w:rPr>
              <w:fldChar w:fldCharType="end"/>
            </w:r>
          </w:hyperlink>
        </w:p>
        <w:p w14:paraId="4951DF04" w14:textId="3D70D520" w:rsidR="00110FC7" w:rsidRDefault="00000000">
          <w:pPr>
            <w:pStyle w:val="TOC3"/>
            <w:tabs>
              <w:tab w:val="right" w:leader="dot" w:pos="8296"/>
            </w:tabs>
            <w:rPr>
              <w:rFonts w:cstheme="minorBidi"/>
              <w:noProof/>
              <w:kern w:val="2"/>
              <w:lang w:val="el-GR" w:eastAsia="el-GR"/>
              <w14:ligatures w14:val="standardContextual"/>
            </w:rPr>
          </w:pPr>
          <w:hyperlink w:anchor="_Toc137160556" w:history="1">
            <w:r w:rsidR="00110FC7" w:rsidRPr="004608AC">
              <w:rPr>
                <w:rStyle w:val="Hyperlink"/>
                <w:rFonts w:ascii="Times New Roman" w:hAnsi="Times New Roman"/>
                <w:noProof/>
                <w:lang w:eastAsia="el-GR"/>
              </w:rPr>
              <w:t>4.1 Παρουσίαση και επεξήγηση των συμπερασμάτων της έρευνας</w:t>
            </w:r>
            <w:r w:rsidR="00110FC7">
              <w:rPr>
                <w:noProof/>
                <w:webHidden/>
              </w:rPr>
              <w:tab/>
            </w:r>
            <w:r w:rsidR="00110FC7">
              <w:rPr>
                <w:noProof/>
                <w:webHidden/>
              </w:rPr>
              <w:fldChar w:fldCharType="begin"/>
            </w:r>
            <w:r w:rsidR="00110FC7">
              <w:rPr>
                <w:noProof/>
                <w:webHidden/>
              </w:rPr>
              <w:instrText xml:space="preserve"> PAGEREF _Toc137160556 \h </w:instrText>
            </w:r>
            <w:r w:rsidR="00110FC7">
              <w:rPr>
                <w:noProof/>
                <w:webHidden/>
              </w:rPr>
            </w:r>
            <w:r w:rsidR="00110FC7">
              <w:rPr>
                <w:noProof/>
                <w:webHidden/>
              </w:rPr>
              <w:fldChar w:fldCharType="separate"/>
            </w:r>
            <w:r w:rsidR="00774242">
              <w:rPr>
                <w:noProof/>
                <w:webHidden/>
              </w:rPr>
              <w:t>27</w:t>
            </w:r>
            <w:r w:rsidR="00110FC7">
              <w:rPr>
                <w:noProof/>
                <w:webHidden/>
              </w:rPr>
              <w:fldChar w:fldCharType="end"/>
            </w:r>
          </w:hyperlink>
        </w:p>
        <w:p w14:paraId="64E57218" w14:textId="06E8FD5E" w:rsidR="00110FC7" w:rsidRDefault="00000000">
          <w:pPr>
            <w:pStyle w:val="TOC2"/>
            <w:tabs>
              <w:tab w:val="right" w:leader="dot" w:pos="8296"/>
            </w:tabs>
            <w:rPr>
              <w:rFonts w:cstheme="minorBidi"/>
              <w:noProof/>
              <w:kern w:val="2"/>
              <w:lang w:val="el-GR" w:eastAsia="el-GR"/>
              <w14:ligatures w14:val="standardContextual"/>
            </w:rPr>
          </w:pPr>
          <w:hyperlink w:anchor="_Toc137160557" w:history="1">
            <w:r w:rsidR="00110FC7" w:rsidRPr="004608AC">
              <w:rPr>
                <w:rStyle w:val="Hyperlink"/>
                <w:rFonts w:ascii="Times New Roman" w:hAnsi="Times New Roman"/>
                <w:noProof/>
                <w:lang w:eastAsia="el-GR"/>
              </w:rPr>
              <w:t>Παράρτημα Α – Συνεντεύξεις</w:t>
            </w:r>
            <w:r w:rsidR="00110FC7">
              <w:rPr>
                <w:noProof/>
                <w:webHidden/>
              </w:rPr>
              <w:tab/>
            </w:r>
            <w:r w:rsidR="00110FC7">
              <w:rPr>
                <w:noProof/>
                <w:webHidden/>
              </w:rPr>
              <w:fldChar w:fldCharType="begin"/>
            </w:r>
            <w:r w:rsidR="00110FC7">
              <w:rPr>
                <w:noProof/>
                <w:webHidden/>
              </w:rPr>
              <w:instrText xml:space="preserve"> PAGEREF _Toc137160557 \h </w:instrText>
            </w:r>
            <w:r w:rsidR="00110FC7">
              <w:rPr>
                <w:noProof/>
                <w:webHidden/>
              </w:rPr>
            </w:r>
            <w:r w:rsidR="00110FC7">
              <w:rPr>
                <w:noProof/>
                <w:webHidden/>
              </w:rPr>
              <w:fldChar w:fldCharType="separate"/>
            </w:r>
            <w:r w:rsidR="00774242">
              <w:rPr>
                <w:noProof/>
                <w:webHidden/>
              </w:rPr>
              <w:t>30</w:t>
            </w:r>
            <w:r w:rsidR="00110FC7">
              <w:rPr>
                <w:noProof/>
                <w:webHidden/>
              </w:rPr>
              <w:fldChar w:fldCharType="end"/>
            </w:r>
          </w:hyperlink>
        </w:p>
        <w:p w14:paraId="5156F429" w14:textId="22F158D4" w:rsidR="00110FC7" w:rsidRDefault="00000000">
          <w:pPr>
            <w:pStyle w:val="TOC3"/>
            <w:tabs>
              <w:tab w:val="right" w:leader="dot" w:pos="8296"/>
            </w:tabs>
            <w:rPr>
              <w:rFonts w:cstheme="minorBidi"/>
              <w:noProof/>
              <w:kern w:val="2"/>
              <w:lang w:val="el-GR" w:eastAsia="el-GR"/>
              <w14:ligatures w14:val="standardContextual"/>
            </w:rPr>
          </w:pPr>
          <w:hyperlink w:anchor="_Toc137160558" w:history="1">
            <w:r w:rsidR="00110FC7" w:rsidRPr="004608AC">
              <w:rPr>
                <w:rStyle w:val="Hyperlink"/>
                <w:rFonts w:ascii="Times New Roman" w:hAnsi="Times New Roman"/>
                <w:b/>
                <w:noProof/>
              </w:rPr>
              <w:t>Pat (CEO):</w:t>
            </w:r>
            <w:r w:rsidR="00110FC7">
              <w:rPr>
                <w:noProof/>
                <w:webHidden/>
              </w:rPr>
              <w:tab/>
            </w:r>
            <w:r w:rsidR="00110FC7">
              <w:rPr>
                <w:noProof/>
                <w:webHidden/>
              </w:rPr>
              <w:fldChar w:fldCharType="begin"/>
            </w:r>
            <w:r w:rsidR="00110FC7">
              <w:rPr>
                <w:noProof/>
                <w:webHidden/>
              </w:rPr>
              <w:instrText xml:space="preserve"> PAGEREF _Toc137160558 \h </w:instrText>
            </w:r>
            <w:r w:rsidR="00110FC7">
              <w:rPr>
                <w:noProof/>
                <w:webHidden/>
              </w:rPr>
            </w:r>
            <w:r w:rsidR="00110FC7">
              <w:rPr>
                <w:noProof/>
                <w:webHidden/>
              </w:rPr>
              <w:fldChar w:fldCharType="separate"/>
            </w:r>
            <w:r w:rsidR="00774242">
              <w:rPr>
                <w:noProof/>
                <w:webHidden/>
              </w:rPr>
              <w:t>30</w:t>
            </w:r>
            <w:r w:rsidR="00110FC7">
              <w:rPr>
                <w:noProof/>
                <w:webHidden/>
              </w:rPr>
              <w:fldChar w:fldCharType="end"/>
            </w:r>
          </w:hyperlink>
        </w:p>
        <w:p w14:paraId="0FE1A2E3" w14:textId="5EDFE625" w:rsidR="00110FC7" w:rsidRDefault="00000000">
          <w:pPr>
            <w:pStyle w:val="TOC3"/>
            <w:tabs>
              <w:tab w:val="right" w:leader="dot" w:pos="8296"/>
            </w:tabs>
            <w:rPr>
              <w:rFonts w:cstheme="minorBidi"/>
              <w:noProof/>
              <w:kern w:val="2"/>
              <w:lang w:val="el-GR" w:eastAsia="el-GR"/>
              <w14:ligatures w14:val="standardContextual"/>
            </w:rPr>
          </w:pPr>
          <w:hyperlink w:anchor="_Toc137160559" w:history="1">
            <w:r w:rsidR="00110FC7" w:rsidRPr="004608AC">
              <w:rPr>
                <w:rStyle w:val="Hyperlink"/>
                <w:rFonts w:ascii="Times New Roman" w:hAnsi="Times New Roman"/>
                <w:b/>
                <w:noProof/>
              </w:rPr>
              <w:t>Terry (IT Admin):</w:t>
            </w:r>
            <w:r w:rsidR="00110FC7">
              <w:rPr>
                <w:noProof/>
                <w:webHidden/>
              </w:rPr>
              <w:tab/>
            </w:r>
            <w:r w:rsidR="00110FC7">
              <w:rPr>
                <w:noProof/>
                <w:webHidden/>
              </w:rPr>
              <w:fldChar w:fldCharType="begin"/>
            </w:r>
            <w:r w:rsidR="00110FC7">
              <w:rPr>
                <w:noProof/>
                <w:webHidden/>
              </w:rPr>
              <w:instrText xml:space="preserve"> PAGEREF _Toc137160559 \h </w:instrText>
            </w:r>
            <w:r w:rsidR="00110FC7">
              <w:rPr>
                <w:noProof/>
                <w:webHidden/>
              </w:rPr>
            </w:r>
            <w:r w:rsidR="00110FC7">
              <w:rPr>
                <w:noProof/>
                <w:webHidden/>
              </w:rPr>
              <w:fldChar w:fldCharType="separate"/>
            </w:r>
            <w:r w:rsidR="00774242">
              <w:rPr>
                <w:noProof/>
                <w:webHidden/>
              </w:rPr>
              <w:t>30</w:t>
            </w:r>
            <w:r w:rsidR="00110FC7">
              <w:rPr>
                <w:noProof/>
                <w:webHidden/>
              </w:rPr>
              <w:fldChar w:fldCharType="end"/>
            </w:r>
          </w:hyperlink>
        </w:p>
        <w:p w14:paraId="5E3297B5" w14:textId="10C55E2D" w:rsidR="00110FC7" w:rsidRDefault="00000000">
          <w:pPr>
            <w:pStyle w:val="TOC3"/>
            <w:tabs>
              <w:tab w:val="right" w:leader="dot" w:pos="8296"/>
            </w:tabs>
            <w:rPr>
              <w:rFonts w:cstheme="minorBidi"/>
              <w:noProof/>
              <w:kern w:val="2"/>
              <w:lang w:val="el-GR" w:eastAsia="el-GR"/>
              <w14:ligatures w14:val="standardContextual"/>
            </w:rPr>
          </w:pPr>
          <w:hyperlink w:anchor="_Toc137160560" w:history="1">
            <w:r w:rsidR="00110FC7" w:rsidRPr="004608AC">
              <w:rPr>
                <w:rStyle w:val="Hyperlink"/>
                <w:rFonts w:ascii="Times New Roman" w:hAnsi="Times New Roman"/>
                <w:b/>
                <w:noProof/>
              </w:rPr>
              <w:t>Jo  (Υπάλληλος M57):</w:t>
            </w:r>
            <w:r w:rsidR="00110FC7">
              <w:rPr>
                <w:noProof/>
                <w:webHidden/>
              </w:rPr>
              <w:tab/>
            </w:r>
            <w:r w:rsidR="00110FC7">
              <w:rPr>
                <w:noProof/>
                <w:webHidden/>
              </w:rPr>
              <w:fldChar w:fldCharType="begin"/>
            </w:r>
            <w:r w:rsidR="00110FC7">
              <w:rPr>
                <w:noProof/>
                <w:webHidden/>
              </w:rPr>
              <w:instrText xml:space="preserve"> PAGEREF _Toc137160560 \h </w:instrText>
            </w:r>
            <w:r w:rsidR="00110FC7">
              <w:rPr>
                <w:noProof/>
                <w:webHidden/>
              </w:rPr>
            </w:r>
            <w:r w:rsidR="00110FC7">
              <w:rPr>
                <w:noProof/>
                <w:webHidden/>
              </w:rPr>
              <w:fldChar w:fldCharType="separate"/>
            </w:r>
            <w:r w:rsidR="00774242">
              <w:rPr>
                <w:noProof/>
                <w:webHidden/>
              </w:rPr>
              <w:t>31</w:t>
            </w:r>
            <w:r w:rsidR="00110FC7">
              <w:rPr>
                <w:noProof/>
                <w:webHidden/>
              </w:rPr>
              <w:fldChar w:fldCharType="end"/>
            </w:r>
          </w:hyperlink>
        </w:p>
        <w:p w14:paraId="55F2F243" w14:textId="5811834E" w:rsidR="00110FC7" w:rsidRDefault="00000000">
          <w:pPr>
            <w:pStyle w:val="TOC3"/>
            <w:tabs>
              <w:tab w:val="right" w:leader="dot" w:pos="8296"/>
            </w:tabs>
            <w:rPr>
              <w:rFonts w:cstheme="minorBidi"/>
              <w:noProof/>
              <w:kern w:val="2"/>
              <w:lang w:val="el-GR" w:eastAsia="el-GR"/>
              <w14:ligatures w14:val="standardContextual"/>
            </w:rPr>
          </w:pPr>
          <w:hyperlink w:anchor="_Toc137160561" w:history="1">
            <w:r w:rsidR="00110FC7" w:rsidRPr="004608AC">
              <w:rPr>
                <w:rStyle w:val="Hyperlink"/>
                <w:rFonts w:ascii="Times New Roman" w:hAnsi="Times New Roman"/>
                <w:b/>
                <w:noProof/>
              </w:rPr>
              <w:t>Charlie (Ύποπτος):</w:t>
            </w:r>
            <w:r w:rsidR="00110FC7">
              <w:rPr>
                <w:noProof/>
                <w:webHidden/>
              </w:rPr>
              <w:tab/>
            </w:r>
            <w:r w:rsidR="00110FC7">
              <w:rPr>
                <w:noProof/>
                <w:webHidden/>
              </w:rPr>
              <w:fldChar w:fldCharType="begin"/>
            </w:r>
            <w:r w:rsidR="00110FC7">
              <w:rPr>
                <w:noProof/>
                <w:webHidden/>
              </w:rPr>
              <w:instrText xml:space="preserve"> PAGEREF _Toc137160561 \h </w:instrText>
            </w:r>
            <w:r w:rsidR="00110FC7">
              <w:rPr>
                <w:noProof/>
                <w:webHidden/>
              </w:rPr>
            </w:r>
            <w:r w:rsidR="00110FC7">
              <w:rPr>
                <w:noProof/>
                <w:webHidden/>
              </w:rPr>
              <w:fldChar w:fldCharType="separate"/>
            </w:r>
            <w:r w:rsidR="00774242">
              <w:rPr>
                <w:noProof/>
                <w:webHidden/>
              </w:rPr>
              <w:t>31</w:t>
            </w:r>
            <w:r w:rsidR="00110FC7">
              <w:rPr>
                <w:noProof/>
                <w:webHidden/>
              </w:rPr>
              <w:fldChar w:fldCharType="end"/>
            </w:r>
          </w:hyperlink>
        </w:p>
        <w:p w14:paraId="6444E9AD" w14:textId="69D3774A" w:rsidR="00110FC7" w:rsidRDefault="00000000">
          <w:pPr>
            <w:pStyle w:val="TOC2"/>
            <w:tabs>
              <w:tab w:val="right" w:leader="dot" w:pos="8296"/>
            </w:tabs>
            <w:rPr>
              <w:rFonts w:cstheme="minorBidi"/>
              <w:noProof/>
              <w:kern w:val="2"/>
              <w:lang w:val="el-GR" w:eastAsia="el-GR"/>
              <w14:ligatures w14:val="standardContextual"/>
            </w:rPr>
          </w:pPr>
          <w:hyperlink w:anchor="_Toc137160562" w:history="1">
            <w:r w:rsidR="00110FC7" w:rsidRPr="004608AC">
              <w:rPr>
                <w:rStyle w:val="Hyperlink"/>
                <w:rFonts w:ascii="Times New Roman" w:hAnsi="Times New Roman"/>
                <w:noProof/>
                <w:lang w:eastAsia="el-GR"/>
              </w:rPr>
              <w:t>Παράρτημα Β – Ανάλυση μνήμης Laptop</w:t>
            </w:r>
            <w:r w:rsidR="00110FC7">
              <w:rPr>
                <w:noProof/>
                <w:webHidden/>
              </w:rPr>
              <w:tab/>
            </w:r>
            <w:r w:rsidR="00110FC7">
              <w:rPr>
                <w:noProof/>
                <w:webHidden/>
              </w:rPr>
              <w:fldChar w:fldCharType="begin"/>
            </w:r>
            <w:r w:rsidR="00110FC7">
              <w:rPr>
                <w:noProof/>
                <w:webHidden/>
              </w:rPr>
              <w:instrText xml:space="preserve"> PAGEREF _Toc137160562 \h </w:instrText>
            </w:r>
            <w:r w:rsidR="00110FC7">
              <w:rPr>
                <w:noProof/>
                <w:webHidden/>
              </w:rPr>
            </w:r>
            <w:r w:rsidR="00110FC7">
              <w:rPr>
                <w:noProof/>
                <w:webHidden/>
              </w:rPr>
              <w:fldChar w:fldCharType="separate"/>
            </w:r>
            <w:r w:rsidR="00774242">
              <w:rPr>
                <w:noProof/>
                <w:webHidden/>
              </w:rPr>
              <w:t>32</w:t>
            </w:r>
            <w:r w:rsidR="00110FC7">
              <w:rPr>
                <w:noProof/>
                <w:webHidden/>
              </w:rPr>
              <w:fldChar w:fldCharType="end"/>
            </w:r>
          </w:hyperlink>
        </w:p>
        <w:p w14:paraId="42C57CEC" w14:textId="04C7AB8C" w:rsidR="00110FC7" w:rsidRDefault="00000000">
          <w:pPr>
            <w:pStyle w:val="TOC2"/>
            <w:tabs>
              <w:tab w:val="right" w:leader="dot" w:pos="8296"/>
            </w:tabs>
            <w:rPr>
              <w:rFonts w:cstheme="minorBidi"/>
              <w:noProof/>
              <w:kern w:val="2"/>
              <w:lang w:val="el-GR" w:eastAsia="el-GR"/>
              <w14:ligatures w14:val="standardContextual"/>
            </w:rPr>
          </w:pPr>
          <w:hyperlink w:anchor="_Toc137160563" w:history="1">
            <w:r w:rsidR="00110FC7" w:rsidRPr="004608AC">
              <w:rPr>
                <w:rStyle w:val="Hyperlink"/>
                <w:rFonts w:ascii="Times New Roman" w:hAnsi="Times New Roman"/>
                <w:noProof/>
                <w:lang w:eastAsia="el-GR"/>
              </w:rPr>
              <w:t>Παράρτημα Γ – Ανάλυση δίσκου Laptop</w:t>
            </w:r>
            <w:r w:rsidR="00110FC7">
              <w:rPr>
                <w:noProof/>
                <w:webHidden/>
              </w:rPr>
              <w:tab/>
            </w:r>
            <w:r w:rsidR="00110FC7">
              <w:rPr>
                <w:noProof/>
                <w:webHidden/>
              </w:rPr>
              <w:fldChar w:fldCharType="begin"/>
            </w:r>
            <w:r w:rsidR="00110FC7">
              <w:rPr>
                <w:noProof/>
                <w:webHidden/>
              </w:rPr>
              <w:instrText xml:space="preserve"> PAGEREF _Toc137160563 \h </w:instrText>
            </w:r>
            <w:r w:rsidR="00110FC7">
              <w:rPr>
                <w:noProof/>
                <w:webHidden/>
              </w:rPr>
            </w:r>
            <w:r w:rsidR="00110FC7">
              <w:rPr>
                <w:noProof/>
                <w:webHidden/>
              </w:rPr>
              <w:fldChar w:fldCharType="separate"/>
            </w:r>
            <w:r w:rsidR="00774242">
              <w:rPr>
                <w:noProof/>
                <w:webHidden/>
              </w:rPr>
              <w:t>36</w:t>
            </w:r>
            <w:r w:rsidR="00110FC7">
              <w:rPr>
                <w:noProof/>
                <w:webHidden/>
              </w:rPr>
              <w:fldChar w:fldCharType="end"/>
            </w:r>
          </w:hyperlink>
        </w:p>
        <w:p w14:paraId="2D5632DE" w14:textId="36649FF3" w:rsidR="00110FC7" w:rsidRDefault="00000000">
          <w:pPr>
            <w:pStyle w:val="TOC2"/>
            <w:tabs>
              <w:tab w:val="right" w:leader="dot" w:pos="8296"/>
            </w:tabs>
            <w:rPr>
              <w:rFonts w:cstheme="minorBidi"/>
              <w:noProof/>
              <w:kern w:val="2"/>
              <w:lang w:val="el-GR" w:eastAsia="el-GR"/>
              <w14:ligatures w14:val="standardContextual"/>
            </w:rPr>
          </w:pPr>
          <w:hyperlink w:anchor="_Toc137160564" w:history="1">
            <w:r w:rsidR="00110FC7" w:rsidRPr="004608AC">
              <w:rPr>
                <w:rStyle w:val="Hyperlink"/>
                <w:rFonts w:ascii="Times New Roman" w:hAnsi="Times New Roman"/>
                <w:noProof/>
                <w:lang w:eastAsia="el-GR"/>
              </w:rPr>
              <w:t>Παράρτημα Δ – Φόρμες καταγραφής</w:t>
            </w:r>
            <w:r w:rsidR="00110FC7">
              <w:rPr>
                <w:noProof/>
                <w:webHidden/>
              </w:rPr>
              <w:tab/>
            </w:r>
            <w:r w:rsidR="00110FC7">
              <w:rPr>
                <w:noProof/>
                <w:webHidden/>
              </w:rPr>
              <w:fldChar w:fldCharType="begin"/>
            </w:r>
            <w:r w:rsidR="00110FC7">
              <w:rPr>
                <w:noProof/>
                <w:webHidden/>
              </w:rPr>
              <w:instrText xml:space="preserve"> PAGEREF _Toc137160564 \h </w:instrText>
            </w:r>
            <w:r w:rsidR="00110FC7">
              <w:rPr>
                <w:noProof/>
                <w:webHidden/>
              </w:rPr>
            </w:r>
            <w:r w:rsidR="00110FC7">
              <w:rPr>
                <w:noProof/>
                <w:webHidden/>
              </w:rPr>
              <w:fldChar w:fldCharType="separate"/>
            </w:r>
            <w:r w:rsidR="00774242">
              <w:rPr>
                <w:noProof/>
                <w:webHidden/>
              </w:rPr>
              <w:t>64</w:t>
            </w:r>
            <w:r w:rsidR="00110FC7">
              <w:rPr>
                <w:noProof/>
                <w:webHidden/>
              </w:rPr>
              <w:fldChar w:fldCharType="end"/>
            </w:r>
          </w:hyperlink>
        </w:p>
        <w:p w14:paraId="5EEA2CEA" w14:textId="67F203EB" w:rsidR="00110FC7" w:rsidRDefault="00000000">
          <w:pPr>
            <w:pStyle w:val="TOC2"/>
            <w:tabs>
              <w:tab w:val="right" w:leader="dot" w:pos="8296"/>
            </w:tabs>
            <w:rPr>
              <w:rFonts w:cstheme="minorBidi"/>
              <w:noProof/>
              <w:kern w:val="2"/>
              <w:lang w:val="el-GR" w:eastAsia="el-GR"/>
              <w14:ligatures w14:val="standardContextual"/>
            </w:rPr>
          </w:pPr>
          <w:hyperlink w:anchor="_Toc137160565" w:history="1">
            <w:r w:rsidR="00110FC7" w:rsidRPr="004608AC">
              <w:rPr>
                <w:rStyle w:val="Hyperlink"/>
                <w:rFonts w:ascii="Times New Roman" w:hAnsi="Times New Roman"/>
                <w:noProof/>
                <w:lang w:eastAsia="el-GR"/>
              </w:rPr>
              <w:t>Παράρτημα Ε – Φόρμες κατάσχεσης</w:t>
            </w:r>
            <w:r w:rsidR="00110FC7">
              <w:rPr>
                <w:noProof/>
                <w:webHidden/>
              </w:rPr>
              <w:tab/>
            </w:r>
            <w:r w:rsidR="00110FC7">
              <w:rPr>
                <w:noProof/>
                <w:webHidden/>
              </w:rPr>
              <w:fldChar w:fldCharType="begin"/>
            </w:r>
            <w:r w:rsidR="00110FC7">
              <w:rPr>
                <w:noProof/>
                <w:webHidden/>
              </w:rPr>
              <w:instrText xml:space="preserve"> PAGEREF _Toc137160565 \h </w:instrText>
            </w:r>
            <w:r w:rsidR="00110FC7">
              <w:rPr>
                <w:noProof/>
                <w:webHidden/>
              </w:rPr>
            </w:r>
            <w:r w:rsidR="00110FC7">
              <w:rPr>
                <w:noProof/>
                <w:webHidden/>
              </w:rPr>
              <w:fldChar w:fldCharType="separate"/>
            </w:r>
            <w:r w:rsidR="00774242">
              <w:rPr>
                <w:noProof/>
                <w:webHidden/>
              </w:rPr>
              <w:t>66</w:t>
            </w:r>
            <w:r w:rsidR="00110FC7">
              <w:rPr>
                <w:noProof/>
                <w:webHidden/>
              </w:rPr>
              <w:fldChar w:fldCharType="end"/>
            </w:r>
          </w:hyperlink>
        </w:p>
        <w:p w14:paraId="58C9E4AC" w14:textId="27320FED" w:rsidR="00110FC7" w:rsidRDefault="00000000">
          <w:pPr>
            <w:pStyle w:val="TOC2"/>
            <w:tabs>
              <w:tab w:val="right" w:leader="dot" w:pos="8296"/>
            </w:tabs>
            <w:rPr>
              <w:rFonts w:cstheme="minorBidi"/>
              <w:noProof/>
              <w:kern w:val="2"/>
              <w:lang w:val="el-GR" w:eastAsia="el-GR"/>
              <w14:ligatures w14:val="standardContextual"/>
            </w:rPr>
          </w:pPr>
          <w:hyperlink w:anchor="_Toc137160566" w:history="1">
            <w:r w:rsidR="00110FC7" w:rsidRPr="004608AC">
              <w:rPr>
                <w:rStyle w:val="Hyperlink"/>
                <w:rFonts w:ascii="Times New Roman" w:hAnsi="Times New Roman"/>
                <w:noProof/>
                <w:lang w:eastAsia="el-GR"/>
              </w:rPr>
              <w:t>Παράρτημα ΣΤ –  Εξοπλισμός εργαστηρίου</w:t>
            </w:r>
            <w:r w:rsidR="00110FC7">
              <w:rPr>
                <w:noProof/>
                <w:webHidden/>
              </w:rPr>
              <w:tab/>
            </w:r>
            <w:r w:rsidR="00110FC7">
              <w:rPr>
                <w:noProof/>
                <w:webHidden/>
              </w:rPr>
              <w:fldChar w:fldCharType="begin"/>
            </w:r>
            <w:r w:rsidR="00110FC7">
              <w:rPr>
                <w:noProof/>
                <w:webHidden/>
              </w:rPr>
              <w:instrText xml:space="preserve"> PAGEREF _Toc137160566 \h </w:instrText>
            </w:r>
            <w:r w:rsidR="00110FC7">
              <w:rPr>
                <w:noProof/>
                <w:webHidden/>
              </w:rPr>
            </w:r>
            <w:r w:rsidR="00110FC7">
              <w:rPr>
                <w:noProof/>
                <w:webHidden/>
              </w:rPr>
              <w:fldChar w:fldCharType="separate"/>
            </w:r>
            <w:r w:rsidR="00774242">
              <w:rPr>
                <w:noProof/>
                <w:webHidden/>
              </w:rPr>
              <w:t>68</w:t>
            </w:r>
            <w:r w:rsidR="00110FC7">
              <w:rPr>
                <w:noProof/>
                <w:webHidden/>
              </w:rPr>
              <w:fldChar w:fldCharType="end"/>
            </w:r>
          </w:hyperlink>
        </w:p>
        <w:p w14:paraId="54568841" w14:textId="11C408F9" w:rsidR="00110FC7" w:rsidRDefault="00000000">
          <w:pPr>
            <w:pStyle w:val="TOC2"/>
            <w:tabs>
              <w:tab w:val="right" w:leader="dot" w:pos="8296"/>
            </w:tabs>
            <w:rPr>
              <w:rFonts w:cstheme="minorBidi"/>
              <w:noProof/>
              <w:kern w:val="2"/>
              <w:lang w:val="el-GR" w:eastAsia="el-GR"/>
              <w14:ligatures w14:val="standardContextual"/>
            </w:rPr>
          </w:pPr>
          <w:hyperlink w:anchor="_Toc137160567" w:history="1">
            <w:r w:rsidR="00110FC7" w:rsidRPr="004608AC">
              <w:rPr>
                <w:rStyle w:val="Hyperlink"/>
                <w:rFonts w:ascii="Times New Roman" w:hAnsi="Times New Roman"/>
                <w:noProof/>
                <w:lang w:eastAsia="el-GR"/>
              </w:rPr>
              <w:t>Παράρτημα Ζ –  Γλωσσάρι</w:t>
            </w:r>
            <w:r w:rsidR="00110FC7">
              <w:rPr>
                <w:noProof/>
                <w:webHidden/>
              </w:rPr>
              <w:tab/>
            </w:r>
            <w:r w:rsidR="00110FC7">
              <w:rPr>
                <w:noProof/>
                <w:webHidden/>
              </w:rPr>
              <w:fldChar w:fldCharType="begin"/>
            </w:r>
            <w:r w:rsidR="00110FC7">
              <w:rPr>
                <w:noProof/>
                <w:webHidden/>
              </w:rPr>
              <w:instrText xml:space="preserve"> PAGEREF _Toc137160567 \h </w:instrText>
            </w:r>
            <w:r w:rsidR="00110FC7">
              <w:rPr>
                <w:noProof/>
                <w:webHidden/>
              </w:rPr>
            </w:r>
            <w:r w:rsidR="00110FC7">
              <w:rPr>
                <w:noProof/>
                <w:webHidden/>
              </w:rPr>
              <w:fldChar w:fldCharType="separate"/>
            </w:r>
            <w:r w:rsidR="00774242">
              <w:rPr>
                <w:noProof/>
                <w:webHidden/>
              </w:rPr>
              <w:t>68</w:t>
            </w:r>
            <w:r w:rsidR="00110FC7">
              <w:rPr>
                <w:noProof/>
                <w:webHidden/>
              </w:rPr>
              <w:fldChar w:fldCharType="end"/>
            </w:r>
          </w:hyperlink>
        </w:p>
        <w:p w14:paraId="1FEAF842" w14:textId="16B6036D" w:rsidR="008100AA" w:rsidRPr="009756D6" w:rsidRDefault="008100AA">
          <w:pPr>
            <w:rPr>
              <w:rFonts w:ascii="Times New Roman" w:hAnsi="Times New Roman" w:cs="Times New Roman"/>
            </w:rPr>
          </w:pPr>
          <w:r w:rsidRPr="009756D6">
            <w:rPr>
              <w:rFonts w:ascii="Times New Roman" w:hAnsi="Times New Roman" w:cs="Times New Roman"/>
              <w:b/>
              <w:bCs/>
              <w:noProof/>
            </w:rPr>
            <w:fldChar w:fldCharType="end"/>
          </w:r>
        </w:p>
      </w:sdtContent>
    </w:sdt>
    <w:p w14:paraId="1E426670" w14:textId="7460970C" w:rsidR="004F0F51" w:rsidRDefault="004F0F51" w:rsidP="00DB2A67">
      <w:pPr>
        <w:ind w:left="720" w:hanging="360"/>
        <w:rPr>
          <w:rFonts w:ascii="Times New Roman" w:hAnsi="Times New Roman" w:cs="Times New Roman"/>
          <w:lang w:val="en-US"/>
        </w:rPr>
      </w:pPr>
      <w:r>
        <w:rPr>
          <w:rFonts w:ascii="Times New Roman" w:hAnsi="Times New Roman" w:cs="Times New Roman"/>
          <w:lang w:val="en-US"/>
        </w:rPr>
        <w:tab/>
      </w:r>
    </w:p>
    <w:p w14:paraId="7A65DCC0" w14:textId="30D29AF3" w:rsidR="00550A3B" w:rsidRPr="00550A3B" w:rsidRDefault="00550A3B" w:rsidP="00DB2A67">
      <w:pPr>
        <w:ind w:left="720" w:hanging="360"/>
        <w:rPr>
          <w:rFonts w:ascii="Times New Roman" w:hAnsi="Times New Roman" w:cs="Times New Roman"/>
          <w:lang w:val="en-US"/>
        </w:rPr>
      </w:pPr>
      <w:r>
        <w:rPr>
          <w:rFonts w:ascii="Times New Roman" w:hAnsi="Times New Roman" w:cs="Times New Roman"/>
          <w:lang w:val="en-US"/>
        </w:rPr>
        <w:tab/>
      </w:r>
    </w:p>
    <w:p w14:paraId="7F72D953" w14:textId="74A51C9E" w:rsidR="009E1EAF" w:rsidRPr="009756D6" w:rsidRDefault="009E1EAF" w:rsidP="00E252C9">
      <w:pPr>
        <w:jc w:val="both"/>
        <w:rPr>
          <w:rFonts w:ascii="Times New Roman" w:hAnsi="Times New Roman" w:cs="Times New Roman"/>
        </w:rPr>
      </w:pPr>
      <w:r w:rsidRPr="009756D6">
        <w:rPr>
          <w:rFonts w:ascii="Times New Roman" w:hAnsi="Times New Roman" w:cs="Times New Roman"/>
        </w:rPr>
        <w:br w:type="page"/>
      </w:r>
    </w:p>
    <w:p w14:paraId="5B36F61F" w14:textId="10DEF45E" w:rsidR="002914C4" w:rsidRPr="009756D6" w:rsidRDefault="00A35CD5" w:rsidP="002D5F37">
      <w:pPr>
        <w:pStyle w:val="Heading2"/>
        <w:numPr>
          <w:ilvl w:val="0"/>
          <w:numId w:val="11"/>
        </w:numPr>
        <w:rPr>
          <w:rFonts w:ascii="Times New Roman" w:hAnsi="Times New Roman" w:cs="Times New Roman"/>
        </w:rPr>
      </w:pPr>
      <w:bookmarkStart w:id="0" w:name="_Toc137160541"/>
      <w:r w:rsidRPr="009756D6">
        <w:rPr>
          <w:rFonts w:ascii="Times New Roman" w:hAnsi="Times New Roman" w:cs="Times New Roman"/>
        </w:rPr>
        <w:lastRenderedPageBreak/>
        <w:t>Προετοιμασία</w:t>
      </w:r>
      <w:bookmarkEnd w:id="0"/>
    </w:p>
    <w:p w14:paraId="575CE608" w14:textId="5FE7F084" w:rsidR="00C77A1D" w:rsidRPr="00A80D64" w:rsidRDefault="00C77A1D" w:rsidP="00B27EA3">
      <w:pPr>
        <w:jc w:val="both"/>
        <w:rPr>
          <w:rFonts w:ascii="Times New Roman" w:hAnsi="Times New Roman" w:cs="Times New Roman"/>
          <w:lang w:val="en-US"/>
        </w:rPr>
      </w:pPr>
    </w:p>
    <w:p w14:paraId="598AC4FB" w14:textId="09EDEEEA" w:rsidR="000E17FA" w:rsidRPr="009756D6" w:rsidRDefault="00000EFE" w:rsidP="00B27EA3">
      <w:pPr>
        <w:jc w:val="both"/>
        <w:rPr>
          <w:rFonts w:ascii="Times New Roman" w:hAnsi="Times New Roman" w:cs="Times New Roman"/>
        </w:rPr>
      </w:pPr>
      <w:r w:rsidRPr="009756D6">
        <w:rPr>
          <w:rFonts w:ascii="Times New Roman" w:hAnsi="Times New Roman" w:cs="Times New Roman"/>
        </w:rPr>
        <w:t xml:space="preserve">Κληθήκαμε στις </w:t>
      </w:r>
      <w:r w:rsidR="00A93998" w:rsidRPr="009756D6">
        <w:rPr>
          <w:rFonts w:ascii="Times New Roman" w:hAnsi="Times New Roman" w:cs="Times New Roman"/>
        </w:rPr>
        <w:t>1</w:t>
      </w:r>
      <w:r w:rsidR="0054137F" w:rsidRPr="009756D6">
        <w:rPr>
          <w:rFonts w:ascii="Times New Roman" w:hAnsi="Times New Roman" w:cs="Times New Roman"/>
        </w:rPr>
        <w:t>1/12/2009</w:t>
      </w:r>
      <w:r w:rsidR="00A93998" w:rsidRPr="009756D6">
        <w:rPr>
          <w:rFonts w:ascii="Times New Roman" w:hAnsi="Times New Roman" w:cs="Times New Roman"/>
        </w:rPr>
        <w:t xml:space="preserve"> από τ</w:t>
      </w:r>
      <w:r w:rsidR="007F651C" w:rsidRPr="009756D6">
        <w:rPr>
          <w:rFonts w:ascii="Times New Roman" w:hAnsi="Times New Roman" w:cs="Times New Roman"/>
        </w:rPr>
        <w:t xml:space="preserve">ον κ. </w:t>
      </w:r>
      <w:r w:rsidR="007F651C" w:rsidRPr="009756D6">
        <w:rPr>
          <w:rFonts w:ascii="Times New Roman" w:hAnsi="Times New Roman" w:cs="Times New Roman"/>
          <w:lang w:val="en-US"/>
        </w:rPr>
        <w:t>Pat</w:t>
      </w:r>
      <w:r w:rsidR="007F651C" w:rsidRPr="009756D6">
        <w:rPr>
          <w:rFonts w:ascii="Times New Roman" w:hAnsi="Times New Roman" w:cs="Times New Roman"/>
        </w:rPr>
        <w:t xml:space="preserve"> </w:t>
      </w:r>
      <w:r w:rsidR="007F651C" w:rsidRPr="009756D6">
        <w:rPr>
          <w:rFonts w:ascii="Times New Roman" w:hAnsi="Times New Roman" w:cs="Times New Roman"/>
          <w:lang w:val="en-US"/>
        </w:rPr>
        <w:t>McGoo</w:t>
      </w:r>
      <w:r w:rsidR="007F651C" w:rsidRPr="009756D6">
        <w:rPr>
          <w:rFonts w:ascii="Times New Roman" w:hAnsi="Times New Roman" w:cs="Times New Roman"/>
        </w:rPr>
        <w:t xml:space="preserve"> </w:t>
      </w:r>
      <w:r w:rsidR="00B4466C" w:rsidRPr="009756D6">
        <w:rPr>
          <w:rFonts w:ascii="Times New Roman" w:hAnsi="Times New Roman" w:cs="Times New Roman"/>
        </w:rPr>
        <w:t xml:space="preserve">εκ μέρους της εταιρίας </w:t>
      </w:r>
      <w:r w:rsidR="001C2AAC">
        <w:rPr>
          <w:rFonts w:ascii="Times New Roman" w:hAnsi="Times New Roman" w:cs="Times New Roman"/>
        </w:rPr>
        <w:t>«</w:t>
      </w:r>
      <w:r w:rsidR="00B4466C" w:rsidRPr="009756D6">
        <w:rPr>
          <w:rFonts w:ascii="Times New Roman" w:hAnsi="Times New Roman" w:cs="Times New Roman"/>
          <w:lang w:val="en-US"/>
        </w:rPr>
        <w:t>M</w:t>
      </w:r>
      <w:r w:rsidR="00B4466C" w:rsidRPr="009756D6">
        <w:rPr>
          <w:rFonts w:ascii="Times New Roman" w:hAnsi="Times New Roman" w:cs="Times New Roman"/>
        </w:rPr>
        <w:t xml:space="preserve">57 </w:t>
      </w:r>
      <w:r w:rsidR="00B4466C" w:rsidRPr="009756D6">
        <w:rPr>
          <w:rFonts w:ascii="Times New Roman" w:hAnsi="Times New Roman" w:cs="Times New Roman"/>
          <w:lang w:val="en-US"/>
        </w:rPr>
        <w:t>biz</w:t>
      </w:r>
      <w:r w:rsidR="001C2AAC">
        <w:rPr>
          <w:rFonts w:ascii="Times New Roman" w:hAnsi="Times New Roman" w:cs="Times New Roman"/>
        </w:rPr>
        <w:t>»</w:t>
      </w:r>
      <w:r w:rsidR="002F0F93" w:rsidRPr="009756D6">
        <w:rPr>
          <w:rFonts w:ascii="Times New Roman" w:hAnsi="Times New Roman" w:cs="Times New Roman"/>
        </w:rPr>
        <w:t>, για την διερεύνηση ενός περιστατικού εκβιασμού πρώην συνεργάτη της εταιρίας</w:t>
      </w:r>
      <w:r w:rsidR="00EE4827" w:rsidRPr="009756D6">
        <w:rPr>
          <w:rFonts w:ascii="Times New Roman" w:hAnsi="Times New Roman" w:cs="Times New Roman"/>
        </w:rPr>
        <w:t xml:space="preserve">. </w:t>
      </w:r>
      <w:r w:rsidR="00A84B16" w:rsidRPr="009756D6">
        <w:rPr>
          <w:rFonts w:ascii="Times New Roman" w:hAnsi="Times New Roman" w:cs="Times New Roman"/>
        </w:rPr>
        <w:t xml:space="preserve">Πιο συγκεκριμένα, ο </w:t>
      </w:r>
      <w:r w:rsidR="00620456" w:rsidRPr="009756D6">
        <w:rPr>
          <w:rFonts w:ascii="Times New Roman" w:hAnsi="Times New Roman" w:cs="Times New Roman"/>
        </w:rPr>
        <w:t>κ.</w:t>
      </w:r>
      <w:r w:rsidR="00A84B16" w:rsidRPr="009756D6">
        <w:rPr>
          <w:rFonts w:ascii="Times New Roman" w:hAnsi="Times New Roman" w:cs="Times New Roman"/>
        </w:rPr>
        <w:t xml:space="preserve"> </w:t>
      </w:r>
      <w:r w:rsidR="00A84B16" w:rsidRPr="009756D6">
        <w:rPr>
          <w:rFonts w:ascii="Times New Roman" w:hAnsi="Times New Roman" w:cs="Times New Roman"/>
          <w:lang w:val="en-US"/>
        </w:rPr>
        <w:t>Andy</w:t>
      </w:r>
      <w:r w:rsidR="00A84B16" w:rsidRPr="009756D6">
        <w:rPr>
          <w:rFonts w:ascii="Times New Roman" w:hAnsi="Times New Roman" w:cs="Times New Roman"/>
        </w:rPr>
        <w:t xml:space="preserve">, υπάλληλος της εταιρίας </w:t>
      </w:r>
      <w:r w:rsidR="00A84B16" w:rsidRPr="009756D6">
        <w:rPr>
          <w:rFonts w:ascii="Times New Roman" w:hAnsi="Times New Roman" w:cs="Times New Roman"/>
          <w:lang w:val="en-US"/>
        </w:rPr>
        <w:t>SWExpert</w:t>
      </w:r>
      <w:r w:rsidR="009A6756" w:rsidRPr="009756D6">
        <w:rPr>
          <w:rFonts w:ascii="Times New Roman" w:hAnsi="Times New Roman" w:cs="Times New Roman"/>
        </w:rPr>
        <w:t xml:space="preserve"> ανέφερε την λήψη εκβιαστικού μηνύματος </w:t>
      </w:r>
      <w:r w:rsidR="00745826">
        <w:rPr>
          <w:rFonts w:ascii="Times New Roman" w:hAnsi="Times New Roman" w:cs="Times New Roman"/>
        </w:rPr>
        <w:t xml:space="preserve">ηλεκτρονικής αλληλογραφίας </w:t>
      </w:r>
      <w:r w:rsidR="009A6756" w:rsidRPr="009756D6">
        <w:rPr>
          <w:rFonts w:ascii="Times New Roman" w:hAnsi="Times New Roman" w:cs="Times New Roman"/>
        </w:rPr>
        <w:t xml:space="preserve">από τον </w:t>
      </w:r>
      <w:r w:rsidR="00ED665D" w:rsidRPr="009756D6">
        <w:rPr>
          <w:rFonts w:ascii="Times New Roman" w:hAnsi="Times New Roman" w:cs="Times New Roman"/>
        </w:rPr>
        <w:t>κ.</w:t>
      </w:r>
      <w:r w:rsidR="009A6756" w:rsidRPr="009756D6">
        <w:rPr>
          <w:rFonts w:ascii="Times New Roman" w:hAnsi="Times New Roman" w:cs="Times New Roman"/>
        </w:rPr>
        <w:t xml:space="preserve"> </w:t>
      </w:r>
      <w:r w:rsidR="009A6756" w:rsidRPr="009756D6">
        <w:rPr>
          <w:rFonts w:ascii="Times New Roman" w:hAnsi="Times New Roman" w:cs="Times New Roman"/>
          <w:lang w:val="en-US"/>
        </w:rPr>
        <w:t>Charlie</w:t>
      </w:r>
      <w:r w:rsidR="009A6756" w:rsidRPr="009756D6">
        <w:rPr>
          <w:rFonts w:ascii="Times New Roman" w:hAnsi="Times New Roman" w:cs="Times New Roman"/>
        </w:rPr>
        <w:t xml:space="preserve">, υπάλληλο της </w:t>
      </w:r>
      <w:r w:rsidR="00911C7C">
        <w:rPr>
          <w:rFonts w:ascii="Times New Roman" w:hAnsi="Times New Roman" w:cs="Times New Roman"/>
        </w:rPr>
        <w:t>«</w:t>
      </w:r>
      <w:r w:rsidR="009A6756" w:rsidRPr="009756D6">
        <w:rPr>
          <w:rFonts w:ascii="Times New Roman" w:hAnsi="Times New Roman" w:cs="Times New Roman"/>
        </w:rPr>
        <w:t xml:space="preserve">Μ57 </w:t>
      </w:r>
      <w:r w:rsidR="009A6756" w:rsidRPr="009756D6">
        <w:rPr>
          <w:rFonts w:ascii="Times New Roman" w:hAnsi="Times New Roman" w:cs="Times New Roman"/>
          <w:lang w:val="en-US"/>
        </w:rPr>
        <w:t>biz</w:t>
      </w:r>
      <w:r w:rsidR="00911C7C">
        <w:rPr>
          <w:rFonts w:ascii="Times New Roman" w:hAnsi="Times New Roman" w:cs="Times New Roman"/>
        </w:rPr>
        <w:t>»</w:t>
      </w:r>
      <w:r w:rsidR="009A6756" w:rsidRPr="009756D6">
        <w:rPr>
          <w:rFonts w:ascii="Times New Roman" w:hAnsi="Times New Roman" w:cs="Times New Roman"/>
        </w:rPr>
        <w:t xml:space="preserve"> (εφεξής θα αναφέρεται και ως «</w:t>
      </w:r>
      <w:r w:rsidR="00702BC9" w:rsidRPr="009756D6">
        <w:rPr>
          <w:rFonts w:ascii="Times New Roman" w:hAnsi="Times New Roman" w:cs="Times New Roman"/>
        </w:rPr>
        <w:t>ύποπτος</w:t>
      </w:r>
      <w:r w:rsidR="009A6756" w:rsidRPr="009756D6">
        <w:rPr>
          <w:rFonts w:ascii="Times New Roman" w:hAnsi="Times New Roman" w:cs="Times New Roman"/>
        </w:rPr>
        <w:t>»).</w:t>
      </w:r>
    </w:p>
    <w:p w14:paraId="42C8713E" w14:textId="48485283" w:rsidR="00D051CE" w:rsidRPr="009756D6" w:rsidRDefault="007E4DCD" w:rsidP="00B27EA3">
      <w:pPr>
        <w:jc w:val="both"/>
        <w:rPr>
          <w:rFonts w:ascii="Times New Roman" w:hAnsi="Times New Roman" w:cs="Times New Roman"/>
        </w:rPr>
      </w:pPr>
      <w:r w:rsidRPr="009756D6">
        <w:rPr>
          <w:rFonts w:ascii="Times New Roman" w:hAnsi="Times New Roman" w:cs="Times New Roman"/>
        </w:rPr>
        <w:t xml:space="preserve">Η </w:t>
      </w:r>
      <w:r w:rsidR="00A134C4" w:rsidRPr="009756D6">
        <w:rPr>
          <w:rFonts w:ascii="Times New Roman" w:hAnsi="Times New Roman" w:cs="Times New Roman"/>
        </w:rPr>
        <w:t xml:space="preserve">επιστημονική </w:t>
      </w:r>
      <w:r w:rsidRPr="009756D6">
        <w:rPr>
          <w:rFonts w:ascii="Times New Roman" w:hAnsi="Times New Roman" w:cs="Times New Roman"/>
        </w:rPr>
        <w:t xml:space="preserve">ομάδα </w:t>
      </w:r>
      <w:r w:rsidR="00EC6018" w:rsidRPr="009756D6">
        <w:rPr>
          <w:rFonts w:ascii="Times New Roman" w:hAnsi="Times New Roman" w:cs="Times New Roman"/>
          <w:lang w:val="en-US"/>
        </w:rPr>
        <w:t>AUEB</w:t>
      </w:r>
      <w:r w:rsidR="00EC6018" w:rsidRPr="009756D6">
        <w:rPr>
          <w:rFonts w:ascii="Times New Roman" w:hAnsi="Times New Roman" w:cs="Times New Roman"/>
        </w:rPr>
        <w:t xml:space="preserve"> </w:t>
      </w:r>
      <w:r w:rsidR="007900C1">
        <w:rPr>
          <w:rFonts w:ascii="Times New Roman" w:hAnsi="Times New Roman" w:cs="Times New Roman"/>
          <w:lang w:val="en-US"/>
        </w:rPr>
        <w:t>InfoSec</w:t>
      </w:r>
      <w:r w:rsidR="007900C1" w:rsidRPr="007900C1">
        <w:rPr>
          <w:rFonts w:ascii="Times New Roman" w:hAnsi="Times New Roman" w:cs="Times New Roman"/>
        </w:rPr>
        <w:t xml:space="preserve"> </w:t>
      </w:r>
      <w:r w:rsidR="007900C1">
        <w:rPr>
          <w:rFonts w:ascii="Times New Roman" w:hAnsi="Times New Roman" w:cs="Times New Roman"/>
          <w:lang w:val="en-US"/>
        </w:rPr>
        <w:t>Ltd</w:t>
      </w:r>
      <w:r w:rsidR="00A134C4" w:rsidRPr="009756D6">
        <w:rPr>
          <w:rFonts w:ascii="Times New Roman" w:hAnsi="Times New Roman" w:cs="Times New Roman"/>
        </w:rPr>
        <w:t xml:space="preserve"> </w:t>
      </w:r>
      <w:r w:rsidRPr="009756D6">
        <w:rPr>
          <w:rFonts w:ascii="Times New Roman" w:hAnsi="Times New Roman" w:cs="Times New Roman"/>
        </w:rPr>
        <w:t xml:space="preserve">αποτελείται από έναν (1) </w:t>
      </w:r>
      <w:r w:rsidRPr="009756D6">
        <w:rPr>
          <w:rFonts w:ascii="Times New Roman" w:hAnsi="Times New Roman" w:cs="Times New Roman"/>
          <w:lang w:val="en-US"/>
        </w:rPr>
        <w:t>expert</w:t>
      </w:r>
      <w:r w:rsidRPr="009756D6">
        <w:rPr>
          <w:rFonts w:ascii="Times New Roman" w:hAnsi="Times New Roman" w:cs="Times New Roman"/>
        </w:rPr>
        <w:t xml:space="preserve"> </w:t>
      </w:r>
      <w:r w:rsidRPr="009756D6">
        <w:rPr>
          <w:rFonts w:ascii="Times New Roman" w:hAnsi="Times New Roman" w:cs="Times New Roman"/>
          <w:lang w:val="en-US"/>
        </w:rPr>
        <w:t>witness</w:t>
      </w:r>
      <w:r w:rsidRPr="009756D6">
        <w:rPr>
          <w:rFonts w:ascii="Times New Roman" w:hAnsi="Times New Roman" w:cs="Times New Roman"/>
        </w:rPr>
        <w:t xml:space="preserve">, τον Αργυρόπουλο Χρήστο, και τρεις (3) </w:t>
      </w:r>
      <w:r w:rsidRPr="009756D6">
        <w:rPr>
          <w:rFonts w:ascii="Times New Roman" w:hAnsi="Times New Roman" w:cs="Times New Roman"/>
          <w:lang w:val="en-US"/>
        </w:rPr>
        <w:t>technical</w:t>
      </w:r>
      <w:r w:rsidRPr="009756D6">
        <w:rPr>
          <w:rFonts w:ascii="Times New Roman" w:hAnsi="Times New Roman" w:cs="Times New Roman"/>
        </w:rPr>
        <w:t xml:space="preserve"> </w:t>
      </w:r>
      <w:r w:rsidRPr="009756D6">
        <w:rPr>
          <w:rFonts w:ascii="Times New Roman" w:hAnsi="Times New Roman" w:cs="Times New Roman"/>
          <w:lang w:val="en-US"/>
        </w:rPr>
        <w:t>witnesses</w:t>
      </w:r>
      <w:r w:rsidRPr="009756D6">
        <w:rPr>
          <w:rFonts w:ascii="Times New Roman" w:hAnsi="Times New Roman" w:cs="Times New Roman"/>
        </w:rPr>
        <w:t>, τους Δουραχαλή Φίλιππο, Λαπάκη Γεράσιμο και Μπότσο Βασίλ</w:t>
      </w:r>
      <w:r w:rsidR="0084210E">
        <w:rPr>
          <w:rFonts w:ascii="Times New Roman" w:hAnsi="Times New Roman" w:cs="Times New Roman"/>
        </w:rPr>
        <w:t>ειο</w:t>
      </w:r>
      <w:r w:rsidRPr="009756D6">
        <w:rPr>
          <w:rFonts w:ascii="Times New Roman" w:hAnsi="Times New Roman" w:cs="Times New Roman"/>
        </w:rPr>
        <w:t>.</w:t>
      </w:r>
    </w:p>
    <w:p w14:paraId="1F504AEE" w14:textId="0D1EA4B9" w:rsidR="00702DB7" w:rsidRPr="009756D6" w:rsidRDefault="00702DB7" w:rsidP="00B27EA3">
      <w:pPr>
        <w:jc w:val="both"/>
        <w:rPr>
          <w:rFonts w:ascii="Times New Roman" w:hAnsi="Times New Roman" w:cs="Times New Roman"/>
        </w:rPr>
      </w:pPr>
      <w:r w:rsidRPr="009756D6">
        <w:rPr>
          <w:rFonts w:ascii="Times New Roman" w:hAnsi="Times New Roman" w:cs="Times New Roman"/>
        </w:rPr>
        <w:t xml:space="preserve">Στις </w:t>
      </w:r>
      <w:r w:rsidR="00A344EB">
        <w:rPr>
          <w:rFonts w:ascii="Times New Roman" w:hAnsi="Times New Roman" w:cs="Times New Roman"/>
        </w:rPr>
        <w:t>10/12/2009</w:t>
      </w:r>
      <w:r w:rsidRPr="009756D6">
        <w:rPr>
          <w:rFonts w:ascii="Times New Roman" w:hAnsi="Times New Roman" w:cs="Times New Roman"/>
        </w:rPr>
        <w:t xml:space="preserve"> </w:t>
      </w:r>
      <w:r w:rsidR="00B7274B">
        <w:rPr>
          <w:rFonts w:ascii="Times New Roman" w:hAnsi="Times New Roman" w:cs="Times New Roman"/>
        </w:rPr>
        <w:t xml:space="preserve">ώρα 13:00 </w:t>
      </w:r>
      <w:r w:rsidRPr="009756D6">
        <w:rPr>
          <w:rFonts w:ascii="Times New Roman" w:hAnsi="Times New Roman" w:cs="Times New Roman"/>
        </w:rPr>
        <w:t xml:space="preserve">ο </w:t>
      </w:r>
      <w:r w:rsidRPr="009756D6">
        <w:rPr>
          <w:rFonts w:ascii="Times New Roman" w:hAnsi="Times New Roman" w:cs="Times New Roman"/>
          <w:lang w:val="en-US"/>
        </w:rPr>
        <w:t>expert</w:t>
      </w:r>
      <w:r w:rsidRPr="009756D6">
        <w:rPr>
          <w:rFonts w:ascii="Times New Roman" w:hAnsi="Times New Roman" w:cs="Times New Roman"/>
        </w:rPr>
        <w:t xml:space="preserve"> </w:t>
      </w:r>
      <w:r w:rsidRPr="009756D6">
        <w:rPr>
          <w:rFonts w:ascii="Times New Roman" w:hAnsi="Times New Roman" w:cs="Times New Roman"/>
          <w:lang w:val="en-US"/>
        </w:rPr>
        <w:t>witness</w:t>
      </w:r>
      <w:r w:rsidRPr="009756D6">
        <w:rPr>
          <w:rFonts w:ascii="Times New Roman" w:hAnsi="Times New Roman" w:cs="Times New Roman"/>
        </w:rPr>
        <w:t xml:space="preserve">, </w:t>
      </w:r>
      <w:r w:rsidR="005B30AE" w:rsidRPr="009756D6">
        <w:rPr>
          <w:rFonts w:ascii="Times New Roman" w:hAnsi="Times New Roman" w:cs="Times New Roman"/>
        </w:rPr>
        <w:t xml:space="preserve">Χ. Αργυρόπουλος, </w:t>
      </w:r>
      <w:r w:rsidRPr="009756D6">
        <w:rPr>
          <w:rFonts w:ascii="Times New Roman" w:hAnsi="Times New Roman" w:cs="Times New Roman"/>
        </w:rPr>
        <w:t xml:space="preserve">ως </w:t>
      </w:r>
      <w:r w:rsidR="00602FB2" w:rsidRPr="009756D6">
        <w:rPr>
          <w:rFonts w:ascii="Times New Roman" w:hAnsi="Times New Roman" w:cs="Times New Roman"/>
        </w:rPr>
        <w:t>υπεύθυνος</w:t>
      </w:r>
      <w:r w:rsidRPr="009756D6">
        <w:rPr>
          <w:rFonts w:ascii="Times New Roman" w:hAnsi="Times New Roman" w:cs="Times New Roman"/>
        </w:rPr>
        <w:t xml:space="preserve"> της ομάδας, έλαβε </w:t>
      </w:r>
      <w:r w:rsidRPr="009756D6">
        <w:rPr>
          <w:rFonts w:ascii="Times New Roman" w:hAnsi="Times New Roman" w:cs="Times New Roman"/>
          <w:lang w:val="en-US"/>
        </w:rPr>
        <w:t>email</w:t>
      </w:r>
      <w:r w:rsidRPr="009756D6">
        <w:rPr>
          <w:rFonts w:ascii="Times New Roman" w:hAnsi="Times New Roman" w:cs="Times New Roman"/>
        </w:rPr>
        <w:t xml:space="preserve"> από τον </w:t>
      </w:r>
      <w:r w:rsidRPr="009756D6">
        <w:rPr>
          <w:rFonts w:ascii="Times New Roman" w:hAnsi="Times New Roman" w:cs="Times New Roman"/>
          <w:lang w:val="en-US"/>
        </w:rPr>
        <w:t>Pat</w:t>
      </w:r>
      <w:r w:rsidRPr="009756D6">
        <w:rPr>
          <w:rFonts w:ascii="Times New Roman" w:hAnsi="Times New Roman" w:cs="Times New Roman"/>
        </w:rPr>
        <w:t xml:space="preserve"> </w:t>
      </w:r>
      <w:r w:rsidRPr="009756D6">
        <w:rPr>
          <w:rFonts w:ascii="Times New Roman" w:hAnsi="Times New Roman" w:cs="Times New Roman"/>
          <w:lang w:val="en-US"/>
        </w:rPr>
        <w:t>McGoo</w:t>
      </w:r>
      <w:r w:rsidR="00821958" w:rsidRPr="009756D6">
        <w:rPr>
          <w:rFonts w:ascii="Times New Roman" w:hAnsi="Times New Roman" w:cs="Times New Roman"/>
        </w:rPr>
        <w:t xml:space="preserve">, </w:t>
      </w:r>
      <w:r w:rsidR="00821958" w:rsidRPr="009756D6">
        <w:rPr>
          <w:rFonts w:ascii="Times New Roman" w:hAnsi="Times New Roman" w:cs="Times New Roman"/>
          <w:lang w:val="en-US"/>
        </w:rPr>
        <w:t>CEO</w:t>
      </w:r>
      <w:r w:rsidR="00821958" w:rsidRPr="009756D6">
        <w:rPr>
          <w:rFonts w:ascii="Times New Roman" w:hAnsi="Times New Roman" w:cs="Times New Roman"/>
        </w:rPr>
        <w:t xml:space="preserve"> της </w:t>
      </w:r>
      <w:r w:rsidR="0078798E">
        <w:rPr>
          <w:rFonts w:ascii="Times New Roman" w:hAnsi="Times New Roman" w:cs="Times New Roman"/>
        </w:rPr>
        <w:t>«</w:t>
      </w:r>
      <w:r w:rsidR="00821958" w:rsidRPr="009756D6">
        <w:rPr>
          <w:rFonts w:ascii="Times New Roman" w:hAnsi="Times New Roman" w:cs="Times New Roman"/>
          <w:lang w:val="en-US"/>
        </w:rPr>
        <w:t>M</w:t>
      </w:r>
      <w:r w:rsidR="00821958" w:rsidRPr="009756D6">
        <w:rPr>
          <w:rFonts w:ascii="Times New Roman" w:hAnsi="Times New Roman" w:cs="Times New Roman"/>
        </w:rPr>
        <w:t xml:space="preserve">57 </w:t>
      </w:r>
      <w:r w:rsidR="00821958" w:rsidRPr="009756D6">
        <w:rPr>
          <w:rFonts w:ascii="Times New Roman" w:hAnsi="Times New Roman" w:cs="Times New Roman"/>
          <w:lang w:val="en-US"/>
        </w:rPr>
        <w:t>biz</w:t>
      </w:r>
      <w:r w:rsidR="0078798E">
        <w:rPr>
          <w:rFonts w:ascii="Times New Roman" w:hAnsi="Times New Roman" w:cs="Times New Roman"/>
        </w:rPr>
        <w:t>»</w:t>
      </w:r>
      <w:r w:rsidRPr="009756D6">
        <w:rPr>
          <w:rFonts w:ascii="Times New Roman" w:hAnsi="Times New Roman" w:cs="Times New Roman"/>
        </w:rPr>
        <w:t xml:space="preserve">, στο οποίο ο </w:t>
      </w:r>
      <w:r w:rsidRPr="009756D6">
        <w:rPr>
          <w:rFonts w:ascii="Times New Roman" w:hAnsi="Times New Roman" w:cs="Times New Roman"/>
          <w:lang w:val="en-US"/>
        </w:rPr>
        <w:t>Pat</w:t>
      </w:r>
      <w:r w:rsidRPr="009756D6">
        <w:rPr>
          <w:rFonts w:ascii="Times New Roman" w:hAnsi="Times New Roman" w:cs="Times New Roman"/>
        </w:rPr>
        <w:t xml:space="preserve"> ζητούσε την συνδρομή της επιστημονικής ομάδας ώστε να εξακριβωθεί αν αληθεύουν όσα ισχυρίζεται ένας πρώην συνεργάτης </w:t>
      </w:r>
      <w:r w:rsidR="00A80D64" w:rsidRPr="00A80D64">
        <w:rPr>
          <w:rFonts w:ascii="Times New Roman" w:hAnsi="Times New Roman" w:cs="Times New Roman"/>
        </w:rPr>
        <w:t>περί</w:t>
      </w:r>
      <w:r w:rsidRPr="009756D6">
        <w:rPr>
          <w:rFonts w:ascii="Times New Roman" w:hAnsi="Times New Roman" w:cs="Times New Roman"/>
        </w:rPr>
        <w:t xml:space="preserve"> εκβιασμού.</w:t>
      </w:r>
      <w:r w:rsidR="00821958" w:rsidRPr="009756D6">
        <w:rPr>
          <w:rFonts w:ascii="Times New Roman" w:hAnsi="Times New Roman" w:cs="Times New Roman"/>
        </w:rPr>
        <w:t xml:space="preserve"> Πιο συγκεκριμένα, ο </w:t>
      </w:r>
      <w:r w:rsidR="00236283" w:rsidRPr="009756D6">
        <w:rPr>
          <w:rFonts w:ascii="Times New Roman" w:hAnsi="Times New Roman" w:cs="Times New Roman"/>
        </w:rPr>
        <w:t>κ.</w:t>
      </w:r>
      <w:r w:rsidR="00821958" w:rsidRPr="009756D6">
        <w:rPr>
          <w:rFonts w:ascii="Times New Roman" w:hAnsi="Times New Roman" w:cs="Times New Roman"/>
        </w:rPr>
        <w:t xml:space="preserve"> </w:t>
      </w:r>
      <w:r w:rsidR="00821958" w:rsidRPr="009756D6">
        <w:rPr>
          <w:rFonts w:ascii="Times New Roman" w:hAnsi="Times New Roman" w:cs="Times New Roman"/>
          <w:lang w:val="en-US"/>
        </w:rPr>
        <w:t>Andy</w:t>
      </w:r>
      <w:r w:rsidR="00821958" w:rsidRPr="009756D6">
        <w:rPr>
          <w:rFonts w:ascii="Times New Roman" w:hAnsi="Times New Roman" w:cs="Times New Roman"/>
        </w:rPr>
        <w:t xml:space="preserve"> της </w:t>
      </w:r>
      <w:r w:rsidR="00821958" w:rsidRPr="009756D6">
        <w:rPr>
          <w:rFonts w:ascii="Times New Roman" w:hAnsi="Times New Roman" w:cs="Times New Roman"/>
          <w:lang w:val="en-US"/>
        </w:rPr>
        <w:t>SWExpert</w:t>
      </w:r>
      <w:r w:rsidR="00821958" w:rsidRPr="009756D6">
        <w:rPr>
          <w:rFonts w:ascii="Times New Roman" w:hAnsi="Times New Roman" w:cs="Times New Roman"/>
        </w:rPr>
        <w:t xml:space="preserve"> (και πρώην συνεργάτης με τον </w:t>
      </w:r>
      <w:r w:rsidR="00CE3F3F" w:rsidRPr="009756D6">
        <w:rPr>
          <w:rFonts w:ascii="Times New Roman" w:hAnsi="Times New Roman" w:cs="Times New Roman"/>
        </w:rPr>
        <w:t xml:space="preserve">κ. </w:t>
      </w:r>
      <w:r w:rsidR="00821958" w:rsidRPr="009756D6">
        <w:rPr>
          <w:rFonts w:ascii="Times New Roman" w:hAnsi="Times New Roman" w:cs="Times New Roman"/>
          <w:lang w:val="en-US"/>
        </w:rPr>
        <w:t>Pat</w:t>
      </w:r>
      <w:r w:rsidR="00821958" w:rsidRPr="009756D6">
        <w:rPr>
          <w:rFonts w:ascii="Times New Roman" w:hAnsi="Times New Roman" w:cs="Times New Roman"/>
        </w:rPr>
        <w:t xml:space="preserve">) ισχυρίστηκε πως έλαβε εκβιαστικό </w:t>
      </w:r>
      <w:r w:rsidR="00821958" w:rsidRPr="009756D6">
        <w:rPr>
          <w:rFonts w:ascii="Times New Roman" w:hAnsi="Times New Roman" w:cs="Times New Roman"/>
          <w:lang w:val="en-US"/>
        </w:rPr>
        <w:t>email</w:t>
      </w:r>
      <w:r w:rsidR="00821958" w:rsidRPr="009756D6">
        <w:rPr>
          <w:rFonts w:ascii="Times New Roman" w:hAnsi="Times New Roman" w:cs="Times New Roman"/>
        </w:rPr>
        <w:t xml:space="preserve"> από τον κ</w:t>
      </w:r>
      <w:r w:rsidR="00ED665D" w:rsidRPr="009756D6">
        <w:rPr>
          <w:rFonts w:ascii="Times New Roman" w:hAnsi="Times New Roman" w:cs="Times New Roman"/>
        </w:rPr>
        <w:t>.</w:t>
      </w:r>
      <w:r w:rsidR="00821958" w:rsidRPr="009756D6">
        <w:rPr>
          <w:rFonts w:ascii="Times New Roman" w:hAnsi="Times New Roman" w:cs="Times New Roman"/>
        </w:rPr>
        <w:t xml:space="preserve"> </w:t>
      </w:r>
      <w:r w:rsidR="00821958" w:rsidRPr="009756D6">
        <w:rPr>
          <w:rFonts w:ascii="Times New Roman" w:hAnsi="Times New Roman" w:cs="Times New Roman"/>
          <w:lang w:val="en-US"/>
        </w:rPr>
        <w:t>Charlie</w:t>
      </w:r>
      <w:r w:rsidR="00821958" w:rsidRPr="009756D6">
        <w:rPr>
          <w:rFonts w:ascii="Times New Roman" w:hAnsi="Times New Roman" w:cs="Times New Roman"/>
        </w:rPr>
        <w:t xml:space="preserve"> της </w:t>
      </w:r>
      <w:r w:rsidR="00207829">
        <w:rPr>
          <w:rFonts w:ascii="Times New Roman" w:hAnsi="Times New Roman" w:cs="Times New Roman"/>
        </w:rPr>
        <w:t>«</w:t>
      </w:r>
      <w:r w:rsidR="00821958" w:rsidRPr="009756D6">
        <w:rPr>
          <w:rFonts w:ascii="Times New Roman" w:hAnsi="Times New Roman" w:cs="Times New Roman"/>
        </w:rPr>
        <w:t xml:space="preserve">Μ57 </w:t>
      </w:r>
      <w:r w:rsidR="00821958" w:rsidRPr="009756D6">
        <w:rPr>
          <w:rFonts w:ascii="Times New Roman" w:hAnsi="Times New Roman" w:cs="Times New Roman"/>
          <w:lang w:val="en-US"/>
        </w:rPr>
        <w:t>biz</w:t>
      </w:r>
      <w:r w:rsidR="00207829">
        <w:rPr>
          <w:rFonts w:ascii="Times New Roman" w:hAnsi="Times New Roman" w:cs="Times New Roman"/>
        </w:rPr>
        <w:t>»</w:t>
      </w:r>
      <w:r w:rsidR="00A134C4" w:rsidRPr="009756D6">
        <w:rPr>
          <w:rFonts w:ascii="Times New Roman" w:hAnsi="Times New Roman" w:cs="Times New Roman"/>
        </w:rPr>
        <w:t xml:space="preserve">. Από φόβο να μην εμπλακεί η αστυνομία επικοινώνησε με τον προϊστάμενο του </w:t>
      </w:r>
      <w:r w:rsidR="007F4770">
        <w:rPr>
          <w:rFonts w:ascii="Times New Roman" w:hAnsi="Times New Roman" w:cs="Times New Roman"/>
        </w:rPr>
        <w:t>υπόπτου</w:t>
      </w:r>
      <w:r w:rsidR="00A134C4" w:rsidRPr="009756D6">
        <w:rPr>
          <w:rFonts w:ascii="Times New Roman" w:hAnsi="Times New Roman" w:cs="Times New Roman"/>
        </w:rPr>
        <w:t>, δηλ</w:t>
      </w:r>
      <w:r w:rsidR="00F44D4F">
        <w:rPr>
          <w:rFonts w:ascii="Times New Roman" w:hAnsi="Times New Roman" w:cs="Times New Roman"/>
        </w:rPr>
        <w:t>αδή</w:t>
      </w:r>
      <w:r w:rsidR="00A134C4" w:rsidRPr="009756D6">
        <w:rPr>
          <w:rFonts w:ascii="Times New Roman" w:hAnsi="Times New Roman" w:cs="Times New Roman"/>
        </w:rPr>
        <w:t xml:space="preserve"> τον κ</w:t>
      </w:r>
      <w:r w:rsidR="00ED665D" w:rsidRPr="009756D6">
        <w:rPr>
          <w:rFonts w:ascii="Times New Roman" w:hAnsi="Times New Roman" w:cs="Times New Roman"/>
        </w:rPr>
        <w:t>.</w:t>
      </w:r>
      <w:r w:rsidR="00A134C4" w:rsidRPr="009756D6">
        <w:rPr>
          <w:rFonts w:ascii="Times New Roman" w:hAnsi="Times New Roman" w:cs="Times New Roman"/>
        </w:rPr>
        <w:t xml:space="preserve"> </w:t>
      </w:r>
      <w:r w:rsidR="00A134C4" w:rsidRPr="009756D6">
        <w:rPr>
          <w:rFonts w:ascii="Times New Roman" w:hAnsi="Times New Roman" w:cs="Times New Roman"/>
          <w:lang w:val="en-US"/>
        </w:rPr>
        <w:t>Pat</w:t>
      </w:r>
      <w:r w:rsidR="00A134C4" w:rsidRPr="009756D6">
        <w:rPr>
          <w:rFonts w:ascii="Times New Roman" w:hAnsi="Times New Roman" w:cs="Times New Roman"/>
        </w:rPr>
        <w:t xml:space="preserve">, ο οποίος επικοινώνησε με την </w:t>
      </w:r>
      <w:r w:rsidR="002B0369" w:rsidRPr="009756D6">
        <w:rPr>
          <w:rFonts w:ascii="Times New Roman" w:hAnsi="Times New Roman" w:cs="Times New Roman"/>
          <w:lang w:val="en-US"/>
        </w:rPr>
        <w:t>AUEB</w:t>
      </w:r>
      <w:r w:rsidR="002B0369" w:rsidRPr="009756D6">
        <w:rPr>
          <w:rFonts w:ascii="Times New Roman" w:hAnsi="Times New Roman" w:cs="Times New Roman"/>
        </w:rPr>
        <w:t xml:space="preserve"> </w:t>
      </w:r>
      <w:r w:rsidR="007900C1">
        <w:rPr>
          <w:rFonts w:ascii="Times New Roman" w:hAnsi="Times New Roman" w:cs="Times New Roman"/>
          <w:lang w:val="en-US"/>
        </w:rPr>
        <w:t>InfoSec</w:t>
      </w:r>
      <w:r w:rsidR="007900C1" w:rsidRPr="007900C1">
        <w:rPr>
          <w:rFonts w:ascii="Times New Roman" w:hAnsi="Times New Roman" w:cs="Times New Roman"/>
        </w:rPr>
        <w:t xml:space="preserve"> </w:t>
      </w:r>
      <w:r w:rsidR="007900C1">
        <w:rPr>
          <w:rFonts w:ascii="Times New Roman" w:hAnsi="Times New Roman" w:cs="Times New Roman"/>
          <w:lang w:val="en-US"/>
        </w:rPr>
        <w:t>Ltd</w:t>
      </w:r>
      <w:r w:rsidR="00A134C4" w:rsidRPr="009756D6">
        <w:rPr>
          <w:rFonts w:ascii="Times New Roman" w:hAnsi="Times New Roman" w:cs="Times New Roman"/>
        </w:rPr>
        <w:t xml:space="preserve"> για να διαλευκάνει την υπόθεση</w:t>
      </w:r>
      <w:r w:rsidR="007623B9" w:rsidRPr="009756D6">
        <w:rPr>
          <w:rFonts w:ascii="Times New Roman" w:hAnsi="Times New Roman" w:cs="Times New Roman"/>
        </w:rPr>
        <w:t>.</w:t>
      </w:r>
    </w:p>
    <w:p w14:paraId="5992628E" w14:textId="10F3CA4F" w:rsidR="003C4404" w:rsidRPr="00561247" w:rsidRDefault="00694A8A" w:rsidP="00706E17">
      <w:pPr>
        <w:jc w:val="both"/>
        <w:rPr>
          <w:rFonts w:ascii="Times New Roman" w:hAnsi="Times New Roman" w:cs="Times New Roman"/>
        </w:rPr>
      </w:pPr>
      <w:r>
        <w:rPr>
          <w:rFonts w:ascii="Times New Roman" w:hAnsi="Times New Roman" w:cs="Times New Roman"/>
        </w:rPr>
        <w:t>Την ίδια μέρα στις 19:00</w:t>
      </w:r>
      <w:r w:rsidR="000B6377" w:rsidRPr="009756D6">
        <w:rPr>
          <w:rFonts w:ascii="Times New Roman" w:hAnsi="Times New Roman" w:cs="Times New Roman"/>
        </w:rPr>
        <w:t xml:space="preserve"> </w:t>
      </w:r>
      <w:r w:rsidR="00A63CA5" w:rsidRPr="009756D6">
        <w:rPr>
          <w:rFonts w:ascii="Times New Roman" w:hAnsi="Times New Roman" w:cs="Times New Roman"/>
        </w:rPr>
        <w:t>πραγματοποιήθηκε συνάντηση του κ</w:t>
      </w:r>
      <w:r w:rsidR="00F7618B" w:rsidRPr="009756D6">
        <w:rPr>
          <w:rFonts w:ascii="Times New Roman" w:hAnsi="Times New Roman" w:cs="Times New Roman"/>
        </w:rPr>
        <w:t>.</w:t>
      </w:r>
      <w:r w:rsidR="00A63CA5" w:rsidRPr="009756D6">
        <w:rPr>
          <w:rFonts w:ascii="Times New Roman" w:hAnsi="Times New Roman" w:cs="Times New Roman"/>
        </w:rPr>
        <w:t xml:space="preserve"> </w:t>
      </w:r>
      <w:r w:rsidR="00A63CA5" w:rsidRPr="009756D6">
        <w:rPr>
          <w:rFonts w:ascii="Times New Roman" w:hAnsi="Times New Roman" w:cs="Times New Roman"/>
          <w:lang w:val="en-US"/>
        </w:rPr>
        <w:t>McGoo</w:t>
      </w:r>
      <w:r w:rsidR="00A63CA5" w:rsidRPr="009756D6">
        <w:rPr>
          <w:rFonts w:ascii="Times New Roman" w:hAnsi="Times New Roman" w:cs="Times New Roman"/>
        </w:rPr>
        <w:t xml:space="preserve"> με την</w:t>
      </w:r>
      <w:r w:rsidR="000B6377" w:rsidRPr="009756D6">
        <w:rPr>
          <w:rFonts w:ascii="Times New Roman" w:hAnsi="Times New Roman" w:cs="Times New Roman"/>
        </w:rPr>
        <w:t xml:space="preserve"> ομάδα στο γραφείο </w:t>
      </w:r>
      <w:r w:rsidR="00A56057">
        <w:rPr>
          <w:rFonts w:ascii="Times New Roman" w:hAnsi="Times New Roman" w:cs="Times New Roman"/>
        </w:rPr>
        <w:t>μας</w:t>
      </w:r>
      <w:r w:rsidR="000B6377" w:rsidRPr="009756D6">
        <w:rPr>
          <w:rFonts w:ascii="Times New Roman" w:hAnsi="Times New Roman" w:cs="Times New Roman"/>
        </w:rPr>
        <w:t xml:space="preserve">, </w:t>
      </w:r>
      <w:r w:rsidR="00E41166">
        <w:rPr>
          <w:rFonts w:ascii="Times New Roman" w:hAnsi="Times New Roman" w:cs="Times New Roman"/>
        </w:rPr>
        <w:t>όπου</w:t>
      </w:r>
      <w:r w:rsidR="000B6377" w:rsidRPr="009756D6">
        <w:rPr>
          <w:rFonts w:ascii="Times New Roman" w:hAnsi="Times New Roman" w:cs="Times New Roman"/>
        </w:rPr>
        <w:t xml:space="preserve"> </w:t>
      </w:r>
      <w:r w:rsidR="00FC7E6C">
        <w:rPr>
          <w:rFonts w:ascii="Times New Roman" w:hAnsi="Times New Roman" w:cs="Times New Roman"/>
        </w:rPr>
        <w:t>αποφασίσαμε</w:t>
      </w:r>
      <w:r w:rsidR="000B6377" w:rsidRPr="009756D6">
        <w:rPr>
          <w:rFonts w:ascii="Times New Roman" w:hAnsi="Times New Roman" w:cs="Times New Roman"/>
        </w:rPr>
        <w:t xml:space="preserve"> να </w:t>
      </w:r>
      <w:r w:rsidR="00FC7E6C">
        <w:rPr>
          <w:rFonts w:ascii="Times New Roman" w:hAnsi="Times New Roman" w:cs="Times New Roman"/>
        </w:rPr>
        <w:t>αποδεχθούμε</w:t>
      </w:r>
      <w:r w:rsidR="000B6377" w:rsidRPr="009756D6">
        <w:rPr>
          <w:rFonts w:ascii="Times New Roman" w:hAnsi="Times New Roman" w:cs="Times New Roman"/>
        </w:rPr>
        <w:t xml:space="preserve"> την πρόταση</w:t>
      </w:r>
      <w:r w:rsidR="00A63CA5" w:rsidRPr="009756D6">
        <w:rPr>
          <w:rFonts w:ascii="Times New Roman" w:hAnsi="Times New Roman" w:cs="Times New Roman"/>
        </w:rPr>
        <w:t xml:space="preserve">, </w:t>
      </w:r>
      <w:r w:rsidR="00602FB2" w:rsidRPr="009756D6">
        <w:rPr>
          <w:rFonts w:ascii="Times New Roman" w:hAnsi="Times New Roman" w:cs="Times New Roman"/>
        </w:rPr>
        <w:t>συνάπτοντας</w:t>
      </w:r>
      <w:r w:rsidR="00A63CA5" w:rsidRPr="009756D6">
        <w:rPr>
          <w:rFonts w:ascii="Times New Roman" w:hAnsi="Times New Roman" w:cs="Times New Roman"/>
        </w:rPr>
        <w:t xml:space="preserve"> το σχετικό συμφωνητικό </w:t>
      </w:r>
      <w:r w:rsidR="00602FB2" w:rsidRPr="009756D6">
        <w:rPr>
          <w:rFonts w:ascii="Times New Roman" w:hAnsi="Times New Roman" w:cs="Times New Roman"/>
        </w:rPr>
        <w:t>εχεμύθειας</w:t>
      </w:r>
      <w:r w:rsidR="00A63CA5" w:rsidRPr="009756D6">
        <w:rPr>
          <w:rFonts w:ascii="Times New Roman" w:hAnsi="Times New Roman" w:cs="Times New Roman"/>
        </w:rPr>
        <w:t xml:space="preserve"> και καθορίζοντας την ημέρα και ώρα δράσης της ομάδας</w:t>
      </w:r>
      <w:r w:rsidR="000B6377" w:rsidRPr="009756D6">
        <w:rPr>
          <w:rFonts w:ascii="Times New Roman" w:hAnsi="Times New Roman" w:cs="Times New Roman"/>
        </w:rPr>
        <w:t>.</w:t>
      </w:r>
      <w:r w:rsidR="004B274F" w:rsidRPr="009756D6">
        <w:rPr>
          <w:rFonts w:ascii="Times New Roman" w:hAnsi="Times New Roman" w:cs="Times New Roman"/>
        </w:rPr>
        <w:t xml:space="preserve"> </w:t>
      </w:r>
      <w:r w:rsidR="004C4DB7">
        <w:rPr>
          <w:rFonts w:ascii="Times New Roman" w:hAnsi="Times New Roman" w:cs="Times New Roman"/>
        </w:rPr>
        <w:t xml:space="preserve">Επιπλέον, ορίστηκε το πεδίο ορισμού της έρευνας να είναι το </w:t>
      </w:r>
      <w:r w:rsidR="004C4DB7">
        <w:rPr>
          <w:rFonts w:ascii="Times New Roman" w:hAnsi="Times New Roman" w:cs="Times New Roman"/>
          <w:lang w:val="en-US"/>
        </w:rPr>
        <w:t>open</w:t>
      </w:r>
      <w:r w:rsidR="004C4DB7" w:rsidRPr="004C4DB7">
        <w:rPr>
          <w:rFonts w:ascii="Times New Roman" w:hAnsi="Times New Roman" w:cs="Times New Roman"/>
        </w:rPr>
        <w:t xml:space="preserve"> </w:t>
      </w:r>
      <w:r w:rsidR="004C4DB7">
        <w:rPr>
          <w:rFonts w:ascii="Times New Roman" w:hAnsi="Times New Roman" w:cs="Times New Roman"/>
          <w:lang w:val="en-US"/>
        </w:rPr>
        <w:t>space</w:t>
      </w:r>
      <w:r w:rsidR="004C4DB7" w:rsidRPr="004C4DB7">
        <w:rPr>
          <w:rFonts w:ascii="Times New Roman" w:hAnsi="Times New Roman" w:cs="Times New Roman"/>
        </w:rPr>
        <w:t xml:space="preserve"> </w:t>
      </w:r>
      <w:r w:rsidR="004C4DB7">
        <w:rPr>
          <w:rFonts w:ascii="Times New Roman" w:hAnsi="Times New Roman" w:cs="Times New Roman"/>
          <w:lang w:val="en-US"/>
        </w:rPr>
        <w:t>office</w:t>
      </w:r>
      <w:r w:rsidR="004C4DB7" w:rsidRPr="004C4DB7">
        <w:rPr>
          <w:rFonts w:ascii="Times New Roman" w:hAnsi="Times New Roman" w:cs="Times New Roman"/>
        </w:rPr>
        <w:t xml:space="preserve"> </w:t>
      </w:r>
      <w:r w:rsidR="004C4DB7">
        <w:rPr>
          <w:rFonts w:ascii="Times New Roman" w:hAnsi="Times New Roman" w:cs="Times New Roman"/>
        </w:rPr>
        <w:t xml:space="preserve">του πρώτου ορόφου του κτιρίου. </w:t>
      </w:r>
      <w:r w:rsidR="004B274F" w:rsidRPr="009756D6">
        <w:rPr>
          <w:rFonts w:ascii="Times New Roman" w:hAnsi="Times New Roman" w:cs="Times New Roman"/>
        </w:rPr>
        <w:t xml:space="preserve">Η επεξεργασία των προσωπικών δεδομένων των προσώπων που αφορά η έρευνα έγινε σύμφωνα με όσα ορίζει ο νόμος </w:t>
      </w:r>
      <w:r w:rsidR="003821AA" w:rsidRPr="009756D6">
        <w:rPr>
          <w:rFonts w:ascii="Times New Roman" w:hAnsi="Times New Roman" w:cs="Times New Roman"/>
        </w:rPr>
        <w:t>Ν.</w:t>
      </w:r>
      <w:r w:rsidR="007C7C89" w:rsidRPr="009756D6">
        <w:rPr>
          <w:rFonts w:ascii="Times New Roman" w:hAnsi="Times New Roman" w:cs="Times New Roman"/>
        </w:rPr>
        <w:t>2472/97</w:t>
      </w:r>
      <w:r w:rsidR="004B274F" w:rsidRPr="009756D6">
        <w:rPr>
          <w:rFonts w:ascii="Times New Roman" w:hAnsi="Times New Roman" w:cs="Times New Roman"/>
        </w:rPr>
        <w:t>.</w:t>
      </w:r>
      <w:r w:rsidR="000B6377" w:rsidRPr="009756D6">
        <w:rPr>
          <w:rFonts w:ascii="Times New Roman" w:hAnsi="Times New Roman" w:cs="Times New Roman"/>
        </w:rPr>
        <w:t xml:space="preserve"> Τότε, ο </w:t>
      </w:r>
      <w:r w:rsidR="00496578" w:rsidRPr="009756D6">
        <w:rPr>
          <w:rFonts w:ascii="Times New Roman" w:hAnsi="Times New Roman" w:cs="Times New Roman"/>
        </w:rPr>
        <w:t>Χ. Αρ</w:t>
      </w:r>
      <w:r w:rsidR="004D1183" w:rsidRPr="009756D6">
        <w:rPr>
          <w:rFonts w:ascii="Times New Roman" w:hAnsi="Times New Roman" w:cs="Times New Roman"/>
        </w:rPr>
        <w:t>γ</w:t>
      </w:r>
      <w:r w:rsidR="00496578" w:rsidRPr="009756D6">
        <w:rPr>
          <w:rFonts w:ascii="Times New Roman" w:hAnsi="Times New Roman" w:cs="Times New Roman"/>
        </w:rPr>
        <w:t>υ</w:t>
      </w:r>
      <w:r w:rsidR="004D1183" w:rsidRPr="009756D6">
        <w:rPr>
          <w:rFonts w:ascii="Times New Roman" w:hAnsi="Times New Roman" w:cs="Times New Roman"/>
        </w:rPr>
        <w:t>ρ</w:t>
      </w:r>
      <w:r w:rsidR="00496578" w:rsidRPr="009756D6">
        <w:rPr>
          <w:rFonts w:ascii="Times New Roman" w:hAnsi="Times New Roman" w:cs="Times New Roman"/>
        </w:rPr>
        <w:t>όπουλος</w:t>
      </w:r>
      <w:r w:rsidR="000B6377" w:rsidRPr="009756D6">
        <w:rPr>
          <w:rFonts w:ascii="Times New Roman" w:hAnsi="Times New Roman" w:cs="Times New Roman"/>
        </w:rPr>
        <w:t xml:space="preserve"> ανέθεσε αρμοδιότητες στα </w:t>
      </w:r>
      <w:r w:rsidR="00FE2FEF">
        <w:rPr>
          <w:rFonts w:ascii="Times New Roman" w:hAnsi="Times New Roman" w:cs="Times New Roman"/>
        </w:rPr>
        <w:t>παρακάτω</w:t>
      </w:r>
      <w:r w:rsidR="000B6377" w:rsidRPr="009756D6">
        <w:rPr>
          <w:rFonts w:ascii="Times New Roman" w:hAnsi="Times New Roman" w:cs="Times New Roman"/>
        </w:rPr>
        <w:t xml:space="preserve"> μέλη κι εξασφάλισε την </w:t>
      </w:r>
      <w:r w:rsidR="00602FB2" w:rsidRPr="009756D6">
        <w:rPr>
          <w:rFonts w:ascii="Times New Roman" w:hAnsi="Times New Roman" w:cs="Times New Roman"/>
        </w:rPr>
        <w:t>παροχή</w:t>
      </w:r>
      <w:r w:rsidR="000B6377" w:rsidRPr="009756D6">
        <w:rPr>
          <w:rFonts w:ascii="Times New Roman" w:hAnsi="Times New Roman" w:cs="Times New Roman"/>
        </w:rPr>
        <w:t xml:space="preserve"> των απαιτούμενων εργαλείων για την ολοκλήρωσ</w:t>
      </w:r>
      <w:r w:rsidR="00CF320C" w:rsidRPr="009756D6">
        <w:rPr>
          <w:rFonts w:ascii="Times New Roman" w:hAnsi="Times New Roman" w:cs="Times New Roman"/>
        </w:rPr>
        <w:t>η</w:t>
      </w:r>
      <w:r w:rsidR="000B6377" w:rsidRPr="009756D6">
        <w:rPr>
          <w:rFonts w:ascii="Times New Roman" w:hAnsi="Times New Roman" w:cs="Times New Roman"/>
        </w:rPr>
        <w:t xml:space="preserve"> αυτών</w:t>
      </w:r>
      <w:r w:rsidR="00890469">
        <w:rPr>
          <w:rFonts w:ascii="Times New Roman" w:hAnsi="Times New Roman" w:cs="Times New Roman"/>
        </w:rPr>
        <w:t xml:space="preserve"> </w:t>
      </w:r>
      <w:r w:rsidR="00890469" w:rsidRPr="009756D6">
        <w:rPr>
          <w:rFonts w:ascii="Times New Roman" w:hAnsi="Times New Roman" w:cs="Times New Roman"/>
        </w:rPr>
        <w:t xml:space="preserve">(Παράρτημα </w:t>
      </w:r>
      <w:r w:rsidR="00890469">
        <w:rPr>
          <w:rFonts w:ascii="Times New Roman" w:hAnsi="Times New Roman" w:cs="Times New Roman"/>
        </w:rPr>
        <w:t>[ΣΤ]</w:t>
      </w:r>
      <w:r w:rsidR="00890469" w:rsidRPr="009756D6">
        <w:rPr>
          <w:rFonts w:ascii="Times New Roman" w:hAnsi="Times New Roman" w:cs="Times New Roman"/>
        </w:rPr>
        <w:t>)</w:t>
      </w:r>
      <w:r w:rsidR="003B75F9" w:rsidRPr="00A80D64">
        <w:rPr>
          <w:rFonts w:ascii="Times New Roman" w:hAnsi="Times New Roman" w:cs="Times New Roman"/>
        </w:rPr>
        <w:t>.</w:t>
      </w:r>
      <w:r w:rsidR="00561247" w:rsidRPr="00561247">
        <w:rPr>
          <w:rFonts w:ascii="Times New Roman" w:hAnsi="Times New Roman" w:cs="Times New Roman"/>
        </w:rPr>
        <w:t xml:space="preserve"> </w:t>
      </w:r>
    </w:p>
    <w:p w14:paraId="6FB0F434" w14:textId="77777777" w:rsidR="003C55D4" w:rsidRPr="003C55D4" w:rsidRDefault="003C55D4" w:rsidP="00026A46">
      <w:pPr>
        <w:pStyle w:val="ListParagraph"/>
        <w:ind w:left="0"/>
        <w:jc w:val="both"/>
        <w:rPr>
          <w:rFonts w:ascii="Times New Roman" w:hAnsi="Times New Roman" w:cs="Times New Roman"/>
          <w:b/>
          <w:bCs/>
          <w:sz w:val="24"/>
          <w:szCs w:val="24"/>
          <w:lang w:eastAsia="el-GR"/>
        </w:rPr>
      </w:pPr>
      <w:r w:rsidRPr="00A80D64">
        <w:rPr>
          <w:rFonts w:ascii="Times New Roman" w:hAnsi="Times New Roman" w:cs="Times New Roman"/>
          <w:b/>
          <w:bCs/>
          <w:sz w:val="24"/>
          <w:szCs w:val="24"/>
          <w:lang w:eastAsia="el-GR"/>
        </w:rPr>
        <w:t>Παρουσίαση μελών ομάδας</w:t>
      </w:r>
      <w:r w:rsidRPr="003C55D4">
        <w:rPr>
          <w:rFonts w:ascii="Times New Roman" w:hAnsi="Times New Roman" w:cs="Times New Roman"/>
          <w:b/>
          <w:bCs/>
          <w:sz w:val="24"/>
          <w:szCs w:val="24"/>
          <w:lang w:eastAsia="el-GR"/>
        </w:rPr>
        <w:t>:</w:t>
      </w:r>
    </w:p>
    <w:p w14:paraId="2AAEFD84" w14:textId="77777777" w:rsidR="00AD7DB3" w:rsidRPr="003C55D4" w:rsidRDefault="00AD7DB3" w:rsidP="00026A46">
      <w:pPr>
        <w:pStyle w:val="ListParagraph"/>
        <w:ind w:left="0"/>
        <w:jc w:val="both"/>
        <w:rPr>
          <w:rFonts w:ascii="Times New Roman" w:hAnsi="Times New Roman" w:cs="Times New Roman"/>
          <w:b/>
          <w:bCs/>
          <w:sz w:val="24"/>
          <w:szCs w:val="24"/>
          <w:lang w:eastAsia="el-GR"/>
        </w:rPr>
      </w:pPr>
    </w:p>
    <w:p w14:paraId="72956127" w14:textId="77777777" w:rsidR="003C55D4" w:rsidRPr="00A80D64" w:rsidRDefault="003C55D4" w:rsidP="00026A46">
      <w:pPr>
        <w:pStyle w:val="ListParagraph"/>
        <w:ind w:left="0"/>
        <w:jc w:val="both"/>
        <w:rPr>
          <w:rFonts w:ascii="Times New Roman" w:hAnsi="Times New Roman" w:cs="Times New Roman"/>
        </w:rPr>
      </w:pPr>
      <w:r w:rsidRPr="00A80D64">
        <w:rPr>
          <w:rFonts w:ascii="Times New Roman" w:hAnsi="Times New Roman" w:cs="Times New Roman"/>
          <w:b/>
          <w:bCs/>
          <w:lang w:val="en-US" w:eastAsia="el-GR"/>
        </w:rPr>
        <w:t>Expert</w:t>
      </w:r>
      <w:r w:rsidRPr="00A80D64">
        <w:rPr>
          <w:rFonts w:ascii="Times New Roman" w:hAnsi="Times New Roman" w:cs="Times New Roman"/>
          <w:b/>
          <w:bCs/>
          <w:lang w:eastAsia="el-GR"/>
        </w:rPr>
        <w:t xml:space="preserve"> </w:t>
      </w:r>
      <w:r w:rsidRPr="00A80D64">
        <w:rPr>
          <w:rFonts w:ascii="Times New Roman" w:hAnsi="Times New Roman" w:cs="Times New Roman"/>
          <w:b/>
          <w:bCs/>
          <w:lang w:val="en-US" w:eastAsia="el-GR"/>
        </w:rPr>
        <w:t>Witness</w:t>
      </w:r>
      <w:r w:rsidRPr="00A80D64">
        <w:rPr>
          <w:rFonts w:ascii="Times New Roman" w:hAnsi="Times New Roman" w:cs="Times New Roman"/>
          <w:b/>
          <w:bCs/>
          <w:lang w:eastAsia="el-GR"/>
        </w:rPr>
        <w:t xml:space="preserve"> - Χρήστος </w:t>
      </w:r>
      <w:r w:rsidRPr="00A80D64">
        <w:rPr>
          <w:rFonts w:ascii="Times New Roman" w:hAnsi="Times New Roman" w:cs="Times New Roman"/>
          <w:b/>
          <w:bCs/>
          <w:lang w:val="en-US" w:eastAsia="el-GR"/>
        </w:rPr>
        <w:t>A</w:t>
      </w:r>
      <w:r w:rsidRPr="00A80D64">
        <w:rPr>
          <w:rFonts w:ascii="Times New Roman" w:hAnsi="Times New Roman" w:cs="Times New Roman"/>
          <w:b/>
          <w:bCs/>
          <w:lang w:eastAsia="el-GR"/>
        </w:rPr>
        <w:t>ργυρόπουλος:</w:t>
      </w:r>
      <w:r w:rsidRPr="00A80D64">
        <w:rPr>
          <w:rFonts w:ascii="Times New Roman" w:hAnsi="Times New Roman" w:cs="Times New Roman"/>
          <w:lang w:eastAsia="el-GR"/>
        </w:rPr>
        <w:t xml:space="preserve"> Διαθέτει πολυετή εμπειρία στην διερεύνηση υποθέσεων ψηφιακής εγκληματολογίας καθώς και στην διαχείριση ομάδων που αναλαμβάνουν έργα αυτής της φύσης. Είναι εξοικειωμένος με τις διαφορετικές μεθοδολογίες </w:t>
      </w:r>
      <w:r w:rsidRPr="00A80D64">
        <w:rPr>
          <w:rFonts w:ascii="Times New Roman" w:hAnsi="Times New Roman" w:cs="Times New Roman"/>
          <w:lang w:val="en-US" w:eastAsia="el-GR"/>
        </w:rPr>
        <w:t>digital</w:t>
      </w:r>
      <w:r w:rsidRPr="00A80D64">
        <w:rPr>
          <w:rFonts w:ascii="Times New Roman" w:hAnsi="Times New Roman" w:cs="Times New Roman"/>
          <w:lang w:eastAsia="el-GR"/>
        </w:rPr>
        <w:t xml:space="preserve"> </w:t>
      </w:r>
      <w:r w:rsidRPr="00A80D64">
        <w:rPr>
          <w:rFonts w:ascii="Times New Roman" w:hAnsi="Times New Roman" w:cs="Times New Roman"/>
          <w:lang w:val="en-US" w:eastAsia="el-GR"/>
        </w:rPr>
        <w:t>forensics</w:t>
      </w:r>
      <w:r w:rsidRPr="00A80D64">
        <w:rPr>
          <w:rFonts w:ascii="Times New Roman" w:hAnsi="Times New Roman" w:cs="Times New Roman"/>
          <w:lang w:eastAsia="el-GR"/>
        </w:rPr>
        <w:t xml:space="preserve"> και τις βέλτιστες πρακτικές που πρέπει να ακολουθούνται σε μια έρευνα και </w:t>
      </w:r>
      <w:r w:rsidRPr="00A80D64">
        <w:rPr>
          <w:rFonts w:ascii="Times New Roman" w:hAnsi="Times New Roman" w:cs="Times New Roman"/>
        </w:rPr>
        <w:t xml:space="preserve">διαθέτει εκτενείς γνώσεις πάνω στην νομοθεσία περί ηλεκτρονικού εγκλήματος. </w:t>
      </w:r>
      <w:r w:rsidRPr="00A80D64">
        <w:rPr>
          <w:rFonts w:ascii="Times New Roman" w:hAnsi="Times New Roman" w:cs="Times New Roman"/>
          <w:lang w:eastAsia="el-GR"/>
        </w:rPr>
        <w:t xml:space="preserve">Είναι εγγεγραμμένος στο </w:t>
      </w:r>
      <w:r w:rsidRPr="00A80D64">
        <w:rPr>
          <w:rFonts w:ascii="Times New Roman" w:hAnsi="Times New Roman" w:cs="Times New Roman"/>
        </w:rPr>
        <w:t xml:space="preserve">μητρώο πραγματογνωμόνων της Cepol για </w:t>
      </w:r>
      <w:r w:rsidRPr="00A80D64">
        <w:rPr>
          <w:rFonts w:ascii="Times New Roman" w:hAnsi="Times New Roman" w:cs="Times New Roman"/>
          <w:lang w:val="en-US"/>
        </w:rPr>
        <w:t>digital</w:t>
      </w:r>
      <w:r w:rsidRPr="00A80D64">
        <w:rPr>
          <w:rFonts w:ascii="Times New Roman" w:hAnsi="Times New Roman" w:cs="Times New Roman"/>
        </w:rPr>
        <w:t xml:space="preserve"> </w:t>
      </w:r>
      <w:r w:rsidRPr="00A80D64">
        <w:rPr>
          <w:rFonts w:ascii="Times New Roman" w:hAnsi="Times New Roman" w:cs="Times New Roman"/>
          <w:lang w:val="en-US"/>
        </w:rPr>
        <w:t>forensics</w:t>
      </w:r>
      <w:r w:rsidRPr="00A80D64">
        <w:rPr>
          <w:rFonts w:ascii="Times New Roman" w:hAnsi="Times New Roman" w:cs="Times New Roman"/>
        </w:rPr>
        <w:t xml:space="preserve"> και είναι μέλος του οργανισμού </w:t>
      </w:r>
      <w:r w:rsidRPr="00A80D64">
        <w:rPr>
          <w:rFonts w:ascii="Times New Roman" w:hAnsi="Times New Roman" w:cs="Times New Roman"/>
          <w:lang w:val="en-US"/>
        </w:rPr>
        <w:t>ISFCE</w:t>
      </w:r>
      <w:r w:rsidRPr="00A80D64">
        <w:rPr>
          <w:rFonts w:ascii="Times New Roman" w:hAnsi="Times New Roman" w:cs="Times New Roman"/>
        </w:rPr>
        <w:t>.</w:t>
      </w:r>
    </w:p>
    <w:p w14:paraId="67BD1585" w14:textId="77777777" w:rsidR="003C55D4" w:rsidRPr="00A80D64" w:rsidRDefault="003C55D4" w:rsidP="003C55D4">
      <w:pPr>
        <w:pStyle w:val="ListParagraph"/>
        <w:ind w:left="0"/>
        <w:rPr>
          <w:rFonts w:ascii="Times New Roman" w:hAnsi="Times New Roman" w:cs="Times New Roman"/>
        </w:rPr>
      </w:pPr>
    </w:p>
    <w:p w14:paraId="5BEF6F00" w14:textId="77777777" w:rsidR="003C55D4" w:rsidRPr="00A80D64" w:rsidRDefault="003C55D4" w:rsidP="00026A46">
      <w:pPr>
        <w:pStyle w:val="ListParagraph"/>
        <w:ind w:left="0"/>
        <w:jc w:val="both"/>
        <w:rPr>
          <w:rFonts w:ascii="Times New Roman" w:hAnsi="Times New Roman" w:cs="Times New Roman"/>
        </w:rPr>
      </w:pPr>
      <w:r w:rsidRPr="00A80D64">
        <w:rPr>
          <w:rFonts w:ascii="Times New Roman" w:hAnsi="Times New Roman" w:cs="Times New Roman"/>
          <w:b/>
          <w:bCs/>
          <w:lang w:val="en-US"/>
        </w:rPr>
        <w:t>Technical</w:t>
      </w:r>
      <w:r w:rsidRPr="00A80D64">
        <w:rPr>
          <w:rFonts w:ascii="Times New Roman" w:hAnsi="Times New Roman" w:cs="Times New Roman"/>
          <w:b/>
          <w:bCs/>
        </w:rPr>
        <w:t xml:space="preserve"> </w:t>
      </w:r>
      <w:r w:rsidRPr="00A80D64">
        <w:rPr>
          <w:rFonts w:ascii="Times New Roman" w:hAnsi="Times New Roman" w:cs="Times New Roman"/>
          <w:b/>
          <w:bCs/>
          <w:lang w:val="en-US"/>
        </w:rPr>
        <w:t>Witness</w:t>
      </w:r>
      <w:r w:rsidRPr="00A80D64">
        <w:rPr>
          <w:rFonts w:ascii="Times New Roman" w:hAnsi="Times New Roman" w:cs="Times New Roman"/>
          <w:b/>
          <w:bCs/>
        </w:rPr>
        <w:t xml:space="preserve"> #1 – Φίλιππος Δουραχαλής: </w:t>
      </w:r>
      <w:r w:rsidRPr="00A80D64">
        <w:rPr>
          <w:rStyle w:val="ui-provider"/>
          <w:rFonts w:ascii="Times New Roman" w:hAnsi="Times New Roman" w:cs="Times New Roman"/>
          <w:lang w:val="en-US"/>
        </w:rPr>
        <w:t>E</w:t>
      </w:r>
      <w:r w:rsidRPr="00A80D64">
        <w:rPr>
          <w:rStyle w:val="ui-provider"/>
          <w:rFonts w:ascii="Times New Roman" w:hAnsi="Times New Roman" w:cs="Times New Roman"/>
        </w:rPr>
        <w:t xml:space="preserve">ιδικεύεται στην ανάλυση ηλεκτρονικών υπολογιστών και είναι άριστος γνώστης του λειτουργικού συστήματος </w:t>
      </w:r>
      <w:r w:rsidRPr="00A80D64">
        <w:rPr>
          <w:rStyle w:val="ui-provider"/>
          <w:rFonts w:ascii="Times New Roman" w:hAnsi="Times New Roman" w:cs="Times New Roman"/>
          <w:lang w:val="en-US"/>
        </w:rPr>
        <w:t>Windows</w:t>
      </w:r>
      <w:r w:rsidRPr="00A80D64">
        <w:rPr>
          <w:rStyle w:val="ui-provider"/>
          <w:rFonts w:ascii="Times New Roman" w:hAnsi="Times New Roman" w:cs="Times New Roman"/>
        </w:rPr>
        <w:t xml:space="preserve">. Γνωρίζει όλες τις απαραίτητες διαδικασίες και τις πρακτικές για την συλλογή και διαφύλαξη πειστηρίων από ενεργές συσκευές. Διαθέτει βαθιά γνώση των συστημάτων υπολογιστών, των λειτουργικών συστημάτων και της αποθήκευσης δεδομένων. Έχει μεγάλη εμπειρία στην χρήση εργαλείων για την διαφύλαξη της αυθεντικότητας των πειστηρίων και την ανάλυσή τους, όπως τα </w:t>
      </w:r>
      <w:r w:rsidRPr="00A80D64">
        <w:rPr>
          <w:rFonts w:ascii="Times New Roman" w:hAnsi="Times New Roman" w:cs="Times New Roman"/>
        </w:rPr>
        <w:t>EnCase, AccessData Forensic Toolkit (FTK), Autopsy και Volatility, ενώ είναι πιστοποιημένος κατά GCFE (GIAC Certified Forensic Examiner).</w:t>
      </w:r>
    </w:p>
    <w:p w14:paraId="0B822B1F" w14:textId="77777777" w:rsidR="003C55D4" w:rsidRPr="00A80D64" w:rsidRDefault="003C55D4" w:rsidP="00026A46">
      <w:pPr>
        <w:pStyle w:val="ListParagraph"/>
        <w:ind w:left="0"/>
        <w:jc w:val="both"/>
        <w:rPr>
          <w:rFonts w:ascii="Times New Roman" w:hAnsi="Times New Roman" w:cs="Times New Roman"/>
        </w:rPr>
      </w:pPr>
    </w:p>
    <w:p w14:paraId="1BBCE8C1" w14:textId="177170D5" w:rsidR="003C55D4" w:rsidRPr="00A80D64" w:rsidRDefault="003C55D4" w:rsidP="00026A46">
      <w:pPr>
        <w:pStyle w:val="ListParagraph"/>
        <w:ind w:left="0"/>
        <w:jc w:val="both"/>
        <w:rPr>
          <w:rStyle w:val="ui-provider"/>
          <w:rFonts w:ascii="Times New Roman" w:hAnsi="Times New Roman" w:cs="Times New Roman"/>
        </w:rPr>
      </w:pPr>
      <w:r w:rsidRPr="00A80D64">
        <w:rPr>
          <w:rFonts w:ascii="Times New Roman" w:hAnsi="Times New Roman" w:cs="Times New Roman"/>
          <w:b/>
          <w:bCs/>
          <w:lang w:val="en-US"/>
        </w:rPr>
        <w:t>Technical</w:t>
      </w:r>
      <w:r w:rsidRPr="00A80D64">
        <w:rPr>
          <w:rFonts w:ascii="Times New Roman" w:hAnsi="Times New Roman" w:cs="Times New Roman"/>
          <w:b/>
          <w:bCs/>
        </w:rPr>
        <w:t xml:space="preserve"> </w:t>
      </w:r>
      <w:r w:rsidRPr="00A80D64">
        <w:rPr>
          <w:rFonts w:ascii="Times New Roman" w:hAnsi="Times New Roman" w:cs="Times New Roman"/>
          <w:b/>
          <w:bCs/>
          <w:lang w:val="en-US"/>
        </w:rPr>
        <w:t>Witness</w:t>
      </w:r>
      <w:r w:rsidRPr="00A80D64">
        <w:rPr>
          <w:rFonts w:ascii="Times New Roman" w:hAnsi="Times New Roman" w:cs="Times New Roman"/>
          <w:b/>
          <w:bCs/>
        </w:rPr>
        <w:t xml:space="preserve"> #2 – Γεράσιμος Λαπάκης: </w:t>
      </w:r>
      <w:r w:rsidRPr="00A80D64">
        <w:rPr>
          <w:rStyle w:val="ui-provider"/>
          <w:rFonts w:ascii="Times New Roman" w:hAnsi="Times New Roman" w:cs="Times New Roman"/>
        </w:rPr>
        <w:t xml:space="preserve">Επικεντρώνεται στην εγκληματολογία δικτύων και διαθέτει γνώσεις αποκόμισης πειστηρίων από δικτυακές πηγές. Έχει παρακολουθήσει </w:t>
      </w:r>
      <w:r w:rsidRPr="00A80D64">
        <w:rPr>
          <w:rStyle w:val="ui-provider"/>
          <w:rFonts w:ascii="Times New Roman" w:hAnsi="Times New Roman" w:cs="Times New Roman"/>
        </w:rPr>
        <w:lastRenderedPageBreak/>
        <w:t xml:space="preserve">σεμινάρια επικοινωνίας, καταφέρνοντας έτσι να θέσει τις ερωτήσεις συνοδευόμενες από την κατάλληλη στάση σώματος που να φαίνεται προσιτός στους ερωτηθέντες και να εκμαιεύει απαντήσεις. Γνωρίζει καλά την διαδικασία συλλογής πειστηρίων από φορητά μέσα αποθήκευσης, καθώς διαθέτει την πιστοποίηση </w:t>
      </w:r>
      <w:r w:rsidRPr="00A80D64">
        <w:rPr>
          <w:rStyle w:val="ui-provider"/>
          <w:rFonts w:ascii="Times New Roman" w:hAnsi="Times New Roman" w:cs="Times New Roman"/>
          <w:lang w:val="en-US"/>
        </w:rPr>
        <w:t>ACE</w:t>
      </w:r>
      <w:r w:rsidRPr="00A80D64">
        <w:rPr>
          <w:rStyle w:val="ui-provider"/>
          <w:rFonts w:ascii="Times New Roman" w:hAnsi="Times New Roman" w:cs="Times New Roman"/>
        </w:rPr>
        <w:t xml:space="preserve"> (</w:t>
      </w:r>
      <w:r w:rsidRPr="00A80D64">
        <w:rPr>
          <w:rStyle w:val="ui-provider"/>
          <w:rFonts w:ascii="Times New Roman" w:hAnsi="Times New Roman" w:cs="Times New Roman"/>
          <w:lang w:val="en-US"/>
        </w:rPr>
        <w:t>AccessData</w:t>
      </w:r>
      <w:r w:rsidRPr="00A80D64">
        <w:rPr>
          <w:rStyle w:val="ui-provider"/>
          <w:rFonts w:ascii="Times New Roman" w:hAnsi="Times New Roman" w:cs="Times New Roman"/>
        </w:rPr>
        <w:t xml:space="preserve"> </w:t>
      </w:r>
      <w:r w:rsidRPr="00A80D64">
        <w:rPr>
          <w:rStyle w:val="ui-provider"/>
          <w:rFonts w:ascii="Times New Roman" w:hAnsi="Times New Roman" w:cs="Times New Roman"/>
          <w:lang w:val="en-US"/>
        </w:rPr>
        <w:t>Certified</w:t>
      </w:r>
      <w:r w:rsidRPr="00A80D64">
        <w:rPr>
          <w:rStyle w:val="ui-provider"/>
          <w:rFonts w:ascii="Times New Roman" w:hAnsi="Times New Roman" w:cs="Times New Roman"/>
        </w:rPr>
        <w:t xml:space="preserve"> </w:t>
      </w:r>
      <w:r w:rsidRPr="00A80D64">
        <w:rPr>
          <w:rStyle w:val="ui-provider"/>
          <w:rFonts w:ascii="Times New Roman" w:hAnsi="Times New Roman" w:cs="Times New Roman"/>
          <w:lang w:val="en-US"/>
        </w:rPr>
        <w:t>Examiner</w:t>
      </w:r>
      <w:r w:rsidRPr="00A80D64">
        <w:rPr>
          <w:rStyle w:val="ui-provider"/>
          <w:rFonts w:ascii="Times New Roman" w:hAnsi="Times New Roman" w:cs="Times New Roman"/>
        </w:rPr>
        <w:t>)</w:t>
      </w:r>
      <w:r w:rsidR="00764660">
        <w:rPr>
          <w:rStyle w:val="ui-provider"/>
          <w:rFonts w:ascii="Times New Roman" w:hAnsi="Times New Roman" w:cs="Times New Roman"/>
        </w:rPr>
        <w:t>,</w:t>
      </w:r>
      <w:r w:rsidRPr="00A80D64">
        <w:rPr>
          <w:rStyle w:val="ui-provider"/>
          <w:rFonts w:ascii="Times New Roman" w:hAnsi="Times New Roman" w:cs="Times New Roman"/>
        </w:rPr>
        <w:t xml:space="preserve"> για χρήση του </w:t>
      </w:r>
      <w:r w:rsidRPr="00A80D64">
        <w:rPr>
          <w:rStyle w:val="ui-provider"/>
          <w:rFonts w:ascii="Times New Roman" w:hAnsi="Times New Roman" w:cs="Times New Roman"/>
          <w:lang w:val="en-US"/>
        </w:rPr>
        <w:t>FTK</w:t>
      </w:r>
      <w:r w:rsidRPr="00A80D64">
        <w:rPr>
          <w:rStyle w:val="ui-provider"/>
          <w:rFonts w:ascii="Times New Roman" w:hAnsi="Times New Roman" w:cs="Times New Roman"/>
        </w:rPr>
        <w:t xml:space="preserve"> </w:t>
      </w:r>
      <w:r w:rsidRPr="00A80D64">
        <w:rPr>
          <w:rStyle w:val="ui-provider"/>
          <w:rFonts w:ascii="Times New Roman" w:hAnsi="Times New Roman" w:cs="Times New Roman"/>
          <w:lang w:val="en-US"/>
        </w:rPr>
        <w:t>Imager</w:t>
      </w:r>
      <w:r w:rsidRPr="00A80D64">
        <w:rPr>
          <w:rStyle w:val="ui-provider"/>
          <w:rFonts w:ascii="Times New Roman" w:hAnsi="Times New Roman" w:cs="Times New Roman"/>
        </w:rPr>
        <w:t xml:space="preserve">. Έχει, επίσης, εμπειρία στην εξέταση πειστηρίων με το εργαλείο </w:t>
      </w:r>
      <w:r w:rsidRPr="00A80D64">
        <w:rPr>
          <w:rStyle w:val="ui-provider"/>
          <w:rFonts w:ascii="Times New Roman" w:hAnsi="Times New Roman" w:cs="Times New Roman"/>
          <w:lang w:val="en-US"/>
        </w:rPr>
        <w:t>Volatility</w:t>
      </w:r>
      <w:r w:rsidRPr="00A80D64">
        <w:rPr>
          <w:rStyle w:val="ui-provider"/>
          <w:rFonts w:ascii="Times New Roman" w:hAnsi="Times New Roman" w:cs="Times New Roman"/>
        </w:rPr>
        <w:t>.</w:t>
      </w:r>
    </w:p>
    <w:p w14:paraId="3939F933" w14:textId="77777777" w:rsidR="003C55D4" w:rsidRPr="00A80D64" w:rsidRDefault="003C55D4" w:rsidP="00026A46">
      <w:pPr>
        <w:pStyle w:val="ListParagraph"/>
        <w:ind w:left="0"/>
        <w:jc w:val="both"/>
        <w:rPr>
          <w:rStyle w:val="ui-provider"/>
          <w:rFonts w:ascii="Times New Roman" w:hAnsi="Times New Roman" w:cs="Times New Roman"/>
        </w:rPr>
      </w:pPr>
    </w:p>
    <w:p w14:paraId="3ED0EA15" w14:textId="6A26554A" w:rsidR="003C55D4" w:rsidRDefault="003C55D4" w:rsidP="00026A46">
      <w:pPr>
        <w:pStyle w:val="ListParagraph"/>
        <w:ind w:left="0"/>
        <w:jc w:val="both"/>
        <w:rPr>
          <w:rStyle w:val="ui-provider"/>
          <w:rFonts w:ascii="Times New Roman" w:hAnsi="Times New Roman" w:cs="Times New Roman"/>
        </w:rPr>
      </w:pPr>
      <w:r w:rsidRPr="00A80D64">
        <w:rPr>
          <w:rFonts w:ascii="Times New Roman" w:hAnsi="Times New Roman" w:cs="Times New Roman"/>
          <w:b/>
          <w:bCs/>
          <w:lang w:val="en-US"/>
        </w:rPr>
        <w:t>Technical</w:t>
      </w:r>
      <w:r w:rsidRPr="00A80D64">
        <w:rPr>
          <w:rFonts w:ascii="Times New Roman" w:hAnsi="Times New Roman" w:cs="Times New Roman"/>
          <w:b/>
        </w:rPr>
        <w:t xml:space="preserve"> </w:t>
      </w:r>
      <w:r w:rsidRPr="00A80D64">
        <w:rPr>
          <w:rFonts w:ascii="Times New Roman" w:hAnsi="Times New Roman" w:cs="Times New Roman"/>
          <w:b/>
          <w:bCs/>
          <w:lang w:val="en-US"/>
        </w:rPr>
        <w:t>Witness</w:t>
      </w:r>
      <w:r w:rsidRPr="00A80D64">
        <w:rPr>
          <w:rFonts w:ascii="Times New Roman" w:hAnsi="Times New Roman" w:cs="Times New Roman"/>
          <w:b/>
        </w:rPr>
        <w:t xml:space="preserve"> #3 –Βασίλης Μπότσος: </w:t>
      </w:r>
      <w:r w:rsidRPr="00A80D64">
        <w:rPr>
          <w:rStyle w:val="ui-provider"/>
          <w:rFonts w:ascii="Times New Roman" w:hAnsi="Times New Roman" w:cs="Times New Roman"/>
        </w:rPr>
        <w:t xml:space="preserve">Είναι ειδικός στην κατάσχεση και διαφύλαξη πειστηρίων έχοντας εμπειρία πολλών υποθέσεων στην καταγραφή τους κι έχει αναπτύξει την ικανότητα να αντιλαμβάνεται την κατάσταση στην οποία βρίσκονται και τι διαχείριση απαιτεί αυτή. Γνωρίζει καλά την μεθοδολογία </w:t>
      </w:r>
      <w:r w:rsidRPr="00A80D64">
        <w:rPr>
          <w:rStyle w:val="ui-provider"/>
          <w:rFonts w:ascii="Times New Roman" w:hAnsi="Times New Roman" w:cs="Times New Roman"/>
          <w:lang w:val="en-US"/>
        </w:rPr>
        <w:t>ACPO</w:t>
      </w:r>
      <w:r w:rsidRPr="00A80D64">
        <w:rPr>
          <w:rStyle w:val="ui-provider"/>
          <w:rFonts w:ascii="Times New Roman" w:hAnsi="Times New Roman" w:cs="Times New Roman"/>
        </w:rPr>
        <w:t xml:space="preserve"> και κατέχει επαγγελματικό δίπλωμα αυτοκινήτου ώστε να μεταφέρει τα πειστήρια σε ασφαλή τοποθεσία μετά την κατάσχεσή τους. Τέλος, έχει εμπειρία στην χρήση εργαλείων όπως το </w:t>
      </w:r>
      <w:r w:rsidRPr="00A80D64">
        <w:rPr>
          <w:rStyle w:val="ui-provider"/>
          <w:rFonts w:ascii="Times New Roman" w:hAnsi="Times New Roman" w:cs="Times New Roman"/>
          <w:lang w:val="en-US"/>
        </w:rPr>
        <w:t>Autopsy</w:t>
      </w:r>
      <w:r w:rsidRPr="00A80D64">
        <w:rPr>
          <w:rStyle w:val="ui-provider"/>
          <w:rFonts w:ascii="Times New Roman" w:hAnsi="Times New Roman" w:cs="Times New Roman"/>
        </w:rPr>
        <w:t xml:space="preserve"> για την ανάλυση κι εξέταση πειστηρίων.</w:t>
      </w:r>
    </w:p>
    <w:p w14:paraId="30FD913B" w14:textId="77777777" w:rsidR="00DB2CA6" w:rsidRDefault="00DB2CA6" w:rsidP="00026A46">
      <w:pPr>
        <w:pStyle w:val="ListParagraph"/>
        <w:ind w:left="0"/>
        <w:jc w:val="both"/>
        <w:rPr>
          <w:rStyle w:val="ui-provider"/>
          <w:rFonts w:ascii="Times New Roman" w:hAnsi="Times New Roman" w:cs="Times New Roman"/>
        </w:rPr>
      </w:pPr>
    </w:p>
    <w:p w14:paraId="03AD5D41" w14:textId="75E7C0C5" w:rsidR="00DB2CA6" w:rsidRPr="005C5DE7" w:rsidRDefault="005C5DE7" w:rsidP="00026A46">
      <w:pPr>
        <w:pStyle w:val="ListParagraph"/>
        <w:ind w:left="0"/>
        <w:jc w:val="both"/>
        <w:rPr>
          <w:rFonts w:ascii="Times New Roman" w:hAnsi="Times New Roman" w:cs="Times New Roman"/>
          <w:b/>
          <w:sz w:val="24"/>
          <w:szCs w:val="24"/>
          <w:lang w:eastAsia="el-GR"/>
        </w:rPr>
      </w:pPr>
      <w:r>
        <w:rPr>
          <w:rFonts w:ascii="Times New Roman" w:hAnsi="Times New Roman" w:cs="Times New Roman"/>
          <w:b/>
          <w:bCs/>
          <w:sz w:val="24"/>
          <w:szCs w:val="24"/>
          <w:lang w:eastAsia="el-GR"/>
        </w:rPr>
        <w:t>Ανάθεση ρόλων ομάδας</w:t>
      </w:r>
      <w:r w:rsidR="00DB2CA6" w:rsidRPr="003C55D4">
        <w:rPr>
          <w:rFonts w:ascii="Times New Roman" w:hAnsi="Times New Roman" w:cs="Times New Roman"/>
          <w:b/>
          <w:bCs/>
          <w:sz w:val="24"/>
          <w:szCs w:val="24"/>
          <w:lang w:eastAsia="el-GR"/>
        </w:rPr>
        <w:t>:</w:t>
      </w:r>
    </w:p>
    <w:p w14:paraId="7692E690" w14:textId="060311DC" w:rsidR="00CF77B8" w:rsidRPr="009756D6" w:rsidRDefault="00CF320C" w:rsidP="00706E17">
      <w:pPr>
        <w:jc w:val="both"/>
        <w:rPr>
          <w:rFonts w:ascii="Times New Roman" w:hAnsi="Times New Roman" w:cs="Times New Roman"/>
        </w:rPr>
      </w:pPr>
      <w:r w:rsidRPr="009756D6">
        <w:rPr>
          <w:rFonts w:ascii="Times New Roman" w:hAnsi="Times New Roman" w:cs="Times New Roman"/>
        </w:rPr>
        <w:t>Ο</w:t>
      </w:r>
      <w:r w:rsidR="003B75F9" w:rsidRPr="009756D6">
        <w:rPr>
          <w:rFonts w:ascii="Times New Roman" w:hAnsi="Times New Roman" w:cs="Times New Roman"/>
        </w:rPr>
        <w:t xml:space="preserve"> πρώτος </w:t>
      </w:r>
      <w:r w:rsidR="003B75F9" w:rsidRPr="009756D6">
        <w:rPr>
          <w:rFonts w:ascii="Times New Roman" w:hAnsi="Times New Roman" w:cs="Times New Roman"/>
          <w:lang w:val="en-US"/>
        </w:rPr>
        <w:t>technical</w:t>
      </w:r>
      <w:r w:rsidR="003B75F9" w:rsidRPr="009756D6">
        <w:rPr>
          <w:rFonts w:ascii="Times New Roman" w:hAnsi="Times New Roman" w:cs="Times New Roman"/>
        </w:rPr>
        <w:t xml:space="preserve"> </w:t>
      </w:r>
      <w:r w:rsidR="003B75F9" w:rsidRPr="009756D6">
        <w:rPr>
          <w:rFonts w:ascii="Times New Roman" w:hAnsi="Times New Roman" w:cs="Times New Roman"/>
          <w:lang w:val="en-US"/>
        </w:rPr>
        <w:t>witness</w:t>
      </w:r>
      <w:r w:rsidR="003A0BBC" w:rsidRPr="009756D6">
        <w:rPr>
          <w:rFonts w:ascii="Times New Roman" w:hAnsi="Times New Roman" w:cs="Times New Roman"/>
        </w:rPr>
        <w:t>, Φ. Δουραχαλής,</w:t>
      </w:r>
      <w:r w:rsidR="003B75F9" w:rsidRPr="009756D6">
        <w:rPr>
          <w:rFonts w:ascii="Times New Roman" w:hAnsi="Times New Roman" w:cs="Times New Roman"/>
        </w:rPr>
        <w:t xml:space="preserve"> ορίστηκε </w:t>
      </w:r>
      <w:r w:rsidR="00404F52" w:rsidRPr="009756D6">
        <w:rPr>
          <w:rFonts w:ascii="Times New Roman" w:hAnsi="Times New Roman" w:cs="Times New Roman"/>
        </w:rPr>
        <w:t>υπεύθυνος</w:t>
      </w:r>
      <w:r w:rsidR="003B75F9" w:rsidRPr="009756D6">
        <w:rPr>
          <w:rFonts w:ascii="Times New Roman" w:hAnsi="Times New Roman" w:cs="Times New Roman"/>
        </w:rPr>
        <w:t xml:space="preserve"> να αποκλείσει και να χαρτογραφήσει τον χώρο του εγκλήματος, για το οποίο χρειάστηκε ειδική ταινία, μια φωτογραφική κάμερα, και </w:t>
      </w:r>
      <w:r w:rsidR="00C055E5" w:rsidRPr="009756D6">
        <w:rPr>
          <w:rFonts w:ascii="Times New Roman" w:hAnsi="Times New Roman" w:cs="Times New Roman"/>
        </w:rPr>
        <w:t xml:space="preserve">γραφικές ύλες </w:t>
      </w:r>
      <w:r w:rsidR="003B75F9" w:rsidRPr="009756D6">
        <w:rPr>
          <w:rFonts w:ascii="Times New Roman" w:hAnsi="Times New Roman" w:cs="Times New Roman"/>
        </w:rPr>
        <w:t xml:space="preserve">για τον σχεδιασμό του χώρου. Στη συνέχεια, </w:t>
      </w:r>
      <w:r w:rsidR="00C54ED1" w:rsidRPr="009756D6">
        <w:rPr>
          <w:rFonts w:ascii="Times New Roman" w:hAnsi="Times New Roman" w:cs="Times New Roman"/>
        </w:rPr>
        <w:t xml:space="preserve">θα </w:t>
      </w:r>
      <w:r w:rsidR="003B75F9" w:rsidRPr="009756D6">
        <w:rPr>
          <w:rFonts w:ascii="Times New Roman" w:hAnsi="Times New Roman" w:cs="Times New Roman"/>
        </w:rPr>
        <w:t xml:space="preserve">έπρεπε να αναλάβει την συλλογή πειστηρίων από τις ενεργές συσκευές που θα εντοπίζονταν στην σκηνή του εγκλήματος, και για αυτόν τον λόγο </w:t>
      </w:r>
      <w:r w:rsidR="0085686D" w:rsidRPr="009756D6">
        <w:rPr>
          <w:rFonts w:ascii="Times New Roman" w:hAnsi="Times New Roman" w:cs="Times New Roman"/>
        </w:rPr>
        <w:t xml:space="preserve">εφοδιάστηκε </w:t>
      </w:r>
      <w:r w:rsidR="003B75F9" w:rsidRPr="009756D6">
        <w:rPr>
          <w:rFonts w:ascii="Times New Roman" w:hAnsi="Times New Roman" w:cs="Times New Roman"/>
        </w:rPr>
        <w:t xml:space="preserve">με ένα </w:t>
      </w:r>
      <w:r w:rsidR="003B75F9" w:rsidRPr="009756D6">
        <w:rPr>
          <w:rFonts w:ascii="Times New Roman" w:hAnsi="Times New Roman" w:cs="Times New Roman"/>
          <w:lang w:val="en-US"/>
        </w:rPr>
        <w:t>USB</w:t>
      </w:r>
      <w:r w:rsidR="003B75F9" w:rsidRPr="009756D6">
        <w:rPr>
          <w:rFonts w:ascii="Times New Roman" w:hAnsi="Times New Roman" w:cs="Times New Roman"/>
        </w:rPr>
        <w:t xml:space="preserve"> </w:t>
      </w:r>
      <w:r w:rsidR="003B75F9" w:rsidRPr="009756D6">
        <w:rPr>
          <w:rFonts w:ascii="Times New Roman" w:hAnsi="Times New Roman" w:cs="Times New Roman"/>
          <w:lang w:val="en-US"/>
        </w:rPr>
        <w:t>stick</w:t>
      </w:r>
      <w:r w:rsidR="003B75F9" w:rsidRPr="009756D6">
        <w:rPr>
          <w:rFonts w:ascii="Times New Roman" w:hAnsi="Times New Roman" w:cs="Times New Roman"/>
        </w:rPr>
        <w:t xml:space="preserve"> </w:t>
      </w:r>
      <w:r w:rsidR="0085686D" w:rsidRPr="009756D6">
        <w:rPr>
          <w:rFonts w:ascii="Times New Roman" w:hAnsi="Times New Roman" w:cs="Times New Roman"/>
        </w:rPr>
        <w:t xml:space="preserve">φορτωμένο με την έκδοση </w:t>
      </w:r>
      <w:r w:rsidR="001044C6" w:rsidRPr="009756D6">
        <w:rPr>
          <w:rFonts w:ascii="Times New Roman" w:hAnsi="Times New Roman" w:cs="Times New Roman"/>
        </w:rPr>
        <w:t>4.7.1.2</w:t>
      </w:r>
      <w:r w:rsidR="0085686D" w:rsidRPr="009756D6">
        <w:rPr>
          <w:rFonts w:ascii="Times New Roman" w:hAnsi="Times New Roman" w:cs="Times New Roman"/>
        </w:rPr>
        <w:t xml:space="preserve"> του </w:t>
      </w:r>
      <w:r w:rsidR="0085686D" w:rsidRPr="009756D6">
        <w:rPr>
          <w:rFonts w:ascii="Times New Roman" w:hAnsi="Times New Roman" w:cs="Times New Roman"/>
          <w:lang w:val="en-US"/>
        </w:rPr>
        <w:t>FTK</w:t>
      </w:r>
      <w:r w:rsidR="0085686D" w:rsidRPr="009756D6">
        <w:rPr>
          <w:rFonts w:ascii="Times New Roman" w:hAnsi="Times New Roman" w:cs="Times New Roman"/>
        </w:rPr>
        <w:t xml:space="preserve"> </w:t>
      </w:r>
      <w:r w:rsidR="0085686D" w:rsidRPr="009756D6">
        <w:rPr>
          <w:rFonts w:ascii="Times New Roman" w:hAnsi="Times New Roman" w:cs="Times New Roman"/>
          <w:lang w:val="en-US"/>
        </w:rPr>
        <w:t>Imager</w:t>
      </w:r>
      <w:r w:rsidR="001A5EA0" w:rsidRPr="009756D6">
        <w:rPr>
          <w:rFonts w:ascii="Times New Roman" w:hAnsi="Times New Roman" w:cs="Times New Roman"/>
        </w:rPr>
        <w:t xml:space="preserve">, την έκδοση </w:t>
      </w:r>
      <w:r w:rsidR="00BB64A0" w:rsidRPr="009756D6">
        <w:rPr>
          <w:rFonts w:ascii="Times New Roman" w:hAnsi="Times New Roman" w:cs="Times New Roman"/>
        </w:rPr>
        <w:t xml:space="preserve">2.2.1 του </w:t>
      </w:r>
      <w:r w:rsidR="00BB64A0" w:rsidRPr="009756D6">
        <w:rPr>
          <w:rFonts w:ascii="Times New Roman" w:hAnsi="Times New Roman" w:cs="Times New Roman"/>
          <w:lang w:val="en-US"/>
        </w:rPr>
        <w:t>FEX</w:t>
      </w:r>
      <w:r w:rsidR="00BB64A0" w:rsidRPr="009756D6">
        <w:rPr>
          <w:rFonts w:ascii="Times New Roman" w:hAnsi="Times New Roman" w:cs="Times New Roman"/>
        </w:rPr>
        <w:t xml:space="preserve"> </w:t>
      </w:r>
      <w:r w:rsidR="00BB64A0" w:rsidRPr="009756D6">
        <w:rPr>
          <w:rFonts w:ascii="Times New Roman" w:hAnsi="Times New Roman" w:cs="Times New Roman"/>
          <w:lang w:val="en-US"/>
        </w:rPr>
        <w:t>Imager</w:t>
      </w:r>
      <w:r w:rsidR="00BB64A0" w:rsidRPr="009756D6">
        <w:rPr>
          <w:rFonts w:ascii="Times New Roman" w:hAnsi="Times New Roman" w:cs="Times New Roman"/>
        </w:rPr>
        <w:t xml:space="preserve"> </w:t>
      </w:r>
      <w:r w:rsidR="0085686D" w:rsidRPr="009756D6">
        <w:rPr>
          <w:rFonts w:ascii="Times New Roman" w:hAnsi="Times New Roman" w:cs="Times New Roman"/>
        </w:rPr>
        <w:t xml:space="preserve">και την έκδοση </w:t>
      </w:r>
      <w:r w:rsidR="00D54141" w:rsidRPr="009756D6">
        <w:rPr>
          <w:rFonts w:ascii="Times New Roman" w:hAnsi="Times New Roman" w:cs="Times New Roman"/>
        </w:rPr>
        <w:t>13.0 (</w:t>
      </w:r>
      <w:r w:rsidR="00D54141" w:rsidRPr="009756D6">
        <w:rPr>
          <w:rFonts w:ascii="Times New Roman" w:hAnsi="Times New Roman" w:cs="Times New Roman"/>
          <w:lang w:val="en-US"/>
        </w:rPr>
        <w:t>W</w:t>
      </w:r>
      <w:r w:rsidR="0071682C" w:rsidRPr="009756D6">
        <w:rPr>
          <w:rFonts w:ascii="Times New Roman" w:hAnsi="Times New Roman" w:cs="Times New Roman"/>
          <w:lang w:val="en-US"/>
        </w:rPr>
        <w:t>a</w:t>
      </w:r>
      <w:r w:rsidR="00D54141" w:rsidRPr="009756D6">
        <w:rPr>
          <w:rFonts w:ascii="Times New Roman" w:hAnsi="Times New Roman" w:cs="Times New Roman"/>
          <w:lang w:val="en-US"/>
        </w:rPr>
        <w:t>rp</w:t>
      </w:r>
      <w:r w:rsidR="00D54141" w:rsidRPr="009756D6">
        <w:rPr>
          <w:rFonts w:ascii="Times New Roman" w:hAnsi="Times New Roman" w:cs="Times New Roman"/>
        </w:rPr>
        <w:t>)</w:t>
      </w:r>
      <w:r w:rsidR="0085686D" w:rsidRPr="009756D6">
        <w:rPr>
          <w:rFonts w:ascii="Times New Roman" w:hAnsi="Times New Roman" w:cs="Times New Roman"/>
        </w:rPr>
        <w:t xml:space="preserve"> του </w:t>
      </w:r>
      <w:r w:rsidR="0085686D" w:rsidRPr="009756D6">
        <w:rPr>
          <w:rFonts w:ascii="Times New Roman" w:hAnsi="Times New Roman" w:cs="Times New Roman"/>
          <w:lang w:val="en-US"/>
        </w:rPr>
        <w:t>Caine</w:t>
      </w:r>
      <w:r w:rsidR="0085686D" w:rsidRPr="009756D6">
        <w:rPr>
          <w:rFonts w:ascii="Times New Roman" w:hAnsi="Times New Roman" w:cs="Times New Roman"/>
        </w:rPr>
        <w:t xml:space="preserve">. Τέλος, </w:t>
      </w:r>
      <w:r w:rsidR="00C54ED1" w:rsidRPr="009756D6">
        <w:rPr>
          <w:rFonts w:ascii="Times New Roman" w:hAnsi="Times New Roman" w:cs="Times New Roman"/>
        </w:rPr>
        <w:t xml:space="preserve">θα έπρεπε να αναλύσει και να εξετάσει </w:t>
      </w:r>
      <w:r w:rsidR="00243C68" w:rsidRPr="009756D6">
        <w:rPr>
          <w:rFonts w:ascii="Times New Roman" w:hAnsi="Times New Roman" w:cs="Times New Roman"/>
        </w:rPr>
        <w:t xml:space="preserve">τα συλλεγμένα πειστήρια από αποθηκευτικά μέσα ενεργών συσκευών χρησιμοποιώντας την </w:t>
      </w:r>
      <w:r w:rsidR="004B4D57" w:rsidRPr="009756D6">
        <w:rPr>
          <w:rFonts w:ascii="Times New Roman" w:hAnsi="Times New Roman" w:cs="Times New Roman"/>
        </w:rPr>
        <w:t>4.20</w:t>
      </w:r>
      <w:r w:rsidR="00642EF8" w:rsidRPr="009756D6">
        <w:rPr>
          <w:rFonts w:ascii="Times New Roman" w:hAnsi="Times New Roman" w:cs="Times New Roman"/>
        </w:rPr>
        <w:t>.</w:t>
      </w:r>
      <w:r w:rsidR="00330721" w:rsidRPr="009756D6">
        <w:rPr>
          <w:rFonts w:ascii="Times New Roman" w:hAnsi="Times New Roman" w:cs="Times New Roman"/>
        </w:rPr>
        <w:t>0</w:t>
      </w:r>
      <w:r w:rsidR="00243C68" w:rsidRPr="009756D6">
        <w:rPr>
          <w:rFonts w:ascii="Times New Roman" w:hAnsi="Times New Roman" w:cs="Times New Roman"/>
        </w:rPr>
        <w:t xml:space="preserve"> έ</w:t>
      </w:r>
      <w:r w:rsidR="00A02B3A" w:rsidRPr="009756D6">
        <w:rPr>
          <w:rFonts w:ascii="Times New Roman" w:hAnsi="Times New Roman" w:cs="Times New Roman"/>
        </w:rPr>
        <w:t>κ</w:t>
      </w:r>
      <w:r w:rsidR="00243C68" w:rsidRPr="009756D6">
        <w:rPr>
          <w:rFonts w:ascii="Times New Roman" w:hAnsi="Times New Roman" w:cs="Times New Roman"/>
        </w:rPr>
        <w:t xml:space="preserve">δοση του </w:t>
      </w:r>
      <w:r w:rsidR="00243C68" w:rsidRPr="009756D6">
        <w:rPr>
          <w:rFonts w:ascii="Times New Roman" w:hAnsi="Times New Roman" w:cs="Times New Roman"/>
          <w:lang w:val="en-US"/>
        </w:rPr>
        <w:t>Autopsy</w:t>
      </w:r>
      <w:r w:rsidR="00243C68" w:rsidRPr="009756D6">
        <w:rPr>
          <w:rFonts w:ascii="Times New Roman" w:hAnsi="Times New Roman" w:cs="Times New Roman"/>
        </w:rPr>
        <w:t>.</w:t>
      </w:r>
    </w:p>
    <w:p w14:paraId="0CCD97BD" w14:textId="40C1AE85" w:rsidR="00A63CA5" w:rsidRPr="009756D6" w:rsidRDefault="00A02B3A" w:rsidP="00B27EA3">
      <w:pPr>
        <w:jc w:val="both"/>
        <w:rPr>
          <w:rFonts w:ascii="Times New Roman" w:hAnsi="Times New Roman" w:cs="Times New Roman"/>
        </w:rPr>
      </w:pPr>
      <w:r w:rsidRPr="009756D6">
        <w:rPr>
          <w:rFonts w:ascii="Times New Roman" w:hAnsi="Times New Roman" w:cs="Times New Roman"/>
        </w:rPr>
        <w:t xml:space="preserve">Ο δεύτερος </w:t>
      </w:r>
      <w:r w:rsidRPr="009756D6">
        <w:rPr>
          <w:rFonts w:ascii="Times New Roman" w:hAnsi="Times New Roman" w:cs="Times New Roman"/>
          <w:lang w:val="en-US"/>
        </w:rPr>
        <w:t>technical</w:t>
      </w:r>
      <w:r w:rsidRPr="009756D6">
        <w:rPr>
          <w:rFonts w:ascii="Times New Roman" w:hAnsi="Times New Roman" w:cs="Times New Roman"/>
        </w:rPr>
        <w:t xml:space="preserve"> </w:t>
      </w:r>
      <w:r w:rsidRPr="009756D6">
        <w:rPr>
          <w:rFonts w:ascii="Times New Roman" w:hAnsi="Times New Roman" w:cs="Times New Roman"/>
          <w:lang w:val="en-US"/>
        </w:rPr>
        <w:t>witness</w:t>
      </w:r>
      <w:r w:rsidR="00483960" w:rsidRPr="009756D6">
        <w:rPr>
          <w:rFonts w:ascii="Times New Roman" w:hAnsi="Times New Roman" w:cs="Times New Roman"/>
        </w:rPr>
        <w:t>, ο Γ. Λαπάκης,</w:t>
      </w:r>
      <w:r w:rsidR="00C54ED1" w:rsidRPr="009756D6">
        <w:rPr>
          <w:rFonts w:ascii="Times New Roman" w:hAnsi="Times New Roman" w:cs="Times New Roman"/>
        </w:rPr>
        <w:t xml:space="preserve"> ορίστηκε υπεύθυνος να πάρει συνεντεύξεις από τους παρευρισκόμενους στην σκηνή του εγκλήματος</w:t>
      </w:r>
      <w:r w:rsidR="009D3E71" w:rsidRPr="009756D6">
        <w:rPr>
          <w:rFonts w:ascii="Times New Roman" w:hAnsi="Times New Roman" w:cs="Times New Roman"/>
        </w:rPr>
        <w:t xml:space="preserve">, για τις οποίες ετοίμασε και </w:t>
      </w:r>
      <w:r w:rsidR="002F3F32" w:rsidRPr="009756D6">
        <w:rPr>
          <w:rFonts w:ascii="Times New Roman" w:hAnsi="Times New Roman" w:cs="Times New Roman"/>
        </w:rPr>
        <w:t>κατάλληλες ερωτήσεις</w:t>
      </w:r>
      <w:r w:rsidR="00C54ED1" w:rsidRPr="009756D6">
        <w:rPr>
          <w:rFonts w:ascii="Times New Roman" w:hAnsi="Times New Roman" w:cs="Times New Roman"/>
        </w:rPr>
        <w:t xml:space="preserve"> και να εξετάσει αν υπάρχουν ασύρματα σήματα στον χώρο</w:t>
      </w:r>
      <w:r w:rsidR="00AF1F10" w:rsidRPr="00AF1F10">
        <w:rPr>
          <w:rFonts w:ascii="Times New Roman" w:hAnsi="Times New Roman" w:cs="Times New Roman"/>
        </w:rPr>
        <w:t>,</w:t>
      </w:r>
      <w:r w:rsidR="00C54ED1" w:rsidRPr="009756D6">
        <w:rPr>
          <w:rFonts w:ascii="Times New Roman" w:hAnsi="Times New Roman" w:cs="Times New Roman"/>
        </w:rPr>
        <w:t xml:space="preserve"> χρησιμοποιώντας </w:t>
      </w:r>
      <w:r w:rsidR="00C54ED1" w:rsidRPr="009756D6">
        <w:rPr>
          <w:rFonts w:ascii="Times New Roman" w:hAnsi="Times New Roman" w:cs="Times New Roman"/>
          <w:lang w:val="en-US"/>
        </w:rPr>
        <w:t>wireless</w:t>
      </w:r>
      <w:r w:rsidR="00C54ED1" w:rsidRPr="009756D6">
        <w:rPr>
          <w:rFonts w:ascii="Times New Roman" w:hAnsi="Times New Roman" w:cs="Times New Roman"/>
        </w:rPr>
        <w:t xml:space="preserve"> </w:t>
      </w:r>
      <w:r w:rsidR="00C54ED1" w:rsidRPr="009756D6">
        <w:rPr>
          <w:rFonts w:ascii="Times New Roman" w:hAnsi="Times New Roman" w:cs="Times New Roman"/>
          <w:lang w:val="en-US"/>
        </w:rPr>
        <w:t>signal</w:t>
      </w:r>
      <w:r w:rsidR="00C54ED1" w:rsidRPr="009756D6">
        <w:rPr>
          <w:rFonts w:ascii="Times New Roman" w:hAnsi="Times New Roman" w:cs="Times New Roman"/>
        </w:rPr>
        <w:t xml:space="preserve"> </w:t>
      </w:r>
      <w:r w:rsidR="00C54ED1" w:rsidRPr="009756D6">
        <w:rPr>
          <w:rFonts w:ascii="Times New Roman" w:hAnsi="Times New Roman" w:cs="Times New Roman"/>
          <w:lang w:val="en-US"/>
        </w:rPr>
        <w:t>detector</w:t>
      </w:r>
      <w:r w:rsidR="00C54ED1" w:rsidRPr="009756D6">
        <w:rPr>
          <w:rFonts w:ascii="Times New Roman" w:hAnsi="Times New Roman" w:cs="Times New Roman"/>
        </w:rPr>
        <w:t xml:space="preserve">. Στη συνέχεια, θα έπρεπε να συλλέξει πειστήρια από μη ενεργές συσκευές στον χώρο του εγκλήματος με χρήση ενός </w:t>
      </w:r>
      <w:r w:rsidR="00C54ED1" w:rsidRPr="009756D6">
        <w:rPr>
          <w:rFonts w:ascii="Times New Roman" w:hAnsi="Times New Roman" w:cs="Times New Roman"/>
          <w:lang w:val="en-US"/>
        </w:rPr>
        <w:t>USB</w:t>
      </w:r>
      <w:r w:rsidR="00C54ED1" w:rsidRPr="009756D6">
        <w:rPr>
          <w:rFonts w:ascii="Times New Roman" w:hAnsi="Times New Roman" w:cs="Times New Roman"/>
        </w:rPr>
        <w:t xml:space="preserve"> </w:t>
      </w:r>
      <w:r w:rsidR="00C54ED1" w:rsidRPr="009756D6">
        <w:rPr>
          <w:rFonts w:ascii="Times New Roman" w:hAnsi="Times New Roman" w:cs="Times New Roman"/>
          <w:lang w:val="en-US"/>
        </w:rPr>
        <w:t>stick</w:t>
      </w:r>
      <w:r w:rsidR="00C54ED1" w:rsidRPr="009756D6">
        <w:rPr>
          <w:rFonts w:ascii="Times New Roman" w:hAnsi="Times New Roman" w:cs="Times New Roman"/>
        </w:rPr>
        <w:t xml:space="preserve"> εφοδιασμένου με την </w:t>
      </w:r>
      <w:r w:rsidR="00404F52" w:rsidRPr="009756D6">
        <w:rPr>
          <w:rFonts w:ascii="Times New Roman" w:hAnsi="Times New Roman" w:cs="Times New Roman"/>
        </w:rPr>
        <w:t>προαναφερθείσα</w:t>
      </w:r>
      <w:r w:rsidR="00C54ED1" w:rsidRPr="009756D6">
        <w:rPr>
          <w:rFonts w:ascii="Times New Roman" w:hAnsi="Times New Roman" w:cs="Times New Roman"/>
        </w:rPr>
        <w:t xml:space="preserve"> έκδοση του </w:t>
      </w:r>
      <w:r w:rsidR="00C54ED1" w:rsidRPr="009756D6">
        <w:rPr>
          <w:rFonts w:ascii="Times New Roman" w:hAnsi="Times New Roman" w:cs="Times New Roman"/>
          <w:lang w:val="en-US"/>
        </w:rPr>
        <w:t>FTK</w:t>
      </w:r>
      <w:r w:rsidR="00C54ED1" w:rsidRPr="009756D6">
        <w:rPr>
          <w:rFonts w:ascii="Times New Roman" w:hAnsi="Times New Roman" w:cs="Times New Roman"/>
        </w:rPr>
        <w:t xml:space="preserve"> </w:t>
      </w:r>
      <w:r w:rsidR="00C54ED1" w:rsidRPr="009756D6">
        <w:rPr>
          <w:rFonts w:ascii="Times New Roman" w:hAnsi="Times New Roman" w:cs="Times New Roman"/>
          <w:lang w:val="en-US"/>
        </w:rPr>
        <w:t>Imager</w:t>
      </w:r>
      <w:r w:rsidR="00D04BA6" w:rsidRPr="009756D6">
        <w:rPr>
          <w:rFonts w:ascii="Times New Roman" w:hAnsi="Times New Roman" w:cs="Times New Roman"/>
        </w:rPr>
        <w:t xml:space="preserve"> </w:t>
      </w:r>
      <w:r w:rsidR="00177C4F" w:rsidRPr="009756D6">
        <w:rPr>
          <w:rFonts w:ascii="Times New Roman" w:hAnsi="Times New Roman" w:cs="Times New Roman"/>
        </w:rPr>
        <w:t xml:space="preserve">και του </w:t>
      </w:r>
      <w:r w:rsidR="00177C4F" w:rsidRPr="009756D6">
        <w:rPr>
          <w:rFonts w:ascii="Times New Roman" w:hAnsi="Times New Roman" w:cs="Times New Roman"/>
          <w:lang w:val="en-US"/>
        </w:rPr>
        <w:t>FEX</w:t>
      </w:r>
      <w:r w:rsidR="00177C4F" w:rsidRPr="009756D6">
        <w:rPr>
          <w:rFonts w:ascii="Times New Roman" w:hAnsi="Times New Roman" w:cs="Times New Roman"/>
        </w:rPr>
        <w:t xml:space="preserve"> </w:t>
      </w:r>
      <w:r w:rsidR="00177C4F" w:rsidRPr="009756D6">
        <w:rPr>
          <w:rFonts w:ascii="Times New Roman" w:hAnsi="Times New Roman" w:cs="Times New Roman"/>
          <w:lang w:val="en-US"/>
        </w:rPr>
        <w:t>Imager</w:t>
      </w:r>
      <w:r w:rsidR="00177C4F" w:rsidRPr="009756D6">
        <w:rPr>
          <w:rFonts w:ascii="Times New Roman" w:hAnsi="Times New Roman" w:cs="Times New Roman"/>
        </w:rPr>
        <w:t xml:space="preserve"> </w:t>
      </w:r>
      <w:r w:rsidR="00D04BA6" w:rsidRPr="009756D6">
        <w:rPr>
          <w:rFonts w:ascii="Times New Roman" w:hAnsi="Times New Roman" w:cs="Times New Roman"/>
        </w:rPr>
        <w:t xml:space="preserve">και να εξετάσει την συλλεγμένη μνήμη από τις ενεργές συσκευές με την έκδοση </w:t>
      </w:r>
      <w:r w:rsidR="004B4D57" w:rsidRPr="009756D6">
        <w:rPr>
          <w:rFonts w:ascii="Times New Roman" w:hAnsi="Times New Roman" w:cs="Times New Roman"/>
        </w:rPr>
        <w:t>2.6</w:t>
      </w:r>
      <w:r w:rsidR="00D04BA6" w:rsidRPr="009756D6">
        <w:rPr>
          <w:rFonts w:ascii="Times New Roman" w:hAnsi="Times New Roman" w:cs="Times New Roman"/>
        </w:rPr>
        <w:t xml:space="preserve"> του </w:t>
      </w:r>
      <w:r w:rsidR="00D04BA6" w:rsidRPr="009756D6">
        <w:rPr>
          <w:rFonts w:ascii="Times New Roman" w:hAnsi="Times New Roman" w:cs="Times New Roman"/>
          <w:lang w:val="en-US"/>
        </w:rPr>
        <w:t>Volatility</w:t>
      </w:r>
      <w:r w:rsidR="00D04BA6" w:rsidRPr="009756D6">
        <w:rPr>
          <w:rFonts w:ascii="Times New Roman" w:hAnsi="Times New Roman" w:cs="Times New Roman"/>
        </w:rPr>
        <w:t xml:space="preserve">. </w:t>
      </w:r>
    </w:p>
    <w:p w14:paraId="4A384E4A" w14:textId="1C8E41E7" w:rsidR="004F6564" w:rsidRPr="009756D6" w:rsidRDefault="00D04BA6" w:rsidP="00B27EA3">
      <w:pPr>
        <w:jc w:val="both"/>
        <w:rPr>
          <w:rFonts w:ascii="Times New Roman" w:hAnsi="Times New Roman" w:cs="Times New Roman"/>
        </w:rPr>
      </w:pPr>
      <w:r w:rsidRPr="009756D6">
        <w:rPr>
          <w:rFonts w:ascii="Times New Roman" w:hAnsi="Times New Roman" w:cs="Times New Roman"/>
        </w:rPr>
        <w:t xml:space="preserve">Τέλος, ο τρίτος </w:t>
      </w:r>
      <w:r w:rsidRPr="009756D6">
        <w:rPr>
          <w:rFonts w:ascii="Times New Roman" w:hAnsi="Times New Roman" w:cs="Times New Roman"/>
          <w:lang w:val="en-US"/>
        </w:rPr>
        <w:t>technical</w:t>
      </w:r>
      <w:r w:rsidRPr="009756D6">
        <w:rPr>
          <w:rFonts w:ascii="Times New Roman" w:hAnsi="Times New Roman" w:cs="Times New Roman"/>
        </w:rPr>
        <w:t xml:space="preserve"> </w:t>
      </w:r>
      <w:r w:rsidRPr="009756D6">
        <w:rPr>
          <w:rFonts w:ascii="Times New Roman" w:hAnsi="Times New Roman" w:cs="Times New Roman"/>
          <w:lang w:val="en-US"/>
        </w:rPr>
        <w:t>witness</w:t>
      </w:r>
      <w:r w:rsidR="00483960" w:rsidRPr="009756D6">
        <w:rPr>
          <w:rFonts w:ascii="Times New Roman" w:hAnsi="Times New Roman" w:cs="Times New Roman"/>
        </w:rPr>
        <w:t>, Β. Μπότσος,</w:t>
      </w:r>
      <w:r w:rsidRPr="009756D6">
        <w:rPr>
          <w:rFonts w:ascii="Times New Roman" w:hAnsi="Times New Roman" w:cs="Times New Roman"/>
        </w:rPr>
        <w:t xml:space="preserve"> επιφορτίστηκε με την καταγραφή του εξοπλισμού που μπορεί να αποτελέσει πιθανά πειστήρια και την κατάσταση στην οποία βρίσκονται</w:t>
      </w:r>
      <w:r w:rsidR="007C2995" w:rsidRPr="009756D6">
        <w:rPr>
          <w:rFonts w:ascii="Times New Roman" w:hAnsi="Times New Roman" w:cs="Times New Roman"/>
        </w:rPr>
        <w:t>, συμπληρώνοντας την Φόρμα Κατάσχεσης</w:t>
      </w:r>
      <w:r w:rsidRPr="009756D6">
        <w:rPr>
          <w:rFonts w:ascii="Times New Roman" w:hAnsi="Times New Roman" w:cs="Times New Roman"/>
        </w:rPr>
        <w:t>. Στη συνέχεια, θα έπρεπε να αναλάβει την κατάσχεση των πειστηρίων και την αποθήκευση τους σε ασφαλή τοποθεσία</w:t>
      </w:r>
      <w:r w:rsidR="002E27C7" w:rsidRPr="009756D6">
        <w:rPr>
          <w:rFonts w:ascii="Times New Roman" w:hAnsi="Times New Roman" w:cs="Times New Roman"/>
        </w:rPr>
        <w:t xml:space="preserve">, συμπληρώνοντας την φόρμα </w:t>
      </w:r>
      <w:r w:rsidR="002E27C7" w:rsidRPr="009756D6">
        <w:rPr>
          <w:rFonts w:ascii="Times New Roman" w:hAnsi="Times New Roman" w:cs="Times New Roman"/>
          <w:lang w:val="en-US"/>
        </w:rPr>
        <w:t>Chain</w:t>
      </w:r>
      <w:r w:rsidR="002E27C7" w:rsidRPr="009756D6">
        <w:rPr>
          <w:rFonts w:ascii="Times New Roman" w:hAnsi="Times New Roman" w:cs="Times New Roman"/>
        </w:rPr>
        <w:t xml:space="preserve"> </w:t>
      </w:r>
      <w:r w:rsidR="002E27C7" w:rsidRPr="009756D6">
        <w:rPr>
          <w:rFonts w:ascii="Times New Roman" w:hAnsi="Times New Roman" w:cs="Times New Roman"/>
          <w:lang w:val="en-US"/>
        </w:rPr>
        <w:t>of</w:t>
      </w:r>
      <w:r w:rsidR="002E27C7" w:rsidRPr="009756D6">
        <w:rPr>
          <w:rFonts w:ascii="Times New Roman" w:hAnsi="Times New Roman" w:cs="Times New Roman"/>
        </w:rPr>
        <w:t xml:space="preserve"> </w:t>
      </w:r>
      <w:r w:rsidR="002E27C7" w:rsidRPr="009756D6">
        <w:rPr>
          <w:rFonts w:ascii="Times New Roman" w:hAnsi="Times New Roman" w:cs="Times New Roman"/>
          <w:lang w:val="en-US"/>
        </w:rPr>
        <w:t>Custody</w:t>
      </w:r>
      <w:r w:rsidRPr="009756D6">
        <w:rPr>
          <w:rFonts w:ascii="Times New Roman" w:hAnsi="Times New Roman" w:cs="Times New Roman"/>
        </w:rPr>
        <w:t xml:space="preserve">. Για όλα τα παραπάνω εφοδιάστηκε με ειδικά γάντια και αντιστατικές σακούλες. Τέλος, </w:t>
      </w:r>
      <w:r w:rsidR="00A63CA5" w:rsidRPr="009756D6">
        <w:rPr>
          <w:rFonts w:ascii="Times New Roman" w:hAnsi="Times New Roman" w:cs="Times New Roman"/>
        </w:rPr>
        <w:t xml:space="preserve">ορίστηκε </w:t>
      </w:r>
      <w:r w:rsidR="003966C2" w:rsidRPr="009756D6">
        <w:rPr>
          <w:rFonts w:ascii="Times New Roman" w:hAnsi="Times New Roman" w:cs="Times New Roman"/>
        </w:rPr>
        <w:t>υπεύθυνος</w:t>
      </w:r>
      <w:r w:rsidR="00A63CA5" w:rsidRPr="009756D6">
        <w:rPr>
          <w:rFonts w:ascii="Times New Roman" w:hAnsi="Times New Roman" w:cs="Times New Roman"/>
        </w:rPr>
        <w:t xml:space="preserve"> να εξετάσει τα συλλεγμένα πειστήρια από μη ενεργές συσκευές.</w:t>
      </w:r>
    </w:p>
    <w:p w14:paraId="562EB1DB" w14:textId="76EF5797" w:rsidR="00AD0ECA" w:rsidRPr="009756D6" w:rsidRDefault="00F236B9" w:rsidP="00530E30">
      <w:pPr>
        <w:jc w:val="both"/>
        <w:rPr>
          <w:rFonts w:ascii="Times New Roman" w:hAnsi="Times New Roman" w:cs="Times New Roman"/>
        </w:rPr>
      </w:pPr>
      <w:r w:rsidRPr="009756D6">
        <w:rPr>
          <w:rFonts w:ascii="Times New Roman" w:hAnsi="Times New Roman" w:cs="Times New Roman"/>
        </w:rPr>
        <w:t>Επιπλέον</w:t>
      </w:r>
      <w:r w:rsidR="004F6564" w:rsidRPr="009756D6">
        <w:rPr>
          <w:rFonts w:ascii="Times New Roman" w:hAnsi="Times New Roman" w:cs="Times New Roman"/>
        </w:rPr>
        <w:t xml:space="preserve">, η ομάδα </w:t>
      </w:r>
      <w:r w:rsidR="00D32036" w:rsidRPr="009756D6">
        <w:rPr>
          <w:rFonts w:ascii="Times New Roman" w:hAnsi="Times New Roman" w:cs="Times New Roman"/>
        </w:rPr>
        <w:t>πήρε μαζί της</w:t>
      </w:r>
      <w:r w:rsidR="004F6564" w:rsidRPr="009756D6">
        <w:rPr>
          <w:rFonts w:ascii="Times New Roman" w:hAnsi="Times New Roman" w:cs="Times New Roman"/>
        </w:rPr>
        <w:t xml:space="preserve"> </w:t>
      </w:r>
      <w:r w:rsidR="00F54F3F" w:rsidRPr="009756D6">
        <w:rPr>
          <w:rFonts w:ascii="Times New Roman" w:hAnsi="Times New Roman" w:cs="Times New Roman"/>
        </w:rPr>
        <w:t xml:space="preserve">τα εγχειρίδια χρήσης </w:t>
      </w:r>
      <w:r w:rsidR="00A75E7E" w:rsidRPr="009756D6">
        <w:rPr>
          <w:rFonts w:ascii="Times New Roman" w:hAnsi="Times New Roman" w:cs="Times New Roman"/>
        </w:rPr>
        <w:t xml:space="preserve">των εργαλείων που </w:t>
      </w:r>
      <w:r w:rsidR="001C7796" w:rsidRPr="009756D6">
        <w:rPr>
          <w:rFonts w:ascii="Times New Roman" w:hAnsi="Times New Roman" w:cs="Times New Roman"/>
        </w:rPr>
        <w:t>θα χρησιμοποιούσε</w:t>
      </w:r>
      <w:r w:rsidR="00E0535E" w:rsidRPr="009756D6">
        <w:rPr>
          <w:rFonts w:ascii="Times New Roman" w:hAnsi="Times New Roman" w:cs="Times New Roman"/>
        </w:rPr>
        <w:t xml:space="preserve">, μαζί με </w:t>
      </w:r>
      <w:r w:rsidR="00B3563C" w:rsidRPr="009756D6">
        <w:rPr>
          <w:rFonts w:ascii="Times New Roman" w:hAnsi="Times New Roman" w:cs="Times New Roman"/>
        </w:rPr>
        <w:t>μερικά επιπλέον αποθηκευτικά μέσα για την διαφύλαξη των πειστηρίων</w:t>
      </w:r>
      <w:r w:rsidR="00BB0F2C" w:rsidRPr="009756D6">
        <w:rPr>
          <w:rFonts w:ascii="Times New Roman" w:hAnsi="Times New Roman" w:cs="Times New Roman"/>
        </w:rPr>
        <w:t>.</w:t>
      </w:r>
      <w:r w:rsidR="00747D80" w:rsidRPr="00747D80">
        <w:rPr>
          <w:rFonts w:ascii="Times New Roman" w:hAnsi="Times New Roman" w:cs="Times New Roman"/>
        </w:rPr>
        <w:t xml:space="preserve"> </w:t>
      </w:r>
    </w:p>
    <w:p w14:paraId="6AA2BF94" w14:textId="77777777" w:rsidR="00053E88" w:rsidRPr="009756D6" w:rsidRDefault="00053E88" w:rsidP="00530E30">
      <w:pPr>
        <w:jc w:val="both"/>
        <w:rPr>
          <w:rFonts w:ascii="Times New Roman" w:hAnsi="Times New Roman" w:cs="Times New Roman"/>
        </w:rPr>
      </w:pPr>
    </w:p>
    <w:p w14:paraId="0437A4E6" w14:textId="7A4CA6AC" w:rsidR="002914C4" w:rsidRPr="009756D6" w:rsidRDefault="009416B3" w:rsidP="00053E88">
      <w:pPr>
        <w:pStyle w:val="Heading2"/>
        <w:rPr>
          <w:rFonts w:ascii="Times New Roman" w:hAnsi="Times New Roman" w:cs="Times New Roman"/>
        </w:rPr>
      </w:pPr>
      <w:bookmarkStart w:id="1" w:name="_Toc137160542"/>
      <w:r w:rsidRPr="009756D6">
        <w:rPr>
          <w:rFonts w:ascii="Times New Roman" w:hAnsi="Times New Roman" w:cs="Times New Roman"/>
        </w:rPr>
        <w:t>1.</w:t>
      </w:r>
      <w:r w:rsidR="00AD0ECA" w:rsidRPr="009756D6">
        <w:rPr>
          <w:rFonts w:ascii="Times New Roman" w:hAnsi="Times New Roman" w:cs="Times New Roman"/>
        </w:rPr>
        <w:t xml:space="preserve"> </w:t>
      </w:r>
      <w:r w:rsidR="00667DE8" w:rsidRPr="009756D6">
        <w:rPr>
          <w:rFonts w:ascii="Times New Roman" w:hAnsi="Times New Roman" w:cs="Times New Roman"/>
        </w:rPr>
        <w:t>Εντοπισμός – Ανίχνευση</w:t>
      </w:r>
      <w:bookmarkEnd w:id="1"/>
    </w:p>
    <w:p w14:paraId="55CB7B79" w14:textId="77777777" w:rsidR="00053E88" w:rsidRPr="009756D6" w:rsidRDefault="00053E88" w:rsidP="00053E88">
      <w:pPr>
        <w:rPr>
          <w:rFonts w:ascii="Times New Roman" w:hAnsi="Times New Roman" w:cs="Times New Roman"/>
        </w:rPr>
      </w:pPr>
    </w:p>
    <w:p w14:paraId="72770C13" w14:textId="073EA82B" w:rsidR="00B261FC" w:rsidRPr="009756D6" w:rsidRDefault="00A63CA5" w:rsidP="00B27EA3">
      <w:pPr>
        <w:jc w:val="both"/>
        <w:rPr>
          <w:rFonts w:ascii="Times New Roman" w:hAnsi="Times New Roman" w:cs="Times New Roman"/>
        </w:rPr>
      </w:pPr>
      <w:r w:rsidRPr="009756D6">
        <w:rPr>
          <w:rFonts w:ascii="Times New Roman" w:hAnsi="Times New Roman" w:cs="Times New Roman"/>
        </w:rPr>
        <w:t xml:space="preserve">Στις </w:t>
      </w:r>
      <w:r w:rsidR="005B08EF">
        <w:rPr>
          <w:rFonts w:ascii="Times New Roman" w:hAnsi="Times New Roman" w:cs="Times New Roman"/>
        </w:rPr>
        <w:t xml:space="preserve">11/12/2009 </w:t>
      </w:r>
      <w:r w:rsidR="00522006">
        <w:rPr>
          <w:rFonts w:ascii="Times New Roman" w:hAnsi="Times New Roman" w:cs="Times New Roman"/>
        </w:rPr>
        <w:t xml:space="preserve">και ώρα </w:t>
      </w:r>
      <w:r w:rsidR="005B08EF">
        <w:rPr>
          <w:rFonts w:ascii="Times New Roman" w:hAnsi="Times New Roman" w:cs="Times New Roman"/>
        </w:rPr>
        <w:t>10:00</w:t>
      </w:r>
      <w:r w:rsidRPr="009756D6">
        <w:rPr>
          <w:rFonts w:ascii="Times New Roman" w:hAnsi="Times New Roman" w:cs="Times New Roman"/>
        </w:rPr>
        <w:t xml:space="preserve"> η επιστημονική ομάδα έφτασε στο σημείο του εγκλήματος, όπου τους περίμενε ο κ</w:t>
      </w:r>
      <w:r w:rsidR="00FB7CA5" w:rsidRPr="00FB7CA5">
        <w:rPr>
          <w:rFonts w:ascii="Times New Roman" w:hAnsi="Times New Roman" w:cs="Times New Roman"/>
        </w:rPr>
        <w:t>.</w:t>
      </w:r>
      <w:r w:rsidRPr="009756D6">
        <w:rPr>
          <w:rFonts w:ascii="Times New Roman" w:hAnsi="Times New Roman" w:cs="Times New Roman"/>
        </w:rPr>
        <w:t xml:space="preserve"> </w:t>
      </w:r>
      <w:r w:rsidRPr="009756D6">
        <w:rPr>
          <w:rFonts w:ascii="Times New Roman" w:hAnsi="Times New Roman" w:cs="Times New Roman"/>
          <w:lang w:val="en-US"/>
        </w:rPr>
        <w:t>McGoo</w:t>
      </w:r>
      <w:r w:rsidRPr="009756D6">
        <w:rPr>
          <w:rFonts w:ascii="Times New Roman" w:hAnsi="Times New Roman" w:cs="Times New Roman"/>
        </w:rPr>
        <w:t>.</w:t>
      </w:r>
      <w:r w:rsidR="00CF320C" w:rsidRPr="009756D6">
        <w:rPr>
          <w:rFonts w:ascii="Times New Roman" w:hAnsi="Times New Roman" w:cs="Times New Roman"/>
        </w:rPr>
        <w:t xml:space="preserve"> Ο Φ</w:t>
      </w:r>
      <w:r w:rsidR="00D24FC1" w:rsidRPr="00D24FC1">
        <w:rPr>
          <w:rFonts w:ascii="Times New Roman" w:hAnsi="Times New Roman" w:cs="Times New Roman"/>
        </w:rPr>
        <w:t>.</w:t>
      </w:r>
      <w:r w:rsidR="00CF320C" w:rsidRPr="009756D6">
        <w:rPr>
          <w:rFonts w:ascii="Times New Roman" w:hAnsi="Times New Roman" w:cs="Times New Roman"/>
        </w:rPr>
        <w:t xml:space="preserve"> Δουραχαλής αμέσως απέκλεισε τον</w:t>
      </w:r>
      <w:r w:rsidR="001A21C8">
        <w:rPr>
          <w:rFonts w:ascii="Times New Roman" w:hAnsi="Times New Roman" w:cs="Times New Roman"/>
        </w:rPr>
        <w:t xml:space="preserve"> </w:t>
      </w:r>
      <w:r w:rsidR="00AB4F46">
        <w:rPr>
          <w:rFonts w:ascii="Times New Roman" w:hAnsi="Times New Roman" w:cs="Times New Roman"/>
        </w:rPr>
        <w:t xml:space="preserve">ανοιχτό </w:t>
      </w:r>
      <w:r w:rsidR="001A21C8">
        <w:rPr>
          <w:rFonts w:ascii="Times New Roman" w:hAnsi="Times New Roman" w:cs="Times New Roman"/>
        </w:rPr>
        <w:t>χώρο</w:t>
      </w:r>
      <w:r w:rsidR="00AB4F46">
        <w:rPr>
          <w:rFonts w:ascii="Times New Roman" w:hAnsi="Times New Roman" w:cs="Times New Roman"/>
        </w:rPr>
        <w:t xml:space="preserve"> </w:t>
      </w:r>
      <w:r w:rsidR="001A21C8">
        <w:rPr>
          <w:rFonts w:ascii="Times New Roman" w:hAnsi="Times New Roman" w:cs="Times New Roman"/>
        </w:rPr>
        <w:t xml:space="preserve">του φερόμενου εγκλήματος </w:t>
      </w:r>
      <w:r w:rsidR="003D1339">
        <w:rPr>
          <w:rFonts w:ascii="Times New Roman" w:hAnsi="Times New Roman" w:cs="Times New Roman"/>
        </w:rPr>
        <w:t xml:space="preserve">που συμπεριλάμβανε </w:t>
      </w:r>
      <w:r w:rsidR="00CC2248">
        <w:rPr>
          <w:rFonts w:ascii="Times New Roman" w:hAnsi="Times New Roman" w:cs="Times New Roman"/>
        </w:rPr>
        <w:t>την δ</w:t>
      </w:r>
      <w:r w:rsidR="00CC2248" w:rsidRPr="00A80D64">
        <w:rPr>
          <w:rFonts w:ascii="Times New Roman" w:hAnsi="Times New Roman" w:cs="Times New Roman"/>
        </w:rPr>
        <w:t>εξιά γωνία του open-space γραφείου, στον 1</w:t>
      </w:r>
      <w:r w:rsidR="00CC2248" w:rsidRPr="00A80D64">
        <w:rPr>
          <w:rFonts w:ascii="Times New Roman" w:hAnsi="Times New Roman" w:cs="Times New Roman"/>
          <w:vertAlign w:val="superscript"/>
        </w:rPr>
        <w:t>ο</w:t>
      </w:r>
      <w:r w:rsidR="00CC2248" w:rsidRPr="00A80D64">
        <w:rPr>
          <w:rFonts w:ascii="Times New Roman" w:hAnsi="Times New Roman" w:cs="Times New Roman"/>
        </w:rPr>
        <w:t xml:space="preserve"> όροφο της εταιρίας</w:t>
      </w:r>
      <w:r w:rsidR="007D0595" w:rsidRPr="00A80D64">
        <w:rPr>
          <w:rFonts w:ascii="Times New Roman" w:hAnsi="Times New Roman" w:cs="Times New Roman"/>
        </w:rPr>
        <w:t xml:space="preserve">, ενώ </w:t>
      </w:r>
      <w:r w:rsidR="0072768E" w:rsidRPr="009756D6">
        <w:rPr>
          <w:rFonts w:ascii="Times New Roman" w:hAnsi="Times New Roman" w:cs="Times New Roman"/>
        </w:rPr>
        <w:t>λίγα λεπτά αργότερα</w:t>
      </w:r>
      <w:r w:rsidR="00CF320C" w:rsidRPr="009756D6">
        <w:rPr>
          <w:rFonts w:ascii="Times New Roman" w:hAnsi="Times New Roman" w:cs="Times New Roman"/>
        </w:rPr>
        <w:t xml:space="preserve"> άρχισε να τον καταγράφει</w:t>
      </w:r>
      <w:r w:rsidR="0072768E" w:rsidRPr="009756D6">
        <w:rPr>
          <w:rFonts w:ascii="Times New Roman" w:hAnsi="Times New Roman" w:cs="Times New Roman"/>
        </w:rPr>
        <w:t xml:space="preserve">, </w:t>
      </w:r>
      <w:r w:rsidR="00CF320C" w:rsidRPr="009756D6">
        <w:rPr>
          <w:rFonts w:ascii="Times New Roman" w:hAnsi="Times New Roman" w:cs="Times New Roman"/>
        </w:rPr>
        <w:t xml:space="preserve">φωτογραφίζοντας </w:t>
      </w:r>
      <w:r w:rsidR="00557878">
        <w:rPr>
          <w:rFonts w:ascii="Times New Roman" w:hAnsi="Times New Roman" w:cs="Times New Roman"/>
        </w:rPr>
        <w:lastRenderedPageBreak/>
        <w:t xml:space="preserve">και βιντεοσκοπώντας </w:t>
      </w:r>
      <w:r w:rsidR="00371A2D">
        <w:rPr>
          <w:rFonts w:ascii="Times New Roman" w:hAnsi="Times New Roman" w:cs="Times New Roman"/>
        </w:rPr>
        <w:t xml:space="preserve">εξ </w:t>
      </w:r>
      <w:r w:rsidR="003D1339">
        <w:rPr>
          <w:rFonts w:ascii="Times New Roman" w:hAnsi="Times New Roman" w:cs="Times New Roman"/>
        </w:rPr>
        <w:t>ολοκλήρου</w:t>
      </w:r>
      <w:r w:rsidR="00371A2D">
        <w:rPr>
          <w:rFonts w:ascii="Times New Roman" w:hAnsi="Times New Roman" w:cs="Times New Roman"/>
        </w:rPr>
        <w:t xml:space="preserve"> </w:t>
      </w:r>
      <w:r w:rsidR="00BF1D6A">
        <w:rPr>
          <w:rFonts w:ascii="Times New Roman" w:hAnsi="Times New Roman" w:cs="Times New Roman"/>
        </w:rPr>
        <w:t>την σκηνή</w:t>
      </w:r>
      <w:r w:rsidR="00CF320C" w:rsidRPr="009756D6">
        <w:rPr>
          <w:rFonts w:ascii="Times New Roman" w:hAnsi="Times New Roman" w:cs="Times New Roman"/>
        </w:rPr>
        <w:t xml:space="preserve"> και </w:t>
      </w:r>
      <w:r w:rsidR="00217610" w:rsidRPr="009756D6">
        <w:rPr>
          <w:rFonts w:ascii="Times New Roman" w:hAnsi="Times New Roman" w:cs="Times New Roman"/>
        </w:rPr>
        <w:t xml:space="preserve">καταγράφοντας σχηματικά στο τετράδιό του την </w:t>
      </w:r>
      <w:r w:rsidR="00EF6CA9">
        <w:rPr>
          <w:rFonts w:ascii="Times New Roman" w:hAnsi="Times New Roman" w:cs="Times New Roman"/>
        </w:rPr>
        <w:t>κάτοψη αυτής</w:t>
      </w:r>
      <w:r w:rsidR="00217610" w:rsidRPr="009756D6">
        <w:rPr>
          <w:rFonts w:ascii="Times New Roman" w:hAnsi="Times New Roman" w:cs="Times New Roman"/>
        </w:rPr>
        <w:t>.</w:t>
      </w:r>
      <w:r w:rsidR="0072768E" w:rsidRPr="009756D6">
        <w:rPr>
          <w:rFonts w:ascii="Times New Roman" w:hAnsi="Times New Roman" w:cs="Times New Roman"/>
        </w:rPr>
        <w:t xml:space="preserve"> Οι φωτογραφίες που </w:t>
      </w:r>
      <w:r w:rsidR="00CA7F73">
        <w:rPr>
          <w:rFonts w:ascii="Times New Roman" w:hAnsi="Times New Roman" w:cs="Times New Roman"/>
        </w:rPr>
        <w:t>τράβηξε</w:t>
      </w:r>
      <w:r w:rsidR="00C61EB4">
        <w:rPr>
          <w:rFonts w:ascii="Times New Roman" w:hAnsi="Times New Roman" w:cs="Times New Roman"/>
        </w:rPr>
        <w:t xml:space="preserve"> και η κάτοψη</w:t>
      </w:r>
      <w:r w:rsidR="0072768E" w:rsidRPr="009756D6">
        <w:rPr>
          <w:rFonts w:ascii="Times New Roman" w:hAnsi="Times New Roman" w:cs="Times New Roman"/>
        </w:rPr>
        <w:t xml:space="preserve"> </w:t>
      </w:r>
      <w:r w:rsidR="00CA7F73">
        <w:rPr>
          <w:rFonts w:ascii="Times New Roman" w:hAnsi="Times New Roman" w:cs="Times New Roman"/>
        </w:rPr>
        <w:t xml:space="preserve">που σχεδίασε </w:t>
      </w:r>
      <w:r w:rsidR="0072768E" w:rsidRPr="009756D6">
        <w:rPr>
          <w:rFonts w:ascii="Times New Roman" w:hAnsi="Times New Roman" w:cs="Times New Roman"/>
        </w:rPr>
        <w:t>ήταν οι εξής:</w:t>
      </w:r>
    </w:p>
    <w:p w14:paraId="59794F9E" w14:textId="7C7A4B9A" w:rsidR="005D7064" w:rsidRDefault="005D7064" w:rsidP="00B27EA3">
      <w:pPr>
        <w:jc w:val="both"/>
        <w:rPr>
          <w:rFonts w:ascii="Times New Roman" w:hAnsi="Times New Roman" w:cs="Times New Roman"/>
        </w:rPr>
      </w:pPr>
    </w:p>
    <w:p w14:paraId="4DAA1EE6" w14:textId="7D9489F2" w:rsidR="004E23D2" w:rsidRDefault="0028783C" w:rsidP="004E23D2">
      <w:pPr>
        <w:jc w:val="center"/>
        <w:rPr>
          <w:rFonts w:ascii="Times New Roman" w:hAnsi="Times New Roman" w:cs="Times New Roman"/>
        </w:rPr>
      </w:pPr>
      <w:r w:rsidRPr="00A80D64">
        <w:rPr>
          <w:rFonts w:ascii="Times New Roman" w:hAnsi="Times New Roman" w:cs="Times New Roman"/>
          <w:noProof/>
        </w:rPr>
        <w:drawing>
          <wp:inline distT="0" distB="0" distL="0" distR="0" wp14:anchorId="268FEDE5" wp14:editId="2213378B">
            <wp:extent cx="4476750" cy="3581508"/>
            <wp:effectExtent l="133350" t="114300" r="133350" b="171450"/>
            <wp:docPr id="2015241116" name="Picture 20152411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79611" cy="35837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B24FC2">
        <w:rPr>
          <w:rFonts w:ascii="Times New Roman" w:hAnsi="Times New Roman" w:cs="Times New Roman"/>
        </w:rPr>
        <w:br/>
      </w:r>
      <w:r w:rsidR="00B24FC2" w:rsidRPr="00FC520E">
        <w:rPr>
          <w:rFonts w:ascii="Times New Roman" w:eastAsiaTheme="minorEastAsia" w:hAnsi="Times New Roman" w:cs="Times New Roman"/>
          <w:i/>
          <w:color w:val="44546A" w:themeColor="text2"/>
          <w:kern w:val="0"/>
          <w:sz w:val="18"/>
          <w:szCs w:val="18"/>
          <w:lang w:eastAsia="ko-KR"/>
          <w14:ligatures w14:val="none"/>
        </w:rPr>
        <w:t>Φωτογραφία 1.1: Σκηνή Εγκλήματος.</w:t>
      </w:r>
    </w:p>
    <w:p w14:paraId="77126376" w14:textId="71510B4D" w:rsidR="004E23D2" w:rsidRPr="009756D6" w:rsidRDefault="004E23D2" w:rsidP="004E23D2">
      <w:pPr>
        <w:jc w:val="center"/>
        <w:rPr>
          <w:rFonts w:ascii="Times New Roman" w:hAnsi="Times New Roman" w:cs="Times New Roman"/>
        </w:rPr>
      </w:pPr>
      <w:r>
        <w:rPr>
          <w:rFonts w:ascii="Times New Roman" w:hAnsi="Times New Roman" w:cs="Times New Roman"/>
          <w:noProof/>
        </w:rPr>
        <w:drawing>
          <wp:inline distT="0" distB="0" distL="0" distR="0" wp14:anchorId="4D2B70F9" wp14:editId="2D960119">
            <wp:extent cx="4433926" cy="3276600"/>
            <wp:effectExtent l="0" t="0" r="5080" b="0"/>
            <wp:docPr id="1798340116" name="Picture 1798340116" descr="A picture containing diagram, screenshot, rectangl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40116" name="Picture 1" descr="A picture containing diagram, screenshot, rectangle, pla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436336" cy="3278381"/>
                    </a:xfrm>
                    <a:prstGeom prst="rect">
                      <a:avLst/>
                    </a:prstGeom>
                  </pic:spPr>
                </pic:pic>
              </a:graphicData>
            </a:graphic>
          </wp:inline>
        </w:drawing>
      </w:r>
    </w:p>
    <w:p w14:paraId="088854B1" w14:textId="592CEF03" w:rsidR="002E0ACD" w:rsidRPr="00FC520E" w:rsidRDefault="002E0ACD" w:rsidP="002E0ACD">
      <w:pPr>
        <w:jc w:val="center"/>
        <w:rPr>
          <w:rFonts w:ascii="Times New Roman" w:eastAsiaTheme="minorEastAsia" w:hAnsi="Times New Roman" w:cs="Times New Roman"/>
          <w:i/>
          <w:color w:val="44546A" w:themeColor="text2"/>
          <w:kern w:val="0"/>
          <w:sz w:val="18"/>
          <w:szCs w:val="18"/>
          <w:lang w:eastAsia="ko-KR"/>
          <w14:ligatures w14:val="none"/>
        </w:rPr>
      </w:pPr>
      <w:r w:rsidRPr="00FC520E">
        <w:rPr>
          <w:rFonts w:ascii="Times New Roman" w:eastAsiaTheme="minorEastAsia" w:hAnsi="Times New Roman" w:cs="Times New Roman"/>
          <w:i/>
          <w:color w:val="44546A" w:themeColor="text2"/>
          <w:kern w:val="0"/>
          <w:sz w:val="18"/>
          <w:szCs w:val="18"/>
          <w:lang w:eastAsia="ko-KR"/>
          <w14:ligatures w14:val="none"/>
        </w:rPr>
        <w:t>Φωτογραφία 1.</w:t>
      </w:r>
      <w:r w:rsidR="009E2806" w:rsidRPr="009E2806">
        <w:rPr>
          <w:rFonts w:ascii="Times New Roman" w:eastAsiaTheme="minorEastAsia" w:hAnsi="Times New Roman" w:cs="Times New Roman"/>
          <w:i/>
          <w:color w:val="44546A" w:themeColor="text2"/>
          <w:kern w:val="0"/>
          <w:sz w:val="18"/>
          <w:szCs w:val="18"/>
          <w:lang w:eastAsia="ko-KR"/>
          <w14:ligatures w14:val="none"/>
        </w:rPr>
        <w:t>1</w:t>
      </w:r>
      <w:r w:rsidRPr="00FC520E">
        <w:rPr>
          <w:rFonts w:ascii="Times New Roman" w:eastAsiaTheme="minorEastAsia" w:hAnsi="Times New Roman" w:cs="Times New Roman"/>
          <w:i/>
          <w:color w:val="44546A" w:themeColor="text2"/>
          <w:kern w:val="0"/>
          <w:sz w:val="18"/>
          <w:szCs w:val="18"/>
          <w:lang w:eastAsia="ko-KR"/>
          <w14:ligatures w14:val="none"/>
        </w:rPr>
        <w:t>: Κάτοψη Open Space Γραφείου.</w:t>
      </w:r>
    </w:p>
    <w:p w14:paraId="17CAE973" w14:textId="77777777" w:rsidR="002E0ACD" w:rsidRPr="009756D6" w:rsidRDefault="002E0ACD" w:rsidP="002E0ACD">
      <w:pPr>
        <w:jc w:val="center"/>
        <w:rPr>
          <w:rFonts w:ascii="Times New Roman" w:hAnsi="Times New Roman" w:cs="Times New Roman"/>
        </w:rPr>
      </w:pPr>
    </w:p>
    <w:p w14:paraId="72ABD3AA" w14:textId="45C2E6FE" w:rsidR="00A63CA5" w:rsidRPr="009756D6" w:rsidRDefault="00B261FC" w:rsidP="00B27EA3">
      <w:pPr>
        <w:jc w:val="both"/>
        <w:rPr>
          <w:rFonts w:ascii="Times New Roman" w:hAnsi="Times New Roman" w:cs="Times New Roman"/>
        </w:rPr>
      </w:pPr>
      <w:r w:rsidRPr="009756D6">
        <w:rPr>
          <w:rFonts w:ascii="Times New Roman" w:hAnsi="Times New Roman" w:cs="Times New Roman"/>
        </w:rPr>
        <w:lastRenderedPageBreak/>
        <w:t xml:space="preserve">Στις </w:t>
      </w:r>
      <w:r w:rsidR="000B6589">
        <w:rPr>
          <w:rFonts w:ascii="Times New Roman" w:hAnsi="Times New Roman" w:cs="Times New Roman"/>
        </w:rPr>
        <w:t>10</w:t>
      </w:r>
      <w:r w:rsidR="0051618D">
        <w:rPr>
          <w:rFonts w:ascii="Times New Roman" w:hAnsi="Times New Roman" w:cs="Times New Roman"/>
        </w:rPr>
        <w:t>:15</w:t>
      </w:r>
      <w:r w:rsidRPr="009756D6">
        <w:rPr>
          <w:rFonts w:ascii="Times New Roman" w:hAnsi="Times New Roman" w:cs="Times New Roman"/>
        </w:rPr>
        <w:t xml:space="preserve"> ο </w:t>
      </w:r>
      <w:r w:rsidR="008A61A6">
        <w:rPr>
          <w:rFonts w:ascii="Times New Roman" w:hAnsi="Times New Roman" w:cs="Times New Roman"/>
        </w:rPr>
        <w:t xml:space="preserve">Γ. </w:t>
      </w:r>
      <w:r w:rsidR="0072768E" w:rsidRPr="009756D6">
        <w:rPr>
          <w:rFonts w:ascii="Times New Roman" w:hAnsi="Times New Roman" w:cs="Times New Roman"/>
        </w:rPr>
        <w:t>Λαπάκης ξεκίνησε να παίρνει συνεντεύξεις</w:t>
      </w:r>
      <w:r w:rsidR="00AE73D5" w:rsidRPr="009756D6">
        <w:rPr>
          <w:rFonts w:ascii="Times New Roman" w:hAnsi="Times New Roman" w:cs="Times New Roman"/>
        </w:rPr>
        <w:t xml:space="preserve"> </w:t>
      </w:r>
      <w:r w:rsidR="00511916">
        <w:rPr>
          <w:rFonts w:ascii="Times New Roman" w:hAnsi="Times New Roman" w:cs="Times New Roman"/>
        </w:rPr>
        <w:t>από τους</w:t>
      </w:r>
      <w:r w:rsidR="00AE73D5" w:rsidRPr="009756D6">
        <w:rPr>
          <w:rFonts w:ascii="Times New Roman" w:hAnsi="Times New Roman" w:cs="Times New Roman"/>
        </w:rPr>
        <w:t xml:space="preserve"> παρευρισκόμενους</w:t>
      </w:r>
      <w:r w:rsidR="001E7C00">
        <w:rPr>
          <w:rFonts w:ascii="Times New Roman" w:hAnsi="Times New Roman" w:cs="Times New Roman"/>
        </w:rPr>
        <w:t>,</w:t>
      </w:r>
      <w:r w:rsidR="00AE73D5" w:rsidRPr="009756D6">
        <w:rPr>
          <w:rFonts w:ascii="Times New Roman" w:hAnsi="Times New Roman" w:cs="Times New Roman"/>
        </w:rPr>
        <w:t xml:space="preserve"> χρησιμοπ</w:t>
      </w:r>
      <w:r w:rsidR="00AE3C67">
        <w:rPr>
          <w:rFonts w:ascii="Times New Roman" w:hAnsi="Times New Roman" w:cs="Times New Roman"/>
        </w:rPr>
        <w:t>ο</w:t>
      </w:r>
      <w:r w:rsidR="00AE73D5" w:rsidRPr="009756D6">
        <w:rPr>
          <w:rFonts w:ascii="Times New Roman" w:hAnsi="Times New Roman" w:cs="Times New Roman"/>
        </w:rPr>
        <w:t>ιώντας τ</w:t>
      </w:r>
      <w:r w:rsidR="009203B9" w:rsidRPr="009756D6">
        <w:rPr>
          <w:rFonts w:ascii="Times New Roman" w:hAnsi="Times New Roman" w:cs="Times New Roman"/>
        </w:rPr>
        <w:t>ις προετοιμασμένες ερωτήσεις</w:t>
      </w:r>
      <w:r w:rsidR="00AE73D5" w:rsidRPr="009756D6">
        <w:rPr>
          <w:rFonts w:ascii="Times New Roman" w:hAnsi="Times New Roman" w:cs="Times New Roman"/>
        </w:rPr>
        <w:t>. Οι ερωτηθέντες ήταν ο</w:t>
      </w:r>
      <w:r w:rsidR="00FE499F" w:rsidRPr="009756D6">
        <w:rPr>
          <w:rFonts w:ascii="Times New Roman" w:hAnsi="Times New Roman" w:cs="Times New Roman"/>
        </w:rPr>
        <w:t xml:space="preserve"> </w:t>
      </w:r>
      <w:r w:rsidR="001E5897" w:rsidRPr="009756D6">
        <w:rPr>
          <w:rFonts w:ascii="Times New Roman" w:hAnsi="Times New Roman" w:cs="Times New Roman"/>
        </w:rPr>
        <w:t>κ.</w:t>
      </w:r>
      <w:r w:rsidR="00FE499F" w:rsidRPr="009756D6">
        <w:rPr>
          <w:rFonts w:ascii="Times New Roman" w:hAnsi="Times New Roman" w:cs="Times New Roman"/>
        </w:rPr>
        <w:t xml:space="preserve"> </w:t>
      </w:r>
      <w:r w:rsidR="00FE499F" w:rsidRPr="009756D6">
        <w:rPr>
          <w:rFonts w:ascii="Times New Roman" w:hAnsi="Times New Roman" w:cs="Times New Roman"/>
          <w:lang w:val="en-US"/>
        </w:rPr>
        <w:t>Pat</w:t>
      </w:r>
      <w:r w:rsidR="00FE499F" w:rsidRPr="009756D6">
        <w:rPr>
          <w:rFonts w:ascii="Times New Roman" w:hAnsi="Times New Roman" w:cs="Times New Roman"/>
        </w:rPr>
        <w:t xml:space="preserve"> </w:t>
      </w:r>
      <w:r w:rsidR="00FE499F" w:rsidRPr="009756D6">
        <w:rPr>
          <w:rFonts w:ascii="Times New Roman" w:hAnsi="Times New Roman" w:cs="Times New Roman"/>
          <w:lang w:val="en-US"/>
        </w:rPr>
        <w:t>McGoo</w:t>
      </w:r>
      <w:r w:rsidR="00FE499F" w:rsidRPr="009756D6">
        <w:rPr>
          <w:rFonts w:ascii="Times New Roman" w:hAnsi="Times New Roman" w:cs="Times New Roman"/>
        </w:rPr>
        <w:t xml:space="preserve">, ο </w:t>
      </w:r>
      <w:r w:rsidR="00FE499F" w:rsidRPr="009756D6">
        <w:rPr>
          <w:rFonts w:ascii="Times New Roman" w:hAnsi="Times New Roman" w:cs="Times New Roman"/>
          <w:lang w:val="en-US"/>
        </w:rPr>
        <w:t>CEO</w:t>
      </w:r>
      <w:r w:rsidR="00FE499F" w:rsidRPr="009756D6">
        <w:rPr>
          <w:rFonts w:ascii="Times New Roman" w:hAnsi="Times New Roman" w:cs="Times New Roman"/>
        </w:rPr>
        <w:t xml:space="preserve"> της εταιρείας </w:t>
      </w:r>
      <w:r w:rsidR="0052127F">
        <w:rPr>
          <w:rFonts w:ascii="Times New Roman" w:hAnsi="Times New Roman" w:cs="Times New Roman"/>
        </w:rPr>
        <w:t>«</w:t>
      </w:r>
      <w:r w:rsidR="00FE499F" w:rsidRPr="009756D6">
        <w:rPr>
          <w:rFonts w:ascii="Times New Roman" w:hAnsi="Times New Roman" w:cs="Times New Roman"/>
          <w:lang w:val="en-US"/>
        </w:rPr>
        <w:t>M</w:t>
      </w:r>
      <w:r w:rsidR="00FE499F" w:rsidRPr="009756D6">
        <w:rPr>
          <w:rFonts w:ascii="Times New Roman" w:hAnsi="Times New Roman" w:cs="Times New Roman"/>
        </w:rPr>
        <w:t xml:space="preserve">57 </w:t>
      </w:r>
      <w:r w:rsidR="0052127F">
        <w:rPr>
          <w:rFonts w:ascii="Times New Roman" w:hAnsi="Times New Roman" w:cs="Times New Roman"/>
          <w:lang w:val="en-US"/>
        </w:rPr>
        <w:t>B</w:t>
      </w:r>
      <w:r w:rsidR="00FE499F" w:rsidRPr="009756D6">
        <w:rPr>
          <w:rFonts w:ascii="Times New Roman" w:hAnsi="Times New Roman" w:cs="Times New Roman"/>
          <w:lang w:val="en-US"/>
        </w:rPr>
        <w:t>iz</w:t>
      </w:r>
      <w:r w:rsidR="0052127F">
        <w:rPr>
          <w:rFonts w:ascii="Times New Roman" w:hAnsi="Times New Roman" w:cs="Times New Roman"/>
        </w:rPr>
        <w:t>»</w:t>
      </w:r>
      <w:r w:rsidR="00FE499F" w:rsidRPr="009756D6">
        <w:rPr>
          <w:rFonts w:ascii="Times New Roman" w:hAnsi="Times New Roman" w:cs="Times New Roman"/>
        </w:rPr>
        <w:t>, ο κ</w:t>
      </w:r>
      <w:r w:rsidR="001E5897" w:rsidRPr="009756D6">
        <w:rPr>
          <w:rFonts w:ascii="Times New Roman" w:hAnsi="Times New Roman" w:cs="Times New Roman"/>
        </w:rPr>
        <w:t>.</w:t>
      </w:r>
      <w:r w:rsidR="00FE499F" w:rsidRPr="009756D6">
        <w:rPr>
          <w:rFonts w:ascii="Times New Roman" w:hAnsi="Times New Roman" w:cs="Times New Roman"/>
        </w:rPr>
        <w:t xml:space="preserve"> </w:t>
      </w:r>
      <w:r w:rsidR="00FE499F" w:rsidRPr="009756D6">
        <w:rPr>
          <w:rFonts w:ascii="Times New Roman" w:hAnsi="Times New Roman" w:cs="Times New Roman"/>
          <w:lang w:val="en-US"/>
        </w:rPr>
        <w:t>Terry</w:t>
      </w:r>
      <w:r w:rsidR="00FE499F" w:rsidRPr="009756D6">
        <w:rPr>
          <w:rFonts w:ascii="Times New Roman" w:hAnsi="Times New Roman" w:cs="Times New Roman"/>
        </w:rPr>
        <w:t xml:space="preserve"> ως </w:t>
      </w:r>
      <w:r w:rsidR="00CB5ECC" w:rsidRPr="009756D6">
        <w:rPr>
          <w:rFonts w:ascii="Times New Roman" w:hAnsi="Times New Roman" w:cs="Times New Roman"/>
        </w:rPr>
        <w:t xml:space="preserve">ο </w:t>
      </w:r>
      <w:r w:rsidR="00FE499F" w:rsidRPr="009756D6">
        <w:rPr>
          <w:rFonts w:ascii="Times New Roman" w:hAnsi="Times New Roman" w:cs="Times New Roman"/>
          <w:lang w:val="en-US"/>
        </w:rPr>
        <w:t>IT</w:t>
      </w:r>
      <w:r w:rsidR="00FE499F" w:rsidRPr="009756D6">
        <w:rPr>
          <w:rFonts w:ascii="Times New Roman" w:hAnsi="Times New Roman" w:cs="Times New Roman"/>
        </w:rPr>
        <w:t xml:space="preserve"> </w:t>
      </w:r>
      <w:r w:rsidR="00FE499F" w:rsidRPr="009756D6">
        <w:rPr>
          <w:rFonts w:ascii="Times New Roman" w:hAnsi="Times New Roman" w:cs="Times New Roman"/>
          <w:lang w:val="en-US"/>
        </w:rPr>
        <w:t>Admin</w:t>
      </w:r>
      <w:r w:rsidR="00CB5ECC" w:rsidRPr="009756D6">
        <w:rPr>
          <w:rFonts w:ascii="Times New Roman" w:hAnsi="Times New Roman" w:cs="Times New Roman"/>
        </w:rPr>
        <w:t xml:space="preserve">, </w:t>
      </w:r>
      <w:r w:rsidR="004B51DE" w:rsidRPr="009756D6">
        <w:rPr>
          <w:rFonts w:ascii="Times New Roman" w:hAnsi="Times New Roman" w:cs="Times New Roman"/>
        </w:rPr>
        <w:t xml:space="preserve">και ο </w:t>
      </w:r>
      <w:r w:rsidR="001E5897" w:rsidRPr="009756D6">
        <w:rPr>
          <w:rFonts w:ascii="Times New Roman" w:hAnsi="Times New Roman" w:cs="Times New Roman"/>
        </w:rPr>
        <w:t xml:space="preserve">κ. </w:t>
      </w:r>
      <w:r w:rsidR="004B51DE" w:rsidRPr="009756D6">
        <w:rPr>
          <w:rFonts w:ascii="Times New Roman" w:hAnsi="Times New Roman" w:cs="Times New Roman"/>
          <w:lang w:val="en-US"/>
        </w:rPr>
        <w:t>Jo</w:t>
      </w:r>
      <w:r w:rsidR="00CB5ECC" w:rsidRPr="009756D6">
        <w:rPr>
          <w:rFonts w:ascii="Times New Roman" w:hAnsi="Times New Roman" w:cs="Times New Roman"/>
        </w:rPr>
        <w:t xml:space="preserve"> ως</w:t>
      </w:r>
      <w:r w:rsidR="004B51DE" w:rsidRPr="009756D6">
        <w:rPr>
          <w:rFonts w:ascii="Times New Roman" w:hAnsi="Times New Roman" w:cs="Times New Roman"/>
        </w:rPr>
        <w:t xml:space="preserve"> συνάδελφος</w:t>
      </w:r>
      <w:r w:rsidR="00CB5ECC" w:rsidRPr="009756D6">
        <w:rPr>
          <w:rFonts w:ascii="Times New Roman" w:hAnsi="Times New Roman" w:cs="Times New Roman"/>
        </w:rPr>
        <w:t xml:space="preserve"> του υπόπτου. Τέλος, ερωτήθηκε και ο </w:t>
      </w:r>
      <w:r w:rsidR="00834788" w:rsidRPr="009756D6">
        <w:rPr>
          <w:rFonts w:ascii="Times New Roman" w:hAnsi="Times New Roman" w:cs="Times New Roman"/>
        </w:rPr>
        <w:t>κ.</w:t>
      </w:r>
      <w:r w:rsidR="00CB5ECC" w:rsidRPr="009756D6">
        <w:rPr>
          <w:rFonts w:ascii="Times New Roman" w:hAnsi="Times New Roman" w:cs="Times New Roman"/>
        </w:rPr>
        <w:t xml:space="preserve"> </w:t>
      </w:r>
      <w:r w:rsidR="00CB5ECC" w:rsidRPr="009756D6">
        <w:rPr>
          <w:rFonts w:ascii="Times New Roman" w:hAnsi="Times New Roman" w:cs="Times New Roman"/>
          <w:lang w:val="en-US"/>
        </w:rPr>
        <w:t>Charlie</w:t>
      </w:r>
      <w:r w:rsidR="00CB5ECC" w:rsidRPr="009756D6">
        <w:rPr>
          <w:rFonts w:ascii="Times New Roman" w:hAnsi="Times New Roman" w:cs="Times New Roman"/>
        </w:rPr>
        <w:t>, όντας ο ύποπτος της υπόθεσης</w:t>
      </w:r>
      <w:r w:rsidR="00E2778C" w:rsidRPr="009756D6">
        <w:rPr>
          <w:rFonts w:ascii="Times New Roman" w:hAnsi="Times New Roman" w:cs="Times New Roman"/>
        </w:rPr>
        <w:t xml:space="preserve"> </w:t>
      </w:r>
      <w:r w:rsidR="00952EBB">
        <w:rPr>
          <w:rFonts w:ascii="Times New Roman" w:hAnsi="Times New Roman" w:cs="Times New Roman"/>
        </w:rPr>
        <w:t>(Παράρτημα [</w:t>
      </w:r>
      <w:r w:rsidR="002A0748">
        <w:rPr>
          <w:rFonts w:ascii="Times New Roman" w:hAnsi="Times New Roman" w:cs="Times New Roman"/>
        </w:rPr>
        <w:t>Α</w:t>
      </w:r>
      <w:r w:rsidR="00952EBB">
        <w:rPr>
          <w:rFonts w:ascii="Times New Roman" w:hAnsi="Times New Roman" w:cs="Times New Roman"/>
        </w:rPr>
        <w:t>])</w:t>
      </w:r>
      <w:r w:rsidR="00B34500">
        <w:rPr>
          <w:rFonts w:ascii="Times New Roman" w:hAnsi="Times New Roman" w:cs="Times New Roman"/>
        </w:rPr>
        <w:t xml:space="preserve">. </w:t>
      </w:r>
      <w:r w:rsidR="00E2778C" w:rsidRPr="009756D6">
        <w:rPr>
          <w:rFonts w:ascii="Times New Roman" w:hAnsi="Times New Roman" w:cs="Times New Roman"/>
        </w:rPr>
        <w:t>Μετά την ολοκλήρωση των συνεντεύξεων</w:t>
      </w:r>
      <w:r w:rsidR="009E0567">
        <w:rPr>
          <w:rFonts w:ascii="Times New Roman" w:hAnsi="Times New Roman" w:cs="Times New Roman"/>
        </w:rPr>
        <w:t>, στις</w:t>
      </w:r>
      <w:r w:rsidR="00E2778C" w:rsidRPr="009756D6">
        <w:rPr>
          <w:rFonts w:ascii="Times New Roman" w:hAnsi="Times New Roman" w:cs="Times New Roman"/>
        </w:rPr>
        <w:t xml:space="preserve"> </w:t>
      </w:r>
      <w:r w:rsidR="009E0567">
        <w:rPr>
          <w:rFonts w:ascii="Times New Roman" w:hAnsi="Times New Roman" w:cs="Times New Roman"/>
        </w:rPr>
        <w:t xml:space="preserve">10:25 </w:t>
      </w:r>
      <w:r w:rsidR="001B0DA6" w:rsidRPr="009756D6">
        <w:rPr>
          <w:rFonts w:ascii="Times New Roman" w:hAnsi="Times New Roman" w:cs="Times New Roman"/>
        </w:rPr>
        <w:t xml:space="preserve">χρησιμοποίησε τον ανιχνευτή ασύρματων σημάτων ώστε να εντοπίσει </w:t>
      </w:r>
      <w:r w:rsidR="001C68E7" w:rsidRPr="009756D6">
        <w:rPr>
          <w:rFonts w:ascii="Times New Roman" w:hAnsi="Times New Roman" w:cs="Times New Roman"/>
        </w:rPr>
        <w:t>περαιτέρω πειστήρια, χωρίς όμως να καταφέρει να βρει κάτι.</w:t>
      </w:r>
    </w:p>
    <w:p w14:paraId="36965335" w14:textId="799F27F8" w:rsidR="009374E8" w:rsidRPr="009756D6" w:rsidRDefault="001C68E7" w:rsidP="00B27EA3">
      <w:pPr>
        <w:spacing w:after="0" w:line="240" w:lineRule="auto"/>
        <w:jc w:val="both"/>
        <w:rPr>
          <w:rFonts w:ascii="Times New Roman" w:hAnsi="Times New Roman" w:cs="Times New Roman"/>
        </w:rPr>
      </w:pPr>
      <w:r w:rsidRPr="009756D6">
        <w:rPr>
          <w:rFonts w:ascii="Times New Roman" w:hAnsi="Times New Roman" w:cs="Times New Roman"/>
        </w:rPr>
        <w:t xml:space="preserve">Στις </w:t>
      </w:r>
      <w:r w:rsidR="000C60F5" w:rsidRPr="000C60F5">
        <w:rPr>
          <w:rFonts w:ascii="Times New Roman" w:hAnsi="Times New Roman" w:cs="Times New Roman"/>
        </w:rPr>
        <w:t>10:30</w:t>
      </w:r>
      <w:r w:rsidRPr="009756D6">
        <w:rPr>
          <w:rFonts w:ascii="Times New Roman" w:hAnsi="Times New Roman" w:cs="Times New Roman"/>
        </w:rPr>
        <w:t xml:space="preserve"> ο Β</w:t>
      </w:r>
      <w:r w:rsidR="005E527B" w:rsidRPr="005E527B">
        <w:rPr>
          <w:rFonts w:ascii="Times New Roman" w:hAnsi="Times New Roman" w:cs="Times New Roman"/>
        </w:rPr>
        <w:t>.</w:t>
      </w:r>
      <w:r w:rsidRPr="009756D6">
        <w:rPr>
          <w:rFonts w:ascii="Times New Roman" w:hAnsi="Times New Roman" w:cs="Times New Roman"/>
        </w:rPr>
        <w:t xml:space="preserve">  Μπότσος</w:t>
      </w:r>
      <w:r w:rsidR="007C2995" w:rsidRPr="009756D6">
        <w:rPr>
          <w:rFonts w:ascii="Times New Roman" w:hAnsi="Times New Roman" w:cs="Times New Roman"/>
        </w:rPr>
        <w:t xml:space="preserve"> </w:t>
      </w:r>
      <w:r w:rsidR="002E27C7" w:rsidRPr="009756D6">
        <w:rPr>
          <w:rFonts w:ascii="Times New Roman" w:hAnsi="Times New Roman" w:cs="Times New Roman"/>
        </w:rPr>
        <w:t xml:space="preserve">άρχισε την </w:t>
      </w:r>
      <w:r w:rsidR="004122D4" w:rsidRPr="009756D6">
        <w:rPr>
          <w:rFonts w:ascii="Times New Roman" w:hAnsi="Times New Roman" w:cs="Times New Roman"/>
        </w:rPr>
        <w:t>καταγραφή των πειστηρίων και τη</w:t>
      </w:r>
      <w:r w:rsidR="00526B96">
        <w:rPr>
          <w:rFonts w:ascii="Times New Roman" w:hAnsi="Times New Roman" w:cs="Times New Roman"/>
        </w:rPr>
        <w:t>ν</w:t>
      </w:r>
      <w:r w:rsidR="004122D4" w:rsidRPr="009756D6">
        <w:rPr>
          <w:rFonts w:ascii="Times New Roman" w:hAnsi="Times New Roman" w:cs="Times New Roman"/>
        </w:rPr>
        <w:t xml:space="preserve"> κατάσταση</w:t>
      </w:r>
      <w:r w:rsidR="00526B96">
        <w:rPr>
          <w:rFonts w:ascii="Times New Roman" w:hAnsi="Times New Roman" w:cs="Times New Roman"/>
        </w:rPr>
        <w:t xml:space="preserve"> </w:t>
      </w:r>
      <w:r w:rsidR="00E65C0E" w:rsidRPr="009756D6">
        <w:rPr>
          <w:rFonts w:ascii="Times New Roman" w:hAnsi="Times New Roman" w:cs="Times New Roman"/>
        </w:rPr>
        <w:t>στην οποία αυτά βρίσκοντα</w:t>
      </w:r>
      <w:r w:rsidR="00273A3C" w:rsidRPr="009756D6">
        <w:rPr>
          <w:rFonts w:ascii="Times New Roman" w:hAnsi="Times New Roman" w:cs="Times New Roman"/>
        </w:rPr>
        <w:t>ν</w:t>
      </w:r>
      <w:r w:rsidR="00DB0F8A">
        <w:rPr>
          <w:rFonts w:ascii="Times New Roman" w:hAnsi="Times New Roman" w:cs="Times New Roman"/>
        </w:rPr>
        <w:t>,</w:t>
      </w:r>
      <w:r w:rsidR="00E65C0E" w:rsidRPr="009756D6">
        <w:rPr>
          <w:rFonts w:ascii="Times New Roman" w:hAnsi="Times New Roman" w:cs="Times New Roman"/>
        </w:rPr>
        <w:t xml:space="preserve"> συμπληρώνοντας την Φόρμα Κατάσχεσης</w:t>
      </w:r>
      <w:r w:rsidR="00273A3C" w:rsidRPr="009756D6">
        <w:rPr>
          <w:rFonts w:ascii="Times New Roman" w:hAnsi="Times New Roman" w:cs="Times New Roman"/>
        </w:rPr>
        <w:t xml:space="preserve"> (Παράρτημα </w:t>
      </w:r>
      <w:r w:rsidR="00CA6B49">
        <w:rPr>
          <w:rFonts w:ascii="Times New Roman" w:hAnsi="Times New Roman" w:cs="Times New Roman"/>
        </w:rPr>
        <w:t>[</w:t>
      </w:r>
      <w:r w:rsidR="002A0339">
        <w:rPr>
          <w:rFonts w:ascii="Times New Roman" w:hAnsi="Times New Roman" w:cs="Times New Roman"/>
        </w:rPr>
        <w:t>Ε</w:t>
      </w:r>
      <w:r w:rsidR="00CA6B49">
        <w:rPr>
          <w:rFonts w:ascii="Times New Roman" w:hAnsi="Times New Roman" w:cs="Times New Roman"/>
        </w:rPr>
        <w:t>]</w:t>
      </w:r>
      <w:r w:rsidR="00273A3C" w:rsidRPr="009756D6">
        <w:rPr>
          <w:rFonts w:ascii="Times New Roman" w:hAnsi="Times New Roman" w:cs="Times New Roman"/>
        </w:rPr>
        <w:t>)</w:t>
      </w:r>
      <w:r w:rsidR="00E65C0E" w:rsidRPr="009756D6">
        <w:rPr>
          <w:rFonts w:ascii="Times New Roman" w:hAnsi="Times New Roman" w:cs="Times New Roman"/>
        </w:rPr>
        <w:t>.</w:t>
      </w:r>
      <w:r w:rsidR="00585759" w:rsidRPr="009756D6">
        <w:rPr>
          <w:rFonts w:ascii="Times New Roman" w:hAnsi="Times New Roman" w:cs="Times New Roman"/>
        </w:rPr>
        <w:t xml:space="preserve"> Πιο </w:t>
      </w:r>
      <w:r w:rsidR="00B15F0F" w:rsidRPr="009756D6">
        <w:rPr>
          <w:rFonts w:ascii="Times New Roman" w:hAnsi="Times New Roman" w:cs="Times New Roman"/>
        </w:rPr>
        <w:t>συγκεκριμένα</w:t>
      </w:r>
      <w:r w:rsidR="00585759" w:rsidRPr="009756D6">
        <w:rPr>
          <w:rFonts w:ascii="Times New Roman" w:hAnsi="Times New Roman" w:cs="Times New Roman"/>
        </w:rPr>
        <w:t xml:space="preserve">, εντοπίστηκε </w:t>
      </w:r>
      <w:r w:rsidR="003A28E3" w:rsidRPr="009756D6">
        <w:rPr>
          <w:rFonts w:ascii="Times New Roman" w:hAnsi="Times New Roman" w:cs="Times New Roman"/>
        </w:rPr>
        <w:t>ένα</w:t>
      </w:r>
      <w:r w:rsidR="0094626D" w:rsidRPr="009756D6">
        <w:rPr>
          <w:rFonts w:ascii="Times New Roman" w:hAnsi="Times New Roman" w:cs="Times New Roman"/>
        </w:rPr>
        <w:t xml:space="preserve"> </w:t>
      </w:r>
      <w:r w:rsidR="009A348A" w:rsidRPr="009756D6">
        <w:rPr>
          <w:rFonts w:ascii="Times New Roman" w:hAnsi="Times New Roman" w:cs="Times New Roman"/>
        </w:rPr>
        <w:t>ενεργό</w:t>
      </w:r>
      <w:r w:rsidR="004C7C8D" w:rsidRPr="009756D6">
        <w:rPr>
          <w:rFonts w:ascii="Times New Roman" w:hAnsi="Times New Roman" w:cs="Times New Roman"/>
        </w:rPr>
        <w:t xml:space="preserve"> </w:t>
      </w:r>
      <w:r w:rsidR="0094626D" w:rsidRPr="009756D6">
        <w:rPr>
          <w:rFonts w:ascii="Times New Roman" w:hAnsi="Times New Roman" w:cs="Times New Roman"/>
          <w:lang w:val="en-US"/>
        </w:rPr>
        <w:t>laptop</w:t>
      </w:r>
      <w:r w:rsidR="00BC4925" w:rsidRPr="009756D6">
        <w:rPr>
          <w:rFonts w:ascii="Times New Roman" w:hAnsi="Times New Roman" w:cs="Times New Roman"/>
        </w:rPr>
        <w:t xml:space="preserve"> (</w:t>
      </w:r>
      <w:r w:rsidR="00AF6DA7">
        <w:rPr>
          <w:rFonts w:ascii="Times New Roman" w:hAnsi="Times New Roman" w:cs="Times New Roman"/>
        </w:rPr>
        <w:t>Φ</w:t>
      </w:r>
      <w:r w:rsidR="00BC4925" w:rsidRPr="009756D6">
        <w:rPr>
          <w:rFonts w:ascii="Times New Roman" w:hAnsi="Times New Roman" w:cs="Times New Roman"/>
        </w:rPr>
        <w:t xml:space="preserve">ωτογραφία </w:t>
      </w:r>
      <w:r w:rsidR="00AF6DA7">
        <w:rPr>
          <w:rFonts w:ascii="Times New Roman" w:hAnsi="Times New Roman" w:cs="Times New Roman"/>
        </w:rPr>
        <w:t>1.3</w:t>
      </w:r>
      <w:r w:rsidR="00BC4925" w:rsidRPr="009756D6">
        <w:rPr>
          <w:rFonts w:ascii="Times New Roman" w:hAnsi="Times New Roman" w:cs="Times New Roman"/>
        </w:rPr>
        <w:t>)</w:t>
      </w:r>
      <w:r w:rsidR="0094626D" w:rsidRPr="009756D6">
        <w:rPr>
          <w:rFonts w:ascii="Times New Roman" w:hAnsi="Times New Roman" w:cs="Times New Roman"/>
        </w:rPr>
        <w:t xml:space="preserve"> </w:t>
      </w:r>
      <w:r w:rsidR="006F241F" w:rsidRPr="009756D6">
        <w:rPr>
          <w:rFonts w:ascii="Times New Roman" w:hAnsi="Times New Roman" w:cs="Times New Roman"/>
        </w:rPr>
        <w:t xml:space="preserve">πάνω στο γραφείο του </w:t>
      </w:r>
      <w:r w:rsidR="00BD6C2A">
        <w:rPr>
          <w:rFonts w:ascii="Times New Roman" w:hAnsi="Times New Roman" w:cs="Times New Roman"/>
        </w:rPr>
        <w:t>κ.</w:t>
      </w:r>
      <w:r w:rsidR="006F241F" w:rsidRPr="009756D6">
        <w:rPr>
          <w:rFonts w:ascii="Times New Roman" w:hAnsi="Times New Roman" w:cs="Times New Roman"/>
        </w:rPr>
        <w:t xml:space="preserve"> </w:t>
      </w:r>
      <w:r w:rsidR="006F241F" w:rsidRPr="009756D6">
        <w:rPr>
          <w:rFonts w:ascii="Times New Roman" w:hAnsi="Times New Roman" w:cs="Times New Roman"/>
          <w:lang w:val="en-US"/>
        </w:rPr>
        <w:t>Charlie</w:t>
      </w:r>
      <w:r w:rsidR="00FF2D51" w:rsidRPr="009756D6">
        <w:rPr>
          <w:rFonts w:ascii="Times New Roman" w:hAnsi="Times New Roman" w:cs="Times New Roman"/>
        </w:rPr>
        <w:t xml:space="preserve">, </w:t>
      </w:r>
      <w:r w:rsidR="0094626D" w:rsidRPr="009756D6">
        <w:rPr>
          <w:rFonts w:ascii="Times New Roman" w:hAnsi="Times New Roman" w:cs="Times New Roman"/>
        </w:rPr>
        <w:t xml:space="preserve">κατασκευασμένο από την εταιρεία </w:t>
      </w:r>
      <w:r w:rsidR="0094626D" w:rsidRPr="009756D6">
        <w:rPr>
          <w:rFonts w:ascii="Times New Roman" w:hAnsi="Times New Roman" w:cs="Times New Roman"/>
          <w:lang w:val="en-US"/>
        </w:rPr>
        <w:t>DELL</w:t>
      </w:r>
      <w:r w:rsidR="0033454A" w:rsidRPr="009756D6">
        <w:rPr>
          <w:rFonts w:ascii="Times New Roman" w:hAnsi="Times New Roman" w:cs="Times New Roman"/>
        </w:rPr>
        <w:t xml:space="preserve">, με </w:t>
      </w:r>
      <w:r w:rsidR="006929E0">
        <w:rPr>
          <w:rFonts w:ascii="Times New Roman" w:hAnsi="Times New Roman" w:cs="Times New Roman"/>
        </w:rPr>
        <w:t>μέγεθος</w:t>
      </w:r>
      <w:r w:rsidR="0033454A" w:rsidRPr="009756D6">
        <w:rPr>
          <w:rFonts w:ascii="Times New Roman" w:hAnsi="Times New Roman" w:cs="Times New Roman"/>
        </w:rPr>
        <w:t xml:space="preserve"> οθόνης</w:t>
      </w:r>
      <w:r w:rsidR="004C7C8D" w:rsidRPr="009756D6">
        <w:rPr>
          <w:rFonts w:ascii="Times New Roman" w:hAnsi="Times New Roman" w:cs="Times New Roman"/>
        </w:rPr>
        <w:t xml:space="preserve"> </w:t>
      </w:r>
      <w:r w:rsidR="005B0893">
        <w:rPr>
          <w:rFonts w:ascii="Times New Roman" w:hAnsi="Times New Roman" w:cs="Times New Roman"/>
        </w:rPr>
        <w:t>15.6</w:t>
      </w:r>
      <w:r w:rsidR="00D2531B" w:rsidRPr="00D2531B">
        <w:rPr>
          <w:rFonts w:ascii="Times New Roman" w:hAnsi="Times New Roman" w:cs="Times New Roman"/>
        </w:rPr>
        <w:t>"</w:t>
      </w:r>
      <w:r w:rsidR="00340A32" w:rsidRPr="00340A32">
        <w:rPr>
          <w:rFonts w:ascii="Times New Roman" w:hAnsi="Times New Roman" w:cs="Times New Roman"/>
        </w:rPr>
        <w:t xml:space="preserve"> </w:t>
      </w:r>
      <w:r w:rsidR="004C7C8D" w:rsidRPr="009756D6">
        <w:rPr>
          <w:rFonts w:ascii="Times New Roman" w:hAnsi="Times New Roman" w:cs="Times New Roman"/>
        </w:rPr>
        <w:t>μαύρου χρώματος</w:t>
      </w:r>
      <w:r w:rsidR="00B7060C" w:rsidRPr="009756D6">
        <w:rPr>
          <w:rFonts w:ascii="Times New Roman" w:hAnsi="Times New Roman" w:cs="Times New Roman"/>
        </w:rPr>
        <w:t>,</w:t>
      </w:r>
      <w:r w:rsidR="00087593">
        <w:rPr>
          <w:rFonts w:ascii="Times New Roman" w:hAnsi="Times New Roman" w:cs="Times New Roman"/>
        </w:rPr>
        <w:t xml:space="preserve"> με</w:t>
      </w:r>
      <w:r w:rsidR="0042239A">
        <w:rPr>
          <w:rFonts w:ascii="Times New Roman" w:hAnsi="Times New Roman" w:cs="Times New Roman"/>
        </w:rPr>
        <w:t xml:space="preserve"> κατεβασμένο το καπάκι,</w:t>
      </w:r>
      <w:r w:rsidR="00B7060C" w:rsidRPr="009756D6">
        <w:rPr>
          <w:rFonts w:ascii="Times New Roman" w:hAnsi="Times New Roman" w:cs="Times New Roman"/>
        </w:rPr>
        <w:t xml:space="preserve"> βρισκόμενο σε καλή κατάσταση</w:t>
      </w:r>
      <w:r w:rsidR="00B65F32">
        <w:rPr>
          <w:rFonts w:ascii="Times New Roman" w:hAnsi="Times New Roman" w:cs="Times New Roman"/>
        </w:rPr>
        <w:t>.</w:t>
      </w:r>
      <w:r w:rsidR="009A348A" w:rsidRPr="009756D6">
        <w:rPr>
          <w:rFonts w:ascii="Times New Roman" w:hAnsi="Times New Roman" w:cs="Times New Roman"/>
        </w:rPr>
        <w:t xml:space="preserve"> </w:t>
      </w:r>
      <w:r w:rsidR="00FD53FC">
        <w:rPr>
          <w:rFonts w:ascii="Times New Roman" w:hAnsi="Times New Roman" w:cs="Times New Roman"/>
        </w:rPr>
        <w:t xml:space="preserve">Το εν λόγω </w:t>
      </w:r>
      <w:r w:rsidR="00FD53FC">
        <w:rPr>
          <w:rFonts w:ascii="Times New Roman" w:hAnsi="Times New Roman" w:cs="Times New Roman"/>
          <w:lang w:val="en-US"/>
        </w:rPr>
        <w:t>laptop</w:t>
      </w:r>
      <w:r w:rsidR="00FD53FC" w:rsidRPr="00FD53FC">
        <w:rPr>
          <w:rFonts w:ascii="Times New Roman" w:hAnsi="Times New Roman" w:cs="Times New Roman"/>
        </w:rPr>
        <w:t xml:space="preserve"> </w:t>
      </w:r>
      <w:r w:rsidR="00FD53FC">
        <w:rPr>
          <w:rFonts w:ascii="Times New Roman" w:hAnsi="Times New Roman" w:cs="Times New Roman"/>
        </w:rPr>
        <w:t xml:space="preserve">δεν είχε </w:t>
      </w:r>
      <w:r w:rsidR="009F6934">
        <w:rPr>
          <w:rFonts w:ascii="Times New Roman" w:hAnsi="Times New Roman" w:cs="Times New Roman"/>
        </w:rPr>
        <w:t xml:space="preserve">συνδεδεμένο πάνω του </w:t>
      </w:r>
      <w:r w:rsidR="003A58F7">
        <w:rPr>
          <w:rFonts w:ascii="Times New Roman" w:hAnsi="Times New Roman" w:cs="Times New Roman"/>
        </w:rPr>
        <w:t>καμία</w:t>
      </w:r>
      <w:r w:rsidR="009F6934">
        <w:rPr>
          <w:rFonts w:ascii="Times New Roman" w:hAnsi="Times New Roman" w:cs="Times New Roman"/>
        </w:rPr>
        <w:t xml:space="preserve"> εξωτερική συσκευή ή καλώδιο, ενώ δεν είχε ούτε παροχή ρεύματος. </w:t>
      </w:r>
      <w:r w:rsidR="002437CB">
        <w:rPr>
          <w:rFonts w:ascii="Times New Roman" w:hAnsi="Times New Roman" w:cs="Times New Roman"/>
        </w:rPr>
        <w:t xml:space="preserve">Για αυτόν τον λόγο, ο Β. Μπότσος, αφού ήλεγξε πως </w:t>
      </w:r>
      <w:r w:rsidR="00941B5C">
        <w:rPr>
          <w:rFonts w:ascii="Times New Roman" w:hAnsi="Times New Roman" w:cs="Times New Roman"/>
        </w:rPr>
        <w:t>δεν υ</w:t>
      </w:r>
      <w:r w:rsidR="00A64DA6">
        <w:rPr>
          <w:rFonts w:ascii="Times New Roman" w:hAnsi="Times New Roman" w:cs="Times New Roman"/>
        </w:rPr>
        <w:t>πήρχε κίνδυνος,</w:t>
      </w:r>
      <w:r w:rsidR="002437CB">
        <w:rPr>
          <w:rFonts w:ascii="Times New Roman" w:hAnsi="Times New Roman" w:cs="Times New Roman"/>
        </w:rPr>
        <w:t xml:space="preserve"> τοποθέτησε ταινία στις θύρες</w:t>
      </w:r>
      <w:r w:rsidR="00A64DA6">
        <w:rPr>
          <w:rFonts w:ascii="Times New Roman" w:hAnsi="Times New Roman" w:cs="Times New Roman"/>
        </w:rPr>
        <w:t xml:space="preserve"> και το </w:t>
      </w:r>
      <w:r w:rsidR="00A64DA6">
        <w:rPr>
          <w:rFonts w:ascii="Times New Roman" w:hAnsi="Times New Roman" w:cs="Times New Roman"/>
          <w:lang w:val="en-US"/>
        </w:rPr>
        <w:t>disk</w:t>
      </w:r>
      <w:r w:rsidR="00A64DA6" w:rsidRPr="00A64DA6">
        <w:rPr>
          <w:rFonts w:ascii="Times New Roman" w:hAnsi="Times New Roman" w:cs="Times New Roman"/>
        </w:rPr>
        <w:t xml:space="preserve"> </w:t>
      </w:r>
      <w:r w:rsidR="00A64DA6">
        <w:rPr>
          <w:rFonts w:ascii="Times New Roman" w:hAnsi="Times New Roman" w:cs="Times New Roman"/>
          <w:lang w:val="en-US"/>
        </w:rPr>
        <w:t>tray</w:t>
      </w:r>
      <w:r w:rsidR="00A64DA6" w:rsidRPr="00A64DA6">
        <w:rPr>
          <w:rFonts w:ascii="Times New Roman" w:hAnsi="Times New Roman" w:cs="Times New Roman"/>
        </w:rPr>
        <w:t xml:space="preserve"> </w:t>
      </w:r>
      <w:r w:rsidR="00A64DA6">
        <w:rPr>
          <w:rFonts w:ascii="Times New Roman" w:hAnsi="Times New Roman" w:cs="Times New Roman"/>
        </w:rPr>
        <w:t xml:space="preserve">του </w:t>
      </w:r>
      <w:r w:rsidR="00A64DA6">
        <w:rPr>
          <w:rFonts w:ascii="Times New Roman" w:hAnsi="Times New Roman" w:cs="Times New Roman"/>
          <w:lang w:val="en-US"/>
        </w:rPr>
        <w:t>laptop</w:t>
      </w:r>
      <w:r w:rsidR="00A64DA6" w:rsidRPr="00A64DA6">
        <w:rPr>
          <w:rFonts w:ascii="Times New Roman" w:hAnsi="Times New Roman" w:cs="Times New Roman"/>
        </w:rPr>
        <w:t xml:space="preserve">. </w:t>
      </w:r>
      <w:r w:rsidR="006F241F" w:rsidRPr="009756D6">
        <w:rPr>
          <w:rFonts w:ascii="Times New Roman" w:hAnsi="Times New Roman" w:cs="Times New Roman"/>
        </w:rPr>
        <w:t>Επιπλέον</w:t>
      </w:r>
      <w:r w:rsidR="00C11698" w:rsidRPr="009756D6">
        <w:rPr>
          <w:rFonts w:ascii="Times New Roman" w:hAnsi="Times New Roman" w:cs="Times New Roman"/>
        </w:rPr>
        <w:t xml:space="preserve">, πάνω στο γραφείο του </w:t>
      </w:r>
      <w:r w:rsidR="00017513" w:rsidRPr="009756D6">
        <w:rPr>
          <w:rFonts w:ascii="Times New Roman" w:hAnsi="Times New Roman" w:cs="Times New Roman"/>
        </w:rPr>
        <w:t>κ.</w:t>
      </w:r>
      <w:r w:rsidR="00C11698" w:rsidRPr="009756D6">
        <w:rPr>
          <w:rFonts w:ascii="Times New Roman" w:hAnsi="Times New Roman" w:cs="Times New Roman"/>
        </w:rPr>
        <w:t xml:space="preserve"> </w:t>
      </w:r>
      <w:r w:rsidR="00C11698" w:rsidRPr="009756D6">
        <w:rPr>
          <w:rFonts w:ascii="Times New Roman" w:hAnsi="Times New Roman" w:cs="Times New Roman"/>
          <w:lang w:val="en-US"/>
        </w:rPr>
        <w:t>Charlie</w:t>
      </w:r>
      <w:r w:rsidR="00C11698" w:rsidRPr="009756D6">
        <w:rPr>
          <w:rFonts w:ascii="Times New Roman" w:hAnsi="Times New Roman" w:cs="Times New Roman"/>
        </w:rPr>
        <w:t xml:space="preserve"> εντοπίστηκε ένα </w:t>
      </w:r>
      <w:r w:rsidR="00C11698" w:rsidRPr="009756D6">
        <w:rPr>
          <w:rFonts w:ascii="Times New Roman" w:hAnsi="Times New Roman" w:cs="Times New Roman"/>
          <w:lang w:val="en-US"/>
        </w:rPr>
        <w:t>USB</w:t>
      </w:r>
      <w:r w:rsidR="00C11698" w:rsidRPr="009756D6">
        <w:rPr>
          <w:rFonts w:ascii="Times New Roman" w:hAnsi="Times New Roman" w:cs="Times New Roman"/>
        </w:rPr>
        <w:t xml:space="preserve"> </w:t>
      </w:r>
      <w:r w:rsidR="00C11698" w:rsidRPr="009756D6">
        <w:rPr>
          <w:rFonts w:ascii="Times New Roman" w:hAnsi="Times New Roman" w:cs="Times New Roman"/>
          <w:lang w:val="en-US"/>
        </w:rPr>
        <w:t>stick</w:t>
      </w:r>
      <w:r w:rsidR="00C11698" w:rsidRPr="009756D6">
        <w:rPr>
          <w:rFonts w:ascii="Times New Roman" w:hAnsi="Times New Roman" w:cs="Times New Roman"/>
        </w:rPr>
        <w:t xml:space="preserve"> </w:t>
      </w:r>
      <w:r w:rsidR="00AF6DA7">
        <w:rPr>
          <w:rFonts w:ascii="Times New Roman" w:hAnsi="Times New Roman" w:cs="Times New Roman"/>
        </w:rPr>
        <w:t xml:space="preserve">(Φωτογραφία 1.2) </w:t>
      </w:r>
      <w:r w:rsidR="00C11698" w:rsidRPr="009756D6">
        <w:rPr>
          <w:rFonts w:ascii="Times New Roman" w:hAnsi="Times New Roman" w:cs="Times New Roman"/>
        </w:rPr>
        <w:t xml:space="preserve">μη προσαρτημένο στο προαναφερθέν </w:t>
      </w:r>
      <w:r w:rsidR="00C11698" w:rsidRPr="009756D6">
        <w:rPr>
          <w:rFonts w:ascii="Times New Roman" w:hAnsi="Times New Roman" w:cs="Times New Roman"/>
          <w:lang w:val="en-US"/>
        </w:rPr>
        <w:t>laptop</w:t>
      </w:r>
      <w:r w:rsidR="00C11698" w:rsidRPr="009756D6">
        <w:rPr>
          <w:rFonts w:ascii="Times New Roman" w:hAnsi="Times New Roman" w:cs="Times New Roman"/>
        </w:rPr>
        <w:t xml:space="preserve">, </w:t>
      </w:r>
      <w:r w:rsidR="00390259" w:rsidRPr="009756D6">
        <w:rPr>
          <w:rFonts w:ascii="Times New Roman" w:hAnsi="Times New Roman" w:cs="Times New Roman"/>
        </w:rPr>
        <w:t>κατασκευασμένο</w:t>
      </w:r>
      <w:r w:rsidR="0053614E" w:rsidRPr="009756D6">
        <w:rPr>
          <w:rFonts w:ascii="Times New Roman" w:hAnsi="Times New Roman" w:cs="Times New Roman"/>
        </w:rPr>
        <w:t xml:space="preserve"> από την εταιρεία </w:t>
      </w:r>
      <w:r w:rsidR="0053614E" w:rsidRPr="009756D6">
        <w:rPr>
          <w:rFonts w:ascii="Times New Roman" w:hAnsi="Times New Roman" w:cs="Times New Roman"/>
          <w:lang w:val="en-US"/>
        </w:rPr>
        <w:t>Kingston</w:t>
      </w:r>
      <w:r w:rsidR="0053614E" w:rsidRPr="009756D6">
        <w:rPr>
          <w:rFonts w:ascii="Times New Roman" w:hAnsi="Times New Roman" w:cs="Times New Roman"/>
        </w:rPr>
        <w:t xml:space="preserve"> </w:t>
      </w:r>
      <w:r w:rsidR="00B3568F" w:rsidRPr="009756D6">
        <w:rPr>
          <w:rFonts w:ascii="Times New Roman" w:hAnsi="Times New Roman" w:cs="Times New Roman"/>
        </w:rPr>
        <w:t xml:space="preserve">με σειριακό αριθμό </w:t>
      </w:r>
      <w:r w:rsidR="00566B03" w:rsidRPr="009756D6">
        <w:rPr>
          <w:rFonts w:ascii="Times New Roman" w:hAnsi="Times New Roman" w:cs="Times New Roman"/>
        </w:rPr>
        <w:t xml:space="preserve">2007110203195377 και συνολική χωρητικότητα 1.05 </w:t>
      </w:r>
      <w:r w:rsidR="00566B03" w:rsidRPr="009756D6">
        <w:rPr>
          <w:rFonts w:ascii="Times New Roman" w:hAnsi="Times New Roman" w:cs="Times New Roman"/>
          <w:lang w:val="en-US"/>
        </w:rPr>
        <w:t>GB</w:t>
      </w:r>
      <w:r w:rsidR="00494A2F" w:rsidRPr="009756D6">
        <w:rPr>
          <w:rFonts w:ascii="Times New Roman" w:hAnsi="Times New Roman" w:cs="Times New Roman"/>
        </w:rPr>
        <w:t>.</w:t>
      </w:r>
    </w:p>
    <w:p w14:paraId="55551D65" w14:textId="77777777" w:rsidR="00FA48D8" w:rsidRPr="009756D6" w:rsidRDefault="00FA48D8" w:rsidP="00FA48D8">
      <w:pPr>
        <w:spacing w:after="0" w:line="240" w:lineRule="auto"/>
        <w:jc w:val="center"/>
        <w:rPr>
          <w:rFonts w:ascii="Times New Roman" w:hAnsi="Times New Roman" w:cs="Times New Roman"/>
        </w:rPr>
      </w:pPr>
      <w:r w:rsidRPr="00A80D64">
        <w:rPr>
          <w:rFonts w:ascii="Times New Roman" w:hAnsi="Times New Roman" w:cs="Times New Roman"/>
          <w:noProof/>
        </w:rPr>
        <w:drawing>
          <wp:inline distT="0" distB="0" distL="0" distR="0" wp14:anchorId="1515E266" wp14:editId="039B2D3D">
            <wp:extent cx="3924594" cy="2937067"/>
            <wp:effectExtent l="133350" t="114300" r="152400" b="168275"/>
            <wp:docPr id="915389019" name="Picture 915389019" descr="A black rectangular object on a wood su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89019" name="Picture 1" descr="A black rectangular object on a wood surface&#10;&#10;Description automatically generated with low confidence"/>
                    <pic:cNvPicPr/>
                  </pic:nvPicPr>
                  <pic:blipFill>
                    <a:blip r:embed="rId11"/>
                    <a:stretch>
                      <a:fillRect/>
                    </a:stretch>
                  </pic:blipFill>
                  <pic:spPr>
                    <a:xfrm>
                      <a:off x="0" y="0"/>
                      <a:ext cx="3936132" cy="29457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D558681" w14:textId="1895297E" w:rsidR="00FA48D8" w:rsidRPr="00FA48D8" w:rsidRDefault="00FA48D8" w:rsidP="00FA48D8">
      <w:pPr>
        <w:spacing w:after="0" w:line="240" w:lineRule="auto"/>
        <w:jc w:val="center"/>
        <w:rPr>
          <w:rFonts w:ascii="Times New Roman" w:eastAsiaTheme="minorEastAsia" w:hAnsi="Times New Roman" w:cs="Times New Roman"/>
          <w:i/>
          <w:iCs/>
          <w:color w:val="44546A" w:themeColor="text2"/>
          <w:kern w:val="0"/>
          <w:sz w:val="18"/>
          <w:szCs w:val="18"/>
          <w:lang w:val="en-US" w:eastAsia="ko-KR"/>
          <w14:ligatures w14:val="none"/>
        </w:rPr>
      </w:pPr>
      <w:r w:rsidRPr="003A58F7">
        <w:rPr>
          <w:rFonts w:ascii="Times New Roman" w:eastAsiaTheme="minorEastAsia" w:hAnsi="Times New Roman" w:cs="Times New Roman"/>
          <w:i/>
          <w:iCs/>
          <w:color w:val="44546A" w:themeColor="text2"/>
          <w:kern w:val="0"/>
          <w:sz w:val="18"/>
          <w:szCs w:val="18"/>
          <w:lang w:eastAsia="ko-KR"/>
          <w14:ligatures w14:val="none"/>
        </w:rPr>
        <w:t>Φωτογραφία</w:t>
      </w:r>
      <w:r w:rsidRPr="00FA48D8">
        <w:rPr>
          <w:rFonts w:ascii="Times New Roman" w:eastAsiaTheme="minorEastAsia" w:hAnsi="Times New Roman" w:cs="Times New Roman"/>
          <w:i/>
          <w:iCs/>
          <w:color w:val="44546A" w:themeColor="text2"/>
          <w:kern w:val="0"/>
          <w:sz w:val="18"/>
          <w:szCs w:val="18"/>
          <w:lang w:val="en-US" w:eastAsia="ko-KR"/>
          <w14:ligatures w14:val="none"/>
        </w:rPr>
        <w:t xml:space="preserve"> 1.2: Dell Laptop </w:t>
      </w:r>
      <w:r w:rsidRPr="003A58F7">
        <w:rPr>
          <w:rFonts w:ascii="Times New Roman" w:eastAsiaTheme="minorEastAsia" w:hAnsi="Times New Roman" w:cs="Times New Roman"/>
          <w:i/>
          <w:iCs/>
          <w:color w:val="44546A" w:themeColor="text2"/>
          <w:kern w:val="0"/>
          <w:sz w:val="18"/>
          <w:szCs w:val="18"/>
          <w:lang w:eastAsia="ko-KR"/>
          <w14:ligatures w14:val="none"/>
        </w:rPr>
        <w:t>κ</w:t>
      </w:r>
      <w:r w:rsidRPr="00FA48D8">
        <w:rPr>
          <w:rFonts w:ascii="Times New Roman" w:eastAsiaTheme="minorEastAsia" w:hAnsi="Times New Roman" w:cs="Times New Roman"/>
          <w:i/>
          <w:iCs/>
          <w:color w:val="44546A" w:themeColor="text2"/>
          <w:kern w:val="0"/>
          <w:sz w:val="18"/>
          <w:szCs w:val="18"/>
          <w:lang w:val="en-US" w:eastAsia="ko-KR"/>
          <w14:ligatures w14:val="none"/>
        </w:rPr>
        <w:t>. Charlie.</w:t>
      </w:r>
    </w:p>
    <w:p w14:paraId="55450EC9" w14:textId="77777777" w:rsidR="00FA48D8" w:rsidRPr="00FA48D8" w:rsidRDefault="00FA48D8" w:rsidP="00B27EA3">
      <w:pPr>
        <w:spacing w:after="0" w:line="240" w:lineRule="auto"/>
        <w:jc w:val="both"/>
        <w:rPr>
          <w:rFonts w:ascii="Times New Roman" w:hAnsi="Times New Roman" w:cs="Times New Roman"/>
          <w:lang w:val="en-US"/>
        </w:rPr>
      </w:pPr>
    </w:p>
    <w:p w14:paraId="7EFE8039" w14:textId="77777777" w:rsidR="00EF0D5C" w:rsidRPr="00FA48D8" w:rsidRDefault="00EF0D5C" w:rsidP="00B27EA3">
      <w:pPr>
        <w:spacing w:after="0" w:line="240" w:lineRule="auto"/>
        <w:jc w:val="both"/>
        <w:rPr>
          <w:rFonts w:ascii="Times New Roman" w:hAnsi="Times New Roman" w:cs="Times New Roman"/>
          <w:lang w:val="en-US"/>
        </w:rPr>
      </w:pPr>
    </w:p>
    <w:p w14:paraId="74143061" w14:textId="5D4B3C0A" w:rsidR="005572BC" w:rsidRPr="00A35DEC" w:rsidRDefault="008C07F6" w:rsidP="000527D4">
      <w:pPr>
        <w:jc w:val="center"/>
        <w:rPr>
          <w:rFonts w:ascii="Times New Roman" w:hAnsi="Times New Roman" w:cs="Times New Roman"/>
          <w:lang w:val="en-US"/>
        </w:rPr>
      </w:pPr>
      <w:r w:rsidRPr="00064D3B">
        <w:rPr>
          <w:rFonts w:ascii="Times New Roman" w:hAnsi="Times New Roman" w:cs="Times New Roman"/>
          <w:noProof/>
          <w:sz w:val="24"/>
          <w:szCs w:val="24"/>
        </w:rPr>
        <w:lastRenderedPageBreak/>
        <w:drawing>
          <wp:inline distT="0" distB="0" distL="0" distR="0" wp14:anchorId="4D7ED79B" wp14:editId="162223B0">
            <wp:extent cx="2173485" cy="3867156"/>
            <wp:effectExtent l="124460" t="104140" r="123190" b="142240"/>
            <wp:docPr id="1193682160" name="Picture 1193682160" descr="A key chain with a cartoon character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82160" name="Picture 1193682160" descr="A key chain with a cartoon character on it&#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6200000">
                      <a:off x="0" y="0"/>
                      <a:ext cx="2191502" cy="38992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744196" w:rsidRPr="009A1602">
        <w:rPr>
          <w:rFonts w:ascii="Times New Roman" w:hAnsi="Times New Roman" w:cs="Times New Roman"/>
          <w:lang w:val="en-US"/>
        </w:rPr>
        <w:br/>
      </w:r>
      <w:r w:rsidR="00744196" w:rsidRPr="00FC520E">
        <w:rPr>
          <w:rFonts w:ascii="Times New Roman" w:eastAsiaTheme="minorEastAsia" w:hAnsi="Times New Roman" w:cs="Times New Roman"/>
          <w:i/>
          <w:color w:val="44546A" w:themeColor="text2"/>
          <w:kern w:val="0"/>
          <w:sz w:val="18"/>
          <w:szCs w:val="18"/>
          <w:lang w:eastAsia="ko-KR"/>
          <w14:ligatures w14:val="none"/>
        </w:rPr>
        <w:t>Φωτογραφία</w:t>
      </w:r>
      <w:r w:rsidR="00744196" w:rsidRPr="0095603B">
        <w:rPr>
          <w:rFonts w:ascii="Times New Roman" w:eastAsiaTheme="minorEastAsia" w:hAnsi="Times New Roman" w:cs="Times New Roman"/>
          <w:i/>
          <w:color w:val="44546A" w:themeColor="text2"/>
          <w:kern w:val="0"/>
          <w:sz w:val="18"/>
          <w:szCs w:val="18"/>
          <w:lang w:val="en-US" w:eastAsia="ko-KR"/>
          <w14:ligatures w14:val="none"/>
        </w:rPr>
        <w:t xml:space="preserve"> 1.</w:t>
      </w:r>
      <w:r w:rsidR="00FA48D8" w:rsidRPr="0095603B">
        <w:rPr>
          <w:rFonts w:ascii="Times New Roman" w:eastAsiaTheme="minorEastAsia" w:hAnsi="Times New Roman" w:cs="Times New Roman"/>
          <w:i/>
          <w:iCs/>
          <w:color w:val="44546A" w:themeColor="text2"/>
          <w:kern w:val="0"/>
          <w:sz w:val="18"/>
          <w:szCs w:val="18"/>
          <w:lang w:val="en-US" w:eastAsia="ko-KR"/>
          <w14:ligatures w14:val="none"/>
        </w:rPr>
        <w:t>3</w:t>
      </w:r>
      <w:r w:rsidR="00744196" w:rsidRPr="0095603B">
        <w:rPr>
          <w:rFonts w:ascii="Times New Roman" w:eastAsiaTheme="minorEastAsia" w:hAnsi="Times New Roman" w:cs="Times New Roman"/>
          <w:i/>
          <w:color w:val="44546A" w:themeColor="text2"/>
          <w:kern w:val="0"/>
          <w:sz w:val="18"/>
          <w:szCs w:val="18"/>
          <w:lang w:val="en-US" w:eastAsia="ko-KR"/>
          <w14:ligatures w14:val="none"/>
        </w:rPr>
        <w:t>: Kingston USB stick</w:t>
      </w:r>
      <w:r w:rsidR="009A1602" w:rsidRPr="0095603B">
        <w:rPr>
          <w:rFonts w:ascii="Times New Roman" w:eastAsiaTheme="minorEastAsia" w:hAnsi="Times New Roman" w:cs="Times New Roman"/>
          <w:i/>
          <w:color w:val="44546A" w:themeColor="text2"/>
          <w:kern w:val="0"/>
          <w:sz w:val="18"/>
          <w:szCs w:val="18"/>
          <w:lang w:val="en-US" w:eastAsia="ko-KR"/>
          <w14:ligatures w14:val="none"/>
        </w:rPr>
        <w:t xml:space="preserve"> </w:t>
      </w:r>
      <w:r w:rsidR="009A1602" w:rsidRPr="00FC520E">
        <w:rPr>
          <w:rFonts w:ascii="Times New Roman" w:eastAsiaTheme="minorEastAsia" w:hAnsi="Times New Roman" w:cs="Times New Roman"/>
          <w:i/>
          <w:color w:val="44546A" w:themeColor="text2"/>
          <w:kern w:val="0"/>
          <w:sz w:val="18"/>
          <w:szCs w:val="18"/>
          <w:lang w:eastAsia="ko-KR"/>
          <w14:ligatures w14:val="none"/>
        </w:rPr>
        <w:t>κ</w:t>
      </w:r>
      <w:r w:rsidR="009A1602" w:rsidRPr="0095603B">
        <w:rPr>
          <w:rFonts w:ascii="Times New Roman" w:eastAsiaTheme="minorEastAsia" w:hAnsi="Times New Roman" w:cs="Times New Roman"/>
          <w:i/>
          <w:color w:val="44546A" w:themeColor="text2"/>
          <w:kern w:val="0"/>
          <w:sz w:val="18"/>
          <w:szCs w:val="18"/>
          <w:lang w:val="en-US" w:eastAsia="ko-KR"/>
          <w14:ligatures w14:val="none"/>
        </w:rPr>
        <w:t xml:space="preserve"> Charlie</w:t>
      </w:r>
      <w:r w:rsidR="00744196" w:rsidRPr="0095603B">
        <w:rPr>
          <w:rFonts w:ascii="Times New Roman" w:eastAsiaTheme="minorEastAsia" w:hAnsi="Times New Roman" w:cs="Times New Roman"/>
          <w:i/>
          <w:color w:val="44546A" w:themeColor="text2"/>
          <w:kern w:val="0"/>
          <w:sz w:val="18"/>
          <w:szCs w:val="18"/>
          <w:lang w:val="en-US" w:eastAsia="ko-KR"/>
          <w14:ligatures w14:val="none"/>
        </w:rPr>
        <w:t>.</w:t>
      </w:r>
    </w:p>
    <w:p w14:paraId="0BBB0D98" w14:textId="77777777" w:rsidR="009374E8" w:rsidRDefault="009374E8" w:rsidP="00B27EA3">
      <w:pPr>
        <w:spacing w:after="0" w:line="240" w:lineRule="auto"/>
        <w:jc w:val="both"/>
        <w:rPr>
          <w:rFonts w:ascii="Times New Roman" w:hAnsi="Times New Roman" w:cs="Times New Roman"/>
          <w:lang w:val="en-US"/>
        </w:rPr>
      </w:pPr>
    </w:p>
    <w:p w14:paraId="41447224" w14:textId="77777777" w:rsidR="006B6DC1" w:rsidRPr="00744196" w:rsidRDefault="006B6DC1" w:rsidP="00B27EA3">
      <w:pPr>
        <w:spacing w:after="0" w:line="240" w:lineRule="auto"/>
        <w:jc w:val="both"/>
        <w:rPr>
          <w:rFonts w:ascii="Times New Roman" w:hAnsi="Times New Roman" w:cs="Times New Roman"/>
          <w:lang w:val="en-US"/>
        </w:rPr>
      </w:pPr>
    </w:p>
    <w:p w14:paraId="3C86065F" w14:textId="440A9A20" w:rsidR="009374E8" w:rsidRPr="009756D6" w:rsidRDefault="00D9177A" w:rsidP="00D9177A">
      <w:pPr>
        <w:pStyle w:val="Heading2"/>
        <w:rPr>
          <w:rFonts w:ascii="Times New Roman" w:hAnsi="Times New Roman" w:cs="Times New Roman"/>
        </w:rPr>
      </w:pPr>
      <w:bookmarkStart w:id="2" w:name="_Toc137160543"/>
      <w:r w:rsidRPr="009756D6">
        <w:rPr>
          <w:rFonts w:ascii="Times New Roman" w:hAnsi="Times New Roman" w:cs="Times New Roman"/>
        </w:rPr>
        <w:t xml:space="preserve">2. Συλλογή – Διαφύλαξη </w:t>
      </w:r>
      <w:r w:rsidR="00A456A4">
        <w:rPr>
          <w:rFonts w:ascii="Times New Roman" w:hAnsi="Times New Roman" w:cs="Times New Roman"/>
        </w:rPr>
        <w:t>Π</w:t>
      </w:r>
      <w:r w:rsidRPr="009756D6">
        <w:rPr>
          <w:rFonts w:ascii="Times New Roman" w:hAnsi="Times New Roman" w:cs="Times New Roman"/>
        </w:rPr>
        <w:t>ειστηρίων</w:t>
      </w:r>
      <w:bookmarkEnd w:id="2"/>
    </w:p>
    <w:p w14:paraId="5136E38F" w14:textId="77777777" w:rsidR="00FA2261" w:rsidRPr="009756D6" w:rsidRDefault="00FA2261" w:rsidP="00FA2261">
      <w:pPr>
        <w:rPr>
          <w:rFonts w:ascii="Times New Roman" w:hAnsi="Times New Roman" w:cs="Times New Roman"/>
        </w:rPr>
      </w:pPr>
    </w:p>
    <w:p w14:paraId="0602C4EA" w14:textId="3389F72D" w:rsidR="00D94195" w:rsidRPr="00BF0CEC" w:rsidRDefault="00F22BA1" w:rsidP="004F39F3">
      <w:pPr>
        <w:spacing w:after="0" w:line="240" w:lineRule="auto"/>
        <w:jc w:val="both"/>
        <w:rPr>
          <w:rFonts w:ascii="Times New Roman" w:hAnsi="Times New Roman" w:cs="Times New Roman"/>
        </w:rPr>
      </w:pPr>
      <w:r w:rsidRPr="009756D6">
        <w:rPr>
          <w:rFonts w:ascii="Times New Roman" w:hAnsi="Times New Roman" w:cs="Times New Roman"/>
        </w:rPr>
        <w:t xml:space="preserve">Στις </w:t>
      </w:r>
      <w:r w:rsidR="00D92D5F">
        <w:rPr>
          <w:rFonts w:ascii="Times New Roman" w:hAnsi="Times New Roman" w:cs="Times New Roman"/>
        </w:rPr>
        <w:t>10:40 ο</w:t>
      </w:r>
      <w:r w:rsidR="004A4204" w:rsidRPr="009756D6">
        <w:rPr>
          <w:rFonts w:ascii="Times New Roman" w:hAnsi="Times New Roman" w:cs="Times New Roman"/>
        </w:rPr>
        <w:t xml:space="preserve"> Φ. Δουραχαλής παρατηρώντας ότι τα ενδεικτικά φώτα </w:t>
      </w:r>
      <w:r w:rsidR="004A4204" w:rsidRPr="009756D6">
        <w:rPr>
          <w:rFonts w:ascii="Times New Roman" w:hAnsi="Times New Roman" w:cs="Times New Roman"/>
          <w:lang w:val="en-US"/>
        </w:rPr>
        <w:t>LED</w:t>
      </w:r>
      <w:r w:rsidR="004A4204" w:rsidRPr="009756D6">
        <w:rPr>
          <w:rFonts w:ascii="Times New Roman" w:hAnsi="Times New Roman" w:cs="Times New Roman"/>
        </w:rPr>
        <w:t xml:space="preserve"> του </w:t>
      </w:r>
      <w:r w:rsidR="004A4204" w:rsidRPr="009756D6">
        <w:rPr>
          <w:rFonts w:ascii="Times New Roman" w:hAnsi="Times New Roman" w:cs="Times New Roman"/>
          <w:lang w:val="en-US"/>
        </w:rPr>
        <w:t>DELL</w:t>
      </w:r>
      <w:r w:rsidR="004A4204" w:rsidRPr="009756D6">
        <w:rPr>
          <w:rFonts w:ascii="Times New Roman" w:hAnsi="Times New Roman" w:cs="Times New Roman"/>
        </w:rPr>
        <w:t xml:space="preserve"> </w:t>
      </w:r>
      <w:r w:rsidR="004A4204" w:rsidRPr="009756D6">
        <w:rPr>
          <w:rFonts w:ascii="Times New Roman" w:hAnsi="Times New Roman" w:cs="Times New Roman"/>
          <w:lang w:val="en-US"/>
        </w:rPr>
        <w:t>laptop</w:t>
      </w:r>
      <w:r w:rsidR="004A4204" w:rsidRPr="009756D6">
        <w:rPr>
          <w:rFonts w:ascii="Times New Roman" w:hAnsi="Times New Roman" w:cs="Times New Roman"/>
        </w:rPr>
        <w:t xml:space="preserve"> ήταν ενεργοποιημένα, άνοιξε με προσεκτικές κινήσεις το καπάκι προκειμένου να ενεργοποιηθεί η οθόνη, ενώ παράλληλα ο Χ</w:t>
      </w:r>
      <w:r w:rsidR="000A2587">
        <w:rPr>
          <w:rFonts w:ascii="Times New Roman" w:hAnsi="Times New Roman" w:cs="Times New Roman"/>
        </w:rPr>
        <w:t>. Αργυρόπουλος</w:t>
      </w:r>
      <w:r w:rsidR="004A4204" w:rsidRPr="009756D6">
        <w:rPr>
          <w:rFonts w:ascii="Times New Roman" w:hAnsi="Times New Roman" w:cs="Times New Roman"/>
        </w:rPr>
        <w:t xml:space="preserve"> ξεκίνησε την βιντεοσκόπηση της διαδικασίας. Το </w:t>
      </w:r>
      <w:r w:rsidR="004A4204" w:rsidRPr="009756D6">
        <w:rPr>
          <w:rFonts w:ascii="Times New Roman" w:hAnsi="Times New Roman" w:cs="Times New Roman"/>
          <w:lang w:val="en-US"/>
        </w:rPr>
        <w:t>laptop</w:t>
      </w:r>
      <w:r w:rsidR="004A4204" w:rsidRPr="009756D6">
        <w:rPr>
          <w:rFonts w:ascii="Times New Roman" w:hAnsi="Times New Roman" w:cs="Times New Roman"/>
        </w:rPr>
        <w:t xml:space="preserve"> δεν προστατευόταν με κάποιον κωδικό. Μόλις </w:t>
      </w:r>
      <w:r w:rsidR="002B2168">
        <w:rPr>
          <w:rFonts w:ascii="Times New Roman" w:hAnsi="Times New Roman" w:cs="Times New Roman"/>
        </w:rPr>
        <w:t>σήκωσε την</w:t>
      </w:r>
      <w:r w:rsidR="004A4204" w:rsidRPr="009756D6">
        <w:rPr>
          <w:rFonts w:ascii="Times New Roman" w:hAnsi="Times New Roman" w:cs="Times New Roman"/>
        </w:rPr>
        <w:t xml:space="preserve"> οθόνη</w:t>
      </w:r>
      <w:r w:rsidR="001C4563">
        <w:rPr>
          <w:rFonts w:ascii="Times New Roman" w:hAnsi="Times New Roman" w:cs="Times New Roman"/>
        </w:rPr>
        <w:t>,</w:t>
      </w:r>
      <w:r w:rsidR="00391C20">
        <w:rPr>
          <w:rFonts w:ascii="Times New Roman" w:hAnsi="Times New Roman" w:cs="Times New Roman"/>
        </w:rPr>
        <w:t xml:space="preserve"> </w:t>
      </w:r>
      <w:r w:rsidR="002B2168">
        <w:rPr>
          <w:rFonts w:ascii="Times New Roman" w:hAnsi="Times New Roman" w:cs="Times New Roman"/>
        </w:rPr>
        <w:t>κούνησε</w:t>
      </w:r>
      <w:r w:rsidR="00586507">
        <w:rPr>
          <w:rFonts w:ascii="Times New Roman" w:hAnsi="Times New Roman" w:cs="Times New Roman"/>
        </w:rPr>
        <w:t xml:space="preserve"> με απαλές κινήσεις το ποντίκι </w:t>
      </w:r>
      <w:r w:rsidR="00085F28">
        <w:rPr>
          <w:rFonts w:ascii="Times New Roman" w:hAnsi="Times New Roman" w:cs="Times New Roman"/>
        </w:rPr>
        <w:t xml:space="preserve">χωρίς να </w:t>
      </w:r>
      <w:r w:rsidR="002B2168">
        <w:rPr>
          <w:rFonts w:ascii="Times New Roman" w:hAnsi="Times New Roman" w:cs="Times New Roman"/>
        </w:rPr>
        <w:t>πατήσει το πληκτρολόγιο</w:t>
      </w:r>
      <w:r w:rsidR="00A72B13">
        <w:rPr>
          <w:rFonts w:ascii="Times New Roman" w:hAnsi="Times New Roman" w:cs="Times New Roman"/>
        </w:rPr>
        <w:t xml:space="preserve"> με σκοπό την</w:t>
      </w:r>
      <w:r w:rsidR="00891179">
        <w:rPr>
          <w:rFonts w:ascii="Times New Roman" w:hAnsi="Times New Roman" w:cs="Times New Roman"/>
        </w:rPr>
        <w:t xml:space="preserve"> </w:t>
      </w:r>
      <w:r w:rsidR="00A72B13">
        <w:rPr>
          <w:rFonts w:ascii="Times New Roman" w:hAnsi="Times New Roman" w:cs="Times New Roman"/>
        </w:rPr>
        <w:t xml:space="preserve">απενεργοποίηση </w:t>
      </w:r>
      <w:r w:rsidR="002B2168">
        <w:rPr>
          <w:rFonts w:ascii="Times New Roman" w:hAnsi="Times New Roman" w:cs="Times New Roman"/>
        </w:rPr>
        <w:t>το</w:t>
      </w:r>
      <w:r w:rsidR="00582311">
        <w:rPr>
          <w:rFonts w:ascii="Times New Roman" w:hAnsi="Times New Roman" w:cs="Times New Roman"/>
        </w:rPr>
        <w:t>υ</w:t>
      </w:r>
      <w:r w:rsidR="002B2168">
        <w:rPr>
          <w:rFonts w:ascii="Times New Roman" w:hAnsi="Times New Roman" w:cs="Times New Roman"/>
        </w:rPr>
        <w:t xml:space="preserve"> </w:t>
      </w:r>
      <w:r w:rsidR="002B2168">
        <w:rPr>
          <w:rFonts w:ascii="Times New Roman" w:hAnsi="Times New Roman" w:cs="Times New Roman"/>
          <w:lang w:val="en-US"/>
        </w:rPr>
        <w:t>screen</w:t>
      </w:r>
      <w:r w:rsidR="002B2168" w:rsidRPr="002B2168">
        <w:rPr>
          <w:rFonts w:ascii="Times New Roman" w:hAnsi="Times New Roman" w:cs="Times New Roman"/>
        </w:rPr>
        <w:t xml:space="preserve"> </w:t>
      </w:r>
      <w:r w:rsidR="002B2168">
        <w:rPr>
          <w:rFonts w:ascii="Times New Roman" w:hAnsi="Times New Roman" w:cs="Times New Roman"/>
          <w:lang w:val="en-US"/>
        </w:rPr>
        <w:t>saver</w:t>
      </w:r>
      <w:r w:rsidR="00AE24E4">
        <w:rPr>
          <w:rFonts w:ascii="Times New Roman" w:hAnsi="Times New Roman" w:cs="Times New Roman"/>
        </w:rPr>
        <w:t xml:space="preserve">, όπου </w:t>
      </w:r>
      <w:r w:rsidR="002B2168">
        <w:rPr>
          <w:rFonts w:ascii="Times New Roman" w:hAnsi="Times New Roman" w:cs="Times New Roman"/>
        </w:rPr>
        <w:t xml:space="preserve">και </w:t>
      </w:r>
      <w:r w:rsidR="004A4204" w:rsidRPr="009756D6">
        <w:rPr>
          <w:rFonts w:ascii="Times New Roman" w:hAnsi="Times New Roman" w:cs="Times New Roman"/>
        </w:rPr>
        <w:t xml:space="preserve">διαπιστώθηκε </w:t>
      </w:r>
      <w:r w:rsidR="00417D67" w:rsidRPr="00417D67">
        <w:rPr>
          <w:rFonts w:ascii="Times New Roman" w:hAnsi="Times New Roman" w:cs="Times New Roman"/>
        </w:rPr>
        <w:t xml:space="preserve"> </w:t>
      </w:r>
      <w:r w:rsidR="004A4204" w:rsidRPr="009756D6">
        <w:rPr>
          <w:rFonts w:ascii="Times New Roman" w:hAnsi="Times New Roman" w:cs="Times New Roman"/>
        </w:rPr>
        <w:t xml:space="preserve">ότι </w:t>
      </w:r>
      <w:r w:rsidR="00C944BC">
        <w:rPr>
          <w:rFonts w:ascii="Times New Roman" w:hAnsi="Times New Roman" w:cs="Times New Roman"/>
        </w:rPr>
        <w:t>υπήρχαν</w:t>
      </w:r>
      <w:r w:rsidR="004A4204" w:rsidRPr="009756D6">
        <w:rPr>
          <w:rFonts w:ascii="Times New Roman" w:hAnsi="Times New Roman" w:cs="Times New Roman"/>
        </w:rPr>
        <w:t xml:space="preserve"> ενεργά προγράμματα που χρησιμοποιούσε ο χρήστης προηγουμένως. Εκείνη την στιγμή ζητήθηκε η γνώμη του </w:t>
      </w:r>
      <w:r w:rsidR="004A4204" w:rsidRPr="009756D6">
        <w:rPr>
          <w:rFonts w:ascii="Times New Roman" w:hAnsi="Times New Roman" w:cs="Times New Roman"/>
          <w:lang w:val="en-US"/>
        </w:rPr>
        <w:t>expert</w:t>
      </w:r>
      <w:r w:rsidR="004A4204" w:rsidRPr="009756D6">
        <w:rPr>
          <w:rFonts w:ascii="Times New Roman" w:hAnsi="Times New Roman" w:cs="Times New Roman"/>
        </w:rPr>
        <w:t xml:space="preserve"> </w:t>
      </w:r>
      <w:r w:rsidR="004A4204" w:rsidRPr="009756D6">
        <w:rPr>
          <w:rFonts w:ascii="Times New Roman" w:hAnsi="Times New Roman" w:cs="Times New Roman"/>
          <w:lang w:val="en-US"/>
        </w:rPr>
        <w:t>witness</w:t>
      </w:r>
      <w:r w:rsidR="004A4204" w:rsidRPr="009756D6">
        <w:rPr>
          <w:rFonts w:ascii="Times New Roman" w:hAnsi="Times New Roman" w:cs="Times New Roman"/>
        </w:rPr>
        <w:t xml:space="preserve">, ο οποίος αποφάνθηκε ότι πρέπει να γίνει </w:t>
      </w:r>
      <w:r w:rsidR="004A4204" w:rsidRPr="009756D6">
        <w:rPr>
          <w:rFonts w:ascii="Times New Roman" w:hAnsi="Times New Roman" w:cs="Times New Roman"/>
          <w:lang w:val="en-US"/>
        </w:rPr>
        <w:t>live</w:t>
      </w:r>
      <w:r w:rsidR="004A4204" w:rsidRPr="009756D6">
        <w:rPr>
          <w:rFonts w:ascii="Times New Roman" w:hAnsi="Times New Roman" w:cs="Times New Roman"/>
        </w:rPr>
        <w:t xml:space="preserve"> </w:t>
      </w:r>
      <w:r w:rsidR="004A4204" w:rsidRPr="009756D6">
        <w:rPr>
          <w:rFonts w:ascii="Times New Roman" w:hAnsi="Times New Roman" w:cs="Times New Roman"/>
          <w:lang w:val="en-US"/>
        </w:rPr>
        <w:t>acquisition</w:t>
      </w:r>
      <w:r w:rsidR="004A4204" w:rsidRPr="009756D6">
        <w:rPr>
          <w:rFonts w:ascii="Times New Roman" w:hAnsi="Times New Roman" w:cs="Times New Roman"/>
        </w:rPr>
        <w:t xml:space="preserve"> των δεδομένων που υπήρχαν στο </w:t>
      </w:r>
      <w:r w:rsidR="004A4204" w:rsidRPr="009756D6">
        <w:rPr>
          <w:rFonts w:ascii="Times New Roman" w:hAnsi="Times New Roman" w:cs="Times New Roman"/>
          <w:lang w:val="en-US"/>
        </w:rPr>
        <w:t>laptop</w:t>
      </w:r>
      <w:r w:rsidR="004A4204" w:rsidRPr="009756D6">
        <w:rPr>
          <w:rFonts w:ascii="Times New Roman" w:hAnsi="Times New Roman" w:cs="Times New Roman"/>
        </w:rPr>
        <w:t xml:space="preserve"> εκείνη την στιγμή (</w:t>
      </w:r>
      <w:r w:rsidR="00EB0A7F">
        <w:rPr>
          <w:rFonts w:ascii="Times New Roman" w:hAnsi="Times New Roman" w:cs="Times New Roman"/>
        </w:rPr>
        <w:t xml:space="preserve">όπως τα </w:t>
      </w:r>
      <w:r w:rsidR="004A4204" w:rsidRPr="009756D6">
        <w:rPr>
          <w:rFonts w:ascii="Times New Roman" w:hAnsi="Times New Roman" w:cs="Times New Roman"/>
        </w:rPr>
        <w:t xml:space="preserve">περιεχόμενα μνήμης, </w:t>
      </w:r>
      <w:r w:rsidR="004A4204" w:rsidRPr="009756D6">
        <w:rPr>
          <w:rFonts w:ascii="Times New Roman" w:hAnsi="Times New Roman" w:cs="Times New Roman"/>
          <w:lang w:val="en-US"/>
        </w:rPr>
        <w:t>cache</w:t>
      </w:r>
      <w:r w:rsidR="004A4204" w:rsidRPr="009756D6">
        <w:rPr>
          <w:rFonts w:ascii="Times New Roman" w:hAnsi="Times New Roman" w:cs="Times New Roman"/>
        </w:rPr>
        <w:t xml:space="preserve">, </w:t>
      </w:r>
      <w:r w:rsidR="004A4204" w:rsidRPr="009756D6">
        <w:rPr>
          <w:rFonts w:ascii="Times New Roman" w:hAnsi="Times New Roman" w:cs="Times New Roman"/>
          <w:lang w:val="en-US"/>
        </w:rPr>
        <w:t>registry</w:t>
      </w:r>
      <w:r w:rsidR="004A4204" w:rsidRPr="009756D6">
        <w:rPr>
          <w:rFonts w:ascii="Times New Roman" w:hAnsi="Times New Roman" w:cs="Times New Roman"/>
        </w:rPr>
        <w:t xml:space="preserve">). </w:t>
      </w:r>
    </w:p>
    <w:p w14:paraId="2CC9568D" w14:textId="77777777" w:rsidR="00F42287" w:rsidRDefault="00F42287" w:rsidP="007F6DF6">
      <w:pPr>
        <w:spacing w:after="0" w:line="240" w:lineRule="auto"/>
        <w:jc w:val="center"/>
        <w:rPr>
          <w:rFonts w:ascii="Times New Roman" w:hAnsi="Times New Roman" w:cs="Times New Roman"/>
          <w:lang w:val="en-US"/>
        </w:rPr>
      </w:pPr>
      <w:r w:rsidRPr="00A80D64">
        <w:rPr>
          <w:rFonts w:ascii="Times New Roman" w:hAnsi="Times New Roman" w:cs="Times New Roman"/>
          <w:noProof/>
        </w:rPr>
        <w:lastRenderedPageBreak/>
        <w:drawing>
          <wp:inline distT="0" distB="0" distL="0" distR="0" wp14:anchorId="1CF0DD28" wp14:editId="1D918F37">
            <wp:extent cx="3915813" cy="5221713"/>
            <wp:effectExtent l="133350" t="114300" r="142240" b="169545"/>
            <wp:docPr id="1506838772" name="Picture 1506838772" descr="A computer on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38772" name="Picture 4" descr="A computer on a table&#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24926" cy="52338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7F6DF6" w:rsidRPr="007F6DF6">
        <w:rPr>
          <w:rFonts w:ascii="Times New Roman" w:hAnsi="Times New Roman" w:cs="Times New Roman"/>
          <w:lang w:val="en-US"/>
        </w:rPr>
        <w:t xml:space="preserve"> </w:t>
      </w:r>
    </w:p>
    <w:p w14:paraId="563BE23B" w14:textId="6B6E31FA" w:rsidR="007F6DF6" w:rsidRPr="00904B03" w:rsidRDefault="007F6DF6" w:rsidP="007F6DF6">
      <w:pPr>
        <w:spacing w:after="0" w:line="240" w:lineRule="auto"/>
        <w:jc w:val="center"/>
        <w:rPr>
          <w:rFonts w:ascii="Times New Roman" w:eastAsiaTheme="minorEastAsia" w:hAnsi="Times New Roman" w:cs="Times New Roman"/>
          <w:i/>
          <w:color w:val="44546A" w:themeColor="text2"/>
          <w:kern w:val="0"/>
          <w:sz w:val="18"/>
          <w:szCs w:val="18"/>
          <w:lang w:val="en-US" w:eastAsia="ko-KR"/>
          <w14:ligatures w14:val="none"/>
        </w:rPr>
      </w:pPr>
      <w:r w:rsidRPr="00890469">
        <w:rPr>
          <w:rFonts w:ascii="Times New Roman" w:eastAsiaTheme="minorEastAsia" w:hAnsi="Times New Roman" w:cs="Times New Roman"/>
          <w:i/>
          <w:color w:val="44546A" w:themeColor="text2"/>
          <w:kern w:val="0"/>
          <w:sz w:val="18"/>
          <w:szCs w:val="18"/>
          <w:lang w:eastAsia="ko-KR"/>
          <w14:ligatures w14:val="none"/>
        </w:rPr>
        <w:t>Φωτογραφία</w:t>
      </w:r>
      <w:r w:rsidRPr="00904B03">
        <w:rPr>
          <w:rFonts w:ascii="Times New Roman" w:eastAsiaTheme="minorEastAsia" w:hAnsi="Times New Roman" w:cs="Times New Roman"/>
          <w:i/>
          <w:color w:val="44546A" w:themeColor="text2"/>
          <w:kern w:val="0"/>
          <w:sz w:val="18"/>
          <w:szCs w:val="18"/>
          <w:lang w:val="en-US" w:eastAsia="ko-KR"/>
          <w14:ligatures w14:val="none"/>
        </w:rPr>
        <w:t xml:space="preserve"> 2</w:t>
      </w:r>
      <w:r w:rsidR="001E6F4E" w:rsidRPr="00904B03">
        <w:rPr>
          <w:rFonts w:ascii="Times New Roman" w:eastAsiaTheme="minorEastAsia" w:hAnsi="Times New Roman" w:cs="Times New Roman"/>
          <w:i/>
          <w:color w:val="44546A" w:themeColor="text2"/>
          <w:kern w:val="0"/>
          <w:sz w:val="18"/>
          <w:szCs w:val="18"/>
          <w:lang w:val="en-US" w:eastAsia="ko-KR"/>
          <w14:ligatures w14:val="none"/>
        </w:rPr>
        <w:t>.</w:t>
      </w:r>
      <w:r w:rsidR="00904B03" w:rsidRPr="00904B03">
        <w:rPr>
          <w:rFonts w:ascii="Times New Roman" w:eastAsiaTheme="minorEastAsia" w:hAnsi="Times New Roman" w:cs="Times New Roman"/>
          <w:i/>
          <w:color w:val="44546A" w:themeColor="text2"/>
          <w:kern w:val="0"/>
          <w:sz w:val="18"/>
          <w:szCs w:val="18"/>
          <w:lang w:val="en-US" w:eastAsia="ko-KR"/>
          <w14:ligatures w14:val="none"/>
        </w:rPr>
        <w:t>1</w:t>
      </w:r>
      <w:r w:rsidRPr="00904B03">
        <w:rPr>
          <w:rFonts w:ascii="Times New Roman" w:eastAsiaTheme="minorEastAsia" w:hAnsi="Times New Roman" w:cs="Times New Roman"/>
          <w:i/>
          <w:color w:val="44546A" w:themeColor="text2"/>
          <w:kern w:val="0"/>
          <w:sz w:val="18"/>
          <w:szCs w:val="18"/>
          <w:lang w:val="en-US" w:eastAsia="ko-KR"/>
          <w14:ligatures w14:val="none"/>
        </w:rPr>
        <w:t xml:space="preserve">: Dell Laptop </w:t>
      </w:r>
      <w:r w:rsidRPr="00890469">
        <w:rPr>
          <w:rFonts w:ascii="Times New Roman" w:eastAsiaTheme="minorEastAsia" w:hAnsi="Times New Roman" w:cs="Times New Roman"/>
          <w:i/>
          <w:color w:val="44546A" w:themeColor="text2"/>
          <w:kern w:val="0"/>
          <w:sz w:val="18"/>
          <w:szCs w:val="18"/>
          <w:lang w:eastAsia="ko-KR"/>
          <w14:ligatures w14:val="none"/>
        </w:rPr>
        <w:t>κ</w:t>
      </w:r>
      <w:r w:rsidRPr="00904B03">
        <w:rPr>
          <w:rFonts w:ascii="Times New Roman" w:eastAsiaTheme="minorEastAsia" w:hAnsi="Times New Roman" w:cs="Times New Roman"/>
          <w:i/>
          <w:color w:val="44546A" w:themeColor="text2"/>
          <w:kern w:val="0"/>
          <w:sz w:val="18"/>
          <w:szCs w:val="18"/>
          <w:lang w:val="en-US" w:eastAsia="ko-KR"/>
          <w14:ligatures w14:val="none"/>
        </w:rPr>
        <w:t>. Charlie.</w:t>
      </w:r>
    </w:p>
    <w:p w14:paraId="64A062CA" w14:textId="77777777" w:rsidR="000850DB" w:rsidRPr="00356677" w:rsidRDefault="000850DB" w:rsidP="0064467B">
      <w:pPr>
        <w:spacing w:before="240"/>
        <w:rPr>
          <w:rFonts w:ascii="Times New Roman" w:hAnsi="Times New Roman" w:cs="Times New Roman"/>
          <w:lang w:val="en-US"/>
        </w:rPr>
      </w:pPr>
    </w:p>
    <w:p w14:paraId="5320DD02" w14:textId="4E088C33" w:rsidR="005E5655" w:rsidRPr="009756D6" w:rsidRDefault="00FA2261" w:rsidP="005E5655">
      <w:pPr>
        <w:pStyle w:val="Heading3"/>
        <w:spacing w:after="240"/>
        <w:rPr>
          <w:rFonts w:ascii="Times New Roman" w:hAnsi="Times New Roman" w:cs="Times New Roman"/>
        </w:rPr>
      </w:pPr>
      <w:bookmarkStart w:id="3" w:name="_Toc137160544"/>
      <w:r w:rsidRPr="009756D6">
        <w:rPr>
          <w:rFonts w:ascii="Times New Roman" w:hAnsi="Times New Roman" w:cs="Times New Roman"/>
        </w:rPr>
        <w:t>2.1</w:t>
      </w:r>
      <w:r w:rsidR="007C1E2D" w:rsidRPr="009756D6">
        <w:rPr>
          <w:rFonts w:ascii="Times New Roman" w:hAnsi="Times New Roman" w:cs="Times New Roman"/>
        </w:rPr>
        <w:t xml:space="preserve"> Συ</w:t>
      </w:r>
      <w:r w:rsidR="00DE411B" w:rsidRPr="009756D6">
        <w:rPr>
          <w:rFonts w:ascii="Times New Roman" w:hAnsi="Times New Roman" w:cs="Times New Roman"/>
        </w:rPr>
        <w:t>λλογή και διαφύλαξη μνήμης πειστηρίου</w:t>
      </w:r>
      <w:r w:rsidR="001E691E" w:rsidRPr="009756D6">
        <w:rPr>
          <w:rFonts w:ascii="Times New Roman" w:hAnsi="Times New Roman" w:cs="Times New Roman"/>
        </w:rPr>
        <w:t xml:space="preserve"> </w:t>
      </w:r>
      <w:r w:rsidR="004A2C1F" w:rsidRPr="009756D6">
        <w:rPr>
          <w:rFonts w:ascii="Times New Roman" w:hAnsi="Times New Roman" w:cs="Times New Roman"/>
          <w:lang w:val="en-US"/>
        </w:rPr>
        <w:t>Laptop</w:t>
      </w:r>
      <w:r w:rsidR="004A2C1F" w:rsidRPr="009756D6">
        <w:rPr>
          <w:rFonts w:ascii="Times New Roman" w:hAnsi="Times New Roman" w:cs="Times New Roman"/>
        </w:rPr>
        <w:t xml:space="preserve"> (</w:t>
      </w:r>
      <w:r w:rsidR="003C1CF5" w:rsidRPr="003C1CF5">
        <w:rPr>
          <w:rFonts w:ascii="Times New Roman" w:hAnsi="Times New Roman" w:cs="Times New Roman"/>
        </w:rPr>
        <w:t>0</w:t>
      </w:r>
      <w:r w:rsidR="00DD0459" w:rsidRPr="00C13A95">
        <w:rPr>
          <w:rFonts w:ascii="Times New Roman" w:hAnsi="Times New Roman" w:cs="Times New Roman"/>
        </w:rPr>
        <w:t>0</w:t>
      </w:r>
      <w:r w:rsidR="004A2C1F" w:rsidRPr="00DC0DBE">
        <w:rPr>
          <w:rFonts w:ascii="Times New Roman" w:hAnsi="Times New Roman" w:cs="Times New Roman"/>
        </w:rPr>
        <w:t>01</w:t>
      </w:r>
      <w:r w:rsidR="004A2C1F" w:rsidRPr="009756D6">
        <w:rPr>
          <w:rFonts w:ascii="Times New Roman" w:hAnsi="Times New Roman" w:cs="Times New Roman"/>
        </w:rPr>
        <w:t>)</w:t>
      </w:r>
      <w:bookmarkEnd w:id="3"/>
    </w:p>
    <w:p w14:paraId="31C30FCC" w14:textId="4F2B0936" w:rsidR="00151883" w:rsidRPr="004E23D2" w:rsidRDefault="00A444CE" w:rsidP="00151883">
      <w:pPr>
        <w:spacing w:line="240" w:lineRule="auto"/>
        <w:jc w:val="both"/>
        <w:rPr>
          <w:rFonts w:ascii="Times New Roman" w:hAnsi="Times New Roman" w:cs="Times New Roman"/>
        </w:rPr>
      </w:pPr>
      <w:r w:rsidRPr="009756D6">
        <w:rPr>
          <w:rFonts w:ascii="Times New Roman" w:hAnsi="Times New Roman" w:cs="Times New Roman"/>
        </w:rPr>
        <w:t>Στις</w:t>
      </w:r>
      <w:r w:rsidR="00F541C7">
        <w:rPr>
          <w:rFonts w:ascii="Times New Roman" w:hAnsi="Times New Roman" w:cs="Times New Roman"/>
        </w:rPr>
        <w:t xml:space="preserve"> 10:4</w:t>
      </w:r>
      <w:r w:rsidR="009233DC">
        <w:rPr>
          <w:rFonts w:ascii="Times New Roman" w:hAnsi="Times New Roman" w:cs="Times New Roman"/>
        </w:rPr>
        <w:t>3</w:t>
      </w:r>
      <w:r w:rsidRPr="009756D6">
        <w:rPr>
          <w:rFonts w:ascii="Times New Roman" w:hAnsi="Times New Roman" w:cs="Times New Roman"/>
        </w:rPr>
        <w:t xml:space="preserve"> σ</w:t>
      </w:r>
      <w:r w:rsidR="00366F25" w:rsidRPr="009756D6">
        <w:rPr>
          <w:rFonts w:ascii="Times New Roman" w:hAnsi="Times New Roman" w:cs="Times New Roman"/>
        </w:rPr>
        <w:t xml:space="preserve">υνδέσαμε στον υπολογιστή ένα κατάλληλα διαμορφωμένο </w:t>
      </w:r>
      <w:r w:rsidR="00366F25" w:rsidRPr="009756D6">
        <w:rPr>
          <w:rFonts w:ascii="Times New Roman" w:hAnsi="Times New Roman" w:cs="Times New Roman"/>
          <w:lang w:val="en-US"/>
        </w:rPr>
        <w:t>USB</w:t>
      </w:r>
      <w:r w:rsidR="00366F25" w:rsidRPr="009756D6">
        <w:rPr>
          <w:rFonts w:ascii="Times New Roman" w:hAnsi="Times New Roman" w:cs="Times New Roman"/>
        </w:rPr>
        <w:t xml:space="preserve"> (Παράρτημα </w:t>
      </w:r>
      <w:r w:rsidR="00D4112A">
        <w:rPr>
          <w:rFonts w:ascii="Times New Roman" w:hAnsi="Times New Roman" w:cs="Times New Roman"/>
        </w:rPr>
        <w:t>[</w:t>
      </w:r>
      <w:r w:rsidR="00A4257A">
        <w:rPr>
          <w:rFonts w:ascii="Times New Roman" w:hAnsi="Times New Roman" w:cs="Times New Roman"/>
        </w:rPr>
        <w:t>ΣΤ</w:t>
      </w:r>
      <w:r w:rsidR="00D4112A">
        <w:rPr>
          <w:rFonts w:ascii="Times New Roman" w:hAnsi="Times New Roman" w:cs="Times New Roman"/>
        </w:rPr>
        <w:t>]</w:t>
      </w:r>
      <w:r w:rsidR="00366F25" w:rsidRPr="00A80D64">
        <w:rPr>
          <w:rFonts w:ascii="Times New Roman" w:hAnsi="Times New Roman" w:cs="Times New Roman"/>
        </w:rPr>
        <w:t>)</w:t>
      </w:r>
      <w:r w:rsidR="00366F25" w:rsidRPr="009756D6">
        <w:rPr>
          <w:rFonts w:ascii="Times New Roman" w:hAnsi="Times New Roman" w:cs="Times New Roman"/>
        </w:rPr>
        <w:t xml:space="preserve"> </w:t>
      </w:r>
      <w:r w:rsidR="006A12C6" w:rsidRPr="009756D6">
        <w:rPr>
          <w:rFonts w:ascii="Times New Roman" w:hAnsi="Times New Roman" w:cs="Times New Roman"/>
        </w:rPr>
        <w:t xml:space="preserve">και </w:t>
      </w:r>
      <w:r w:rsidR="00A736EF" w:rsidRPr="009756D6">
        <w:rPr>
          <w:rFonts w:ascii="Times New Roman" w:hAnsi="Times New Roman" w:cs="Times New Roman"/>
        </w:rPr>
        <w:t>ξεκιν</w:t>
      </w:r>
      <w:r w:rsidR="00796942" w:rsidRPr="009756D6">
        <w:rPr>
          <w:rFonts w:ascii="Times New Roman" w:hAnsi="Times New Roman" w:cs="Times New Roman"/>
        </w:rPr>
        <w:t>ή</w:t>
      </w:r>
      <w:r w:rsidR="00A736EF" w:rsidRPr="009756D6">
        <w:rPr>
          <w:rFonts w:ascii="Times New Roman" w:hAnsi="Times New Roman" w:cs="Times New Roman"/>
        </w:rPr>
        <w:t xml:space="preserve">σαμε την διαδικασία </w:t>
      </w:r>
      <w:r w:rsidR="006A12C6" w:rsidRPr="009756D6">
        <w:rPr>
          <w:rFonts w:ascii="Times New Roman" w:hAnsi="Times New Roman" w:cs="Times New Roman"/>
        </w:rPr>
        <w:t>λ</w:t>
      </w:r>
      <w:r w:rsidR="00A736EF" w:rsidRPr="009756D6">
        <w:rPr>
          <w:rFonts w:ascii="Times New Roman" w:hAnsi="Times New Roman" w:cs="Times New Roman"/>
        </w:rPr>
        <w:t>ήψης</w:t>
      </w:r>
      <w:r w:rsidR="006A12C6" w:rsidRPr="009756D6">
        <w:rPr>
          <w:rFonts w:ascii="Times New Roman" w:hAnsi="Times New Roman" w:cs="Times New Roman"/>
        </w:rPr>
        <w:t xml:space="preserve"> πιστ</w:t>
      </w:r>
      <w:r w:rsidR="00A736EF" w:rsidRPr="009756D6">
        <w:rPr>
          <w:rFonts w:ascii="Times New Roman" w:hAnsi="Times New Roman" w:cs="Times New Roman"/>
        </w:rPr>
        <w:t>ών</w:t>
      </w:r>
      <w:r w:rsidR="006A12C6" w:rsidRPr="009756D6">
        <w:rPr>
          <w:rFonts w:ascii="Times New Roman" w:hAnsi="Times New Roman" w:cs="Times New Roman"/>
        </w:rPr>
        <w:t xml:space="preserve"> αντ</w:t>
      </w:r>
      <w:r w:rsidR="00A736EF" w:rsidRPr="009756D6">
        <w:rPr>
          <w:rFonts w:ascii="Times New Roman" w:hAnsi="Times New Roman" w:cs="Times New Roman"/>
        </w:rPr>
        <w:t>ιγράφων</w:t>
      </w:r>
      <w:r w:rsidR="006A12C6" w:rsidRPr="009756D6">
        <w:rPr>
          <w:rFonts w:ascii="Times New Roman" w:hAnsi="Times New Roman" w:cs="Times New Roman"/>
        </w:rPr>
        <w:t xml:space="preserve"> της μνήμης</w:t>
      </w:r>
      <w:r w:rsidR="00982020" w:rsidRPr="009756D6">
        <w:rPr>
          <w:rFonts w:ascii="Times New Roman" w:hAnsi="Times New Roman" w:cs="Times New Roman"/>
        </w:rPr>
        <w:t xml:space="preserve"> χρησιμοποιώντας τα εργαλεία </w:t>
      </w:r>
      <w:r w:rsidR="00D143B0" w:rsidRPr="009756D6">
        <w:rPr>
          <w:rFonts w:ascii="Times New Roman" w:hAnsi="Times New Roman" w:cs="Times New Roman"/>
          <w:lang w:val="en-US"/>
        </w:rPr>
        <w:t>MDD</w:t>
      </w:r>
      <w:r w:rsidR="002B2A26" w:rsidRPr="002B2A26">
        <w:rPr>
          <w:rFonts w:ascii="Times New Roman" w:hAnsi="Times New Roman" w:cs="Times New Roman"/>
        </w:rPr>
        <w:t xml:space="preserve"> </w:t>
      </w:r>
      <w:r w:rsidR="002B2A26">
        <w:rPr>
          <w:rFonts w:ascii="Times New Roman" w:hAnsi="Times New Roman" w:cs="Times New Roman"/>
        </w:rPr>
        <w:t xml:space="preserve">και </w:t>
      </w:r>
      <w:r w:rsidR="002B2A26">
        <w:rPr>
          <w:rFonts w:ascii="Times New Roman" w:hAnsi="Times New Roman" w:cs="Times New Roman"/>
          <w:lang w:val="en-US"/>
        </w:rPr>
        <w:t>DumpI</w:t>
      </w:r>
      <w:r w:rsidR="00354049">
        <w:rPr>
          <w:rFonts w:ascii="Times New Roman" w:hAnsi="Times New Roman" w:cs="Times New Roman"/>
          <w:lang w:val="en-US"/>
        </w:rPr>
        <w:t>t</w:t>
      </w:r>
      <w:r w:rsidR="008D411F">
        <w:rPr>
          <w:rFonts w:ascii="Times New Roman" w:hAnsi="Times New Roman" w:cs="Times New Roman"/>
        </w:rPr>
        <w:t>, για την λήψη</w:t>
      </w:r>
      <w:r w:rsidR="00354049" w:rsidRPr="00354049">
        <w:rPr>
          <w:rFonts w:ascii="Times New Roman" w:hAnsi="Times New Roman" w:cs="Times New Roman"/>
        </w:rPr>
        <w:t xml:space="preserve"> </w:t>
      </w:r>
      <w:r w:rsidR="008D411F">
        <w:rPr>
          <w:rFonts w:ascii="Times New Roman" w:hAnsi="Times New Roman" w:cs="Times New Roman"/>
        </w:rPr>
        <w:t>ενός</w:t>
      </w:r>
      <w:r w:rsidR="00D70991">
        <w:rPr>
          <w:rFonts w:ascii="Times New Roman" w:hAnsi="Times New Roman" w:cs="Times New Roman"/>
        </w:rPr>
        <w:t xml:space="preserve"> </w:t>
      </w:r>
      <w:r w:rsidR="008D411F">
        <w:rPr>
          <w:rFonts w:ascii="Times New Roman" w:hAnsi="Times New Roman" w:cs="Times New Roman"/>
        </w:rPr>
        <w:t>κύριου</w:t>
      </w:r>
      <w:r w:rsidR="00D70991">
        <w:rPr>
          <w:rFonts w:ascii="Times New Roman" w:hAnsi="Times New Roman" w:cs="Times New Roman"/>
        </w:rPr>
        <w:t xml:space="preserve"> αντ</w:t>
      </w:r>
      <w:r w:rsidR="008D411F">
        <w:rPr>
          <w:rFonts w:ascii="Times New Roman" w:hAnsi="Times New Roman" w:cs="Times New Roman"/>
        </w:rPr>
        <w:t>ι</w:t>
      </w:r>
      <w:r w:rsidR="00D70991">
        <w:rPr>
          <w:rFonts w:ascii="Times New Roman" w:hAnsi="Times New Roman" w:cs="Times New Roman"/>
        </w:rPr>
        <w:t>γρ</w:t>
      </w:r>
      <w:r w:rsidR="008D411F">
        <w:rPr>
          <w:rFonts w:ascii="Times New Roman" w:hAnsi="Times New Roman" w:cs="Times New Roman"/>
        </w:rPr>
        <w:t>ά</w:t>
      </w:r>
      <w:r w:rsidR="00D70991">
        <w:rPr>
          <w:rFonts w:ascii="Times New Roman" w:hAnsi="Times New Roman" w:cs="Times New Roman"/>
        </w:rPr>
        <w:t>φο</w:t>
      </w:r>
      <w:r w:rsidR="008D411F">
        <w:rPr>
          <w:rFonts w:ascii="Times New Roman" w:hAnsi="Times New Roman" w:cs="Times New Roman"/>
        </w:rPr>
        <w:t>υ</w:t>
      </w:r>
      <w:r w:rsidR="00D70991">
        <w:rPr>
          <w:rFonts w:ascii="Times New Roman" w:hAnsi="Times New Roman" w:cs="Times New Roman"/>
        </w:rPr>
        <w:t xml:space="preserve">, κι </w:t>
      </w:r>
      <w:r w:rsidR="00E03A77">
        <w:rPr>
          <w:rFonts w:ascii="Times New Roman" w:hAnsi="Times New Roman" w:cs="Times New Roman"/>
        </w:rPr>
        <w:t>ενός</w:t>
      </w:r>
      <w:r w:rsidR="00D70991">
        <w:rPr>
          <w:rFonts w:ascii="Times New Roman" w:hAnsi="Times New Roman" w:cs="Times New Roman"/>
        </w:rPr>
        <w:t xml:space="preserve"> </w:t>
      </w:r>
      <w:r w:rsidR="00D70991">
        <w:rPr>
          <w:rFonts w:ascii="Times New Roman" w:hAnsi="Times New Roman" w:cs="Times New Roman"/>
          <w:lang w:val="en-US"/>
        </w:rPr>
        <w:t>backup</w:t>
      </w:r>
      <w:r w:rsidR="00D70991" w:rsidRPr="00D70991">
        <w:rPr>
          <w:rFonts w:ascii="Times New Roman" w:hAnsi="Times New Roman" w:cs="Times New Roman"/>
        </w:rPr>
        <w:t xml:space="preserve">, </w:t>
      </w:r>
      <w:r w:rsidR="00D408FE">
        <w:rPr>
          <w:rFonts w:ascii="Times New Roman" w:hAnsi="Times New Roman" w:cs="Times New Roman"/>
        </w:rPr>
        <w:t>διασφα</w:t>
      </w:r>
      <w:r w:rsidR="00F5513D">
        <w:rPr>
          <w:rFonts w:ascii="Times New Roman" w:hAnsi="Times New Roman" w:cs="Times New Roman"/>
        </w:rPr>
        <w:t xml:space="preserve">λίζοντας </w:t>
      </w:r>
      <w:r w:rsidR="00697731">
        <w:rPr>
          <w:rFonts w:ascii="Times New Roman" w:hAnsi="Times New Roman" w:cs="Times New Roman"/>
        </w:rPr>
        <w:t xml:space="preserve">με αυτόν τον τρόπο </w:t>
      </w:r>
      <w:r w:rsidR="00F5513D">
        <w:rPr>
          <w:rFonts w:ascii="Times New Roman" w:hAnsi="Times New Roman" w:cs="Times New Roman"/>
        </w:rPr>
        <w:t>την ακεραιότητα των πειστηρίων</w:t>
      </w:r>
      <w:r w:rsidR="00D143B0" w:rsidRPr="009756D6">
        <w:rPr>
          <w:rFonts w:ascii="Times New Roman" w:hAnsi="Times New Roman" w:cs="Times New Roman"/>
        </w:rPr>
        <w:t xml:space="preserve">. </w:t>
      </w:r>
    </w:p>
    <w:p w14:paraId="69FDCC74" w14:textId="20D23CCD" w:rsidR="009374E8" w:rsidRPr="009756D6" w:rsidRDefault="00A736EF" w:rsidP="00B27EA3">
      <w:pPr>
        <w:spacing w:after="0" w:line="240" w:lineRule="auto"/>
        <w:jc w:val="both"/>
        <w:rPr>
          <w:rFonts w:ascii="Times New Roman" w:hAnsi="Times New Roman" w:cs="Times New Roman"/>
        </w:rPr>
      </w:pPr>
      <w:r w:rsidRPr="009756D6">
        <w:rPr>
          <w:rFonts w:ascii="Times New Roman" w:hAnsi="Times New Roman" w:cs="Times New Roman"/>
        </w:rPr>
        <w:t xml:space="preserve">Στις </w:t>
      </w:r>
      <w:r w:rsidR="00AB5D1E" w:rsidRPr="00AB5D1E">
        <w:rPr>
          <w:rFonts w:ascii="Times New Roman" w:hAnsi="Times New Roman" w:cs="Times New Roman"/>
        </w:rPr>
        <w:t>10:</w:t>
      </w:r>
      <w:r w:rsidR="00A073CF" w:rsidRPr="00A073CF">
        <w:rPr>
          <w:rFonts w:ascii="Times New Roman" w:hAnsi="Times New Roman" w:cs="Times New Roman"/>
        </w:rPr>
        <w:t>58</w:t>
      </w:r>
      <w:r w:rsidRPr="009756D6">
        <w:rPr>
          <w:rFonts w:ascii="Times New Roman" w:hAnsi="Times New Roman" w:cs="Times New Roman"/>
        </w:rPr>
        <w:t xml:space="preserve"> </w:t>
      </w:r>
      <w:r w:rsidR="00884477">
        <w:rPr>
          <w:rFonts w:ascii="Times New Roman" w:hAnsi="Times New Roman" w:cs="Times New Roman"/>
        </w:rPr>
        <w:t>ο</w:t>
      </w:r>
      <w:r w:rsidRPr="009756D6">
        <w:rPr>
          <w:rFonts w:ascii="Times New Roman" w:hAnsi="Times New Roman" w:cs="Times New Roman"/>
        </w:rPr>
        <w:t>λοκληρώθηκε</w:t>
      </w:r>
      <w:r w:rsidR="00D143B0" w:rsidRPr="009756D6">
        <w:rPr>
          <w:rFonts w:ascii="Times New Roman" w:hAnsi="Times New Roman" w:cs="Times New Roman"/>
        </w:rPr>
        <w:t xml:space="preserve"> </w:t>
      </w:r>
      <w:r w:rsidRPr="009756D6">
        <w:rPr>
          <w:rFonts w:ascii="Times New Roman" w:hAnsi="Times New Roman" w:cs="Times New Roman"/>
        </w:rPr>
        <w:t>η</w:t>
      </w:r>
      <w:r w:rsidR="00D143B0" w:rsidRPr="009756D6">
        <w:rPr>
          <w:rFonts w:ascii="Times New Roman" w:hAnsi="Times New Roman" w:cs="Times New Roman"/>
        </w:rPr>
        <w:t xml:space="preserve"> εκτέλεση των εργαλείων, </w:t>
      </w:r>
      <w:r w:rsidR="004F75F5">
        <w:rPr>
          <w:rFonts w:ascii="Times New Roman" w:hAnsi="Times New Roman" w:cs="Times New Roman"/>
        </w:rPr>
        <w:t xml:space="preserve">με </w:t>
      </w:r>
      <w:r w:rsidR="00D143B0" w:rsidRPr="009756D6">
        <w:rPr>
          <w:rFonts w:ascii="Times New Roman" w:hAnsi="Times New Roman" w:cs="Times New Roman"/>
        </w:rPr>
        <w:t xml:space="preserve">τα αποτελέσματα </w:t>
      </w:r>
      <w:r w:rsidR="004F75F5">
        <w:rPr>
          <w:rFonts w:ascii="Times New Roman" w:hAnsi="Times New Roman" w:cs="Times New Roman"/>
        </w:rPr>
        <w:t xml:space="preserve">να </w:t>
      </w:r>
      <w:r w:rsidR="00D143B0" w:rsidRPr="009756D6">
        <w:rPr>
          <w:rFonts w:ascii="Times New Roman" w:hAnsi="Times New Roman" w:cs="Times New Roman"/>
        </w:rPr>
        <w:t xml:space="preserve">γράφονται </w:t>
      </w:r>
      <w:r w:rsidR="005F2F57">
        <w:rPr>
          <w:rFonts w:ascii="Times New Roman" w:hAnsi="Times New Roman" w:cs="Times New Roman"/>
        </w:rPr>
        <w:t xml:space="preserve">στο </w:t>
      </w:r>
      <w:r w:rsidR="005F2F57">
        <w:rPr>
          <w:rFonts w:ascii="Times New Roman" w:hAnsi="Times New Roman" w:cs="Times New Roman"/>
          <w:lang w:val="en-US"/>
        </w:rPr>
        <w:t>USB</w:t>
      </w:r>
      <w:r w:rsidR="005F2F57" w:rsidRPr="005F2F57">
        <w:rPr>
          <w:rFonts w:ascii="Times New Roman" w:hAnsi="Times New Roman" w:cs="Times New Roman"/>
        </w:rPr>
        <w:t xml:space="preserve"> </w:t>
      </w:r>
      <w:r w:rsidR="004E1872">
        <w:rPr>
          <w:rFonts w:ascii="Times New Roman" w:hAnsi="Times New Roman" w:cs="Times New Roman"/>
        </w:rPr>
        <w:t>μας</w:t>
      </w:r>
      <w:r w:rsidR="00804AE3" w:rsidRPr="009756D6">
        <w:rPr>
          <w:rFonts w:ascii="Times New Roman" w:hAnsi="Times New Roman" w:cs="Times New Roman"/>
        </w:rPr>
        <w:t>.</w:t>
      </w:r>
    </w:p>
    <w:p w14:paraId="0B648B96" w14:textId="77777777" w:rsidR="00972E98" w:rsidRDefault="00972E98" w:rsidP="00B27EA3">
      <w:pPr>
        <w:spacing w:after="0" w:line="240" w:lineRule="auto"/>
        <w:jc w:val="both"/>
        <w:rPr>
          <w:rFonts w:ascii="Times New Roman" w:hAnsi="Times New Roman" w:cs="Times New Roman"/>
        </w:rPr>
      </w:pPr>
    </w:p>
    <w:p w14:paraId="0267E778" w14:textId="77777777" w:rsidR="00972E98" w:rsidRPr="009756D6" w:rsidRDefault="00972E98" w:rsidP="00B27EA3">
      <w:pPr>
        <w:spacing w:after="0" w:line="240" w:lineRule="auto"/>
        <w:jc w:val="both"/>
        <w:rPr>
          <w:rFonts w:ascii="Times New Roman" w:hAnsi="Times New Roman" w:cs="Times New Roman"/>
        </w:rPr>
      </w:pPr>
    </w:p>
    <w:p w14:paraId="2ACD5B11" w14:textId="77777777" w:rsidR="00463EEF" w:rsidRPr="009756D6" w:rsidRDefault="00463EEF" w:rsidP="00B27EA3">
      <w:pPr>
        <w:spacing w:after="0" w:line="240" w:lineRule="auto"/>
        <w:jc w:val="both"/>
        <w:rPr>
          <w:rFonts w:ascii="Times New Roman" w:hAnsi="Times New Roman" w:cs="Times New Roman"/>
        </w:rPr>
      </w:pPr>
    </w:p>
    <w:p w14:paraId="61188183" w14:textId="2B1A85E4" w:rsidR="00AF0C9A" w:rsidRPr="00791C79" w:rsidRDefault="009A4B3C" w:rsidP="00B27EA3">
      <w:pPr>
        <w:spacing w:after="0" w:line="240" w:lineRule="auto"/>
        <w:jc w:val="both"/>
        <w:rPr>
          <w:rFonts w:ascii="Times New Roman" w:hAnsi="Times New Roman" w:cs="Times New Roman"/>
          <w:lang w:val="en-US"/>
        </w:rPr>
      </w:pPr>
      <w:r w:rsidRPr="009756D6">
        <w:rPr>
          <w:rFonts w:ascii="Times New Roman" w:hAnsi="Times New Roman" w:cs="Times New Roman"/>
          <w:noProof/>
        </w:rPr>
        <w:lastRenderedPageBreak/>
        <w:drawing>
          <wp:inline distT="0" distB="0" distL="0" distR="0" wp14:anchorId="76A2E9E1" wp14:editId="2996F77D">
            <wp:extent cx="5264150" cy="939800"/>
            <wp:effectExtent l="0" t="0" r="0" b="0"/>
            <wp:docPr id="1948886940" name="Picture 1948886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71539"/>
                    <a:stretch/>
                  </pic:blipFill>
                  <pic:spPr bwMode="auto">
                    <a:xfrm>
                      <a:off x="0" y="0"/>
                      <a:ext cx="5264421" cy="939848"/>
                    </a:xfrm>
                    <a:prstGeom prst="rect">
                      <a:avLst/>
                    </a:prstGeom>
                    <a:noFill/>
                    <a:ln>
                      <a:noFill/>
                    </a:ln>
                    <a:extLst>
                      <a:ext uri="{53640926-AAD7-44D8-BBD7-CCE9431645EC}">
                        <a14:shadowObscured xmlns:a14="http://schemas.microsoft.com/office/drawing/2010/main"/>
                      </a:ext>
                    </a:extLst>
                  </pic:spPr>
                </pic:pic>
              </a:graphicData>
            </a:graphic>
          </wp:inline>
        </w:drawing>
      </w:r>
    </w:p>
    <w:p w14:paraId="27CCA11A" w14:textId="77777777" w:rsidR="00340CD3" w:rsidRPr="00A80D64" w:rsidRDefault="0065587E" w:rsidP="00340CD3">
      <w:pPr>
        <w:keepNext/>
        <w:spacing w:after="0" w:line="240" w:lineRule="auto"/>
        <w:jc w:val="both"/>
        <w:rPr>
          <w:rFonts w:ascii="Times New Roman" w:hAnsi="Times New Roman" w:cs="Times New Roman"/>
        </w:rPr>
      </w:pPr>
      <w:r w:rsidRPr="009756D6">
        <w:rPr>
          <w:rFonts w:ascii="Times New Roman" w:hAnsi="Times New Roman" w:cs="Times New Roman"/>
          <w:noProof/>
          <w:lang w:val="en-US"/>
        </w:rPr>
        <w:drawing>
          <wp:inline distT="0" distB="0" distL="0" distR="0" wp14:anchorId="2489A83B" wp14:editId="61D32546">
            <wp:extent cx="5264150" cy="685800"/>
            <wp:effectExtent l="0" t="0" r="0" b="0"/>
            <wp:docPr id="607543698" name="Picture 607543698"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43698" name="Picture 2" descr="A black screen with white text&#10;&#10;Description automatically generated with low confidence"/>
                    <pic:cNvPicPr/>
                  </pic:nvPicPr>
                  <pic:blipFill rotWithShape="1">
                    <a:blip r:embed="rId15">
                      <a:extLst>
                        <a:ext uri="{28A0092B-C50C-407E-A947-70E740481C1C}">
                          <a14:useLocalDpi xmlns:a14="http://schemas.microsoft.com/office/drawing/2010/main" val="0"/>
                        </a:ext>
                      </a:extLst>
                    </a:blip>
                    <a:srcRect r="193"/>
                    <a:stretch/>
                  </pic:blipFill>
                  <pic:spPr bwMode="auto">
                    <a:xfrm>
                      <a:off x="0" y="0"/>
                      <a:ext cx="5264150" cy="685800"/>
                    </a:xfrm>
                    <a:prstGeom prst="rect">
                      <a:avLst/>
                    </a:prstGeom>
                    <a:ln>
                      <a:noFill/>
                    </a:ln>
                    <a:extLst>
                      <a:ext uri="{53640926-AAD7-44D8-BBD7-CCE9431645EC}">
                        <a14:shadowObscured xmlns:a14="http://schemas.microsoft.com/office/drawing/2010/main"/>
                      </a:ext>
                    </a:extLst>
                  </pic:spPr>
                </pic:pic>
              </a:graphicData>
            </a:graphic>
          </wp:inline>
        </w:drawing>
      </w:r>
    </w:p>
    <w:p w14:paraId="643128E7" w14:textId="54C8006C" w:rsidR="004D7043" w:rsidRPr="00A80D64" w:rsidRDefault="004D7043" w:rsidP="00340CD3">
      <w:pPr>
        <w:keepNext/>
        <w:spacing w:after="0" w:line="240" w:lineRule="auto"/>
        <w:jc w:val="both"/>
        <w:rPr>
          <w:rFonts w:ascii="Times New Roman" w:hAnsi="Times New Roman" w:cs="Times New Roman"/>
        </w:rPr>
      </w:pPr>
      <w:r w:rsidRPr="00A80D64">
        <w:rPr>
          <w:rFonts w:ascii="Times New Roman" w:hAnsi="Times New Roman" w:cs="Times New Roman"/>
          <w:noProof/>
        </w:rPr>
        <w:drawing>
          <wp:inline distT="0" distB="0" distL="0" distR="0" wp14:anchorId="17C51883" wp14:editId="18278A19">
            <wp:extent cx="5274310" cy="647700"/>
            <wp:effectExtent l="0" t="0" r="2540" b="0"/>
            <wp:docPr id="784113229" name="Picture 784113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113229" name="Picture 784113229"/>
                    <pic:cNvPicPr/>
                  </pic:nvPicPr>
                  <pic:blipFill>
                    <a:blip r:embed="rId16">
                      <a:extLst>
                        <a:ext uri="{28A0092B-C50C-407E-A947-70E740481C1C}">
                          <a14:useLocalDpi xmlns:a14="http://schemas.microsoft.com/office/drawing/2010/main" val="0"/>
                        </a:ext>
                      </a:extLst>
                    </a:blip>
                    <a:stretch>
                      <a:fillRect/>
                    </a:stretch>
                  </pic:blipFill>
                  <pic:spPr>
                    <a:xfrm>
                      <a:off x="0" y="0"/>
                      <a:ext cx="5274310" cy="647700"/>
                    </a:xfrm>
                    <a:prstGeom prst="rect">
                      <a:avLst/>
                    </a:prstGeom>
                  </pic:spPr>
                </pic:pic>
              </a:graphicData>
            </a:graphic>
          </wp:inline>
        </w:drawing>
      </w:r>
    </w:p>
    <w:p w14:paraId="6C5B0436" w14:textId="18304856" w:rsidR="00C970BB" w:rsidRPr="00340CD3" w:rsidRDefault="009876EA" w:rsidP="00340CD3">
      <w:pPr>
        <w:pStyle w:val="Caption"/>
        <w:jc w:val="center"/>
        <w:rPr>
          <w:rFonts w:ascii="Times New Roman" w:hAnsi="Times New Roman" w:cs="Times New Roman"/>
          <w:lang w:val="el-GR"/>
        </w:rPr>
      </w:pPr>
      <w:r w:rsidRPr="00444D15">
        <w:rPr>
          <w:rFonts w:ascii="Times New Roman" w:hAnsi="Times New Roman" w:cs="Times New Roman"/>
          <w:lang w:val="el-GR"/>
        </w:rPr>
        <w:t>Φωτογραφία</w:t>
      </w:r>
      <w:r w:rsidRPr="009876EA">
        <w:rPr>
          <w:rFonts w:ascii="Times New Roman" w:hAnsi="Times New Roman" w:cs="Times New Roman"/>
          <w:lang w:val="el-GR"/>
        </w:rPr>
        <w:t xml:space="preserve"> 2.</w:t>
      </w:r>
      <w:r w:rsidR="00791C79" w:rsidRPr="00444D15">
        <w:rPr>
          <w:rFonts w:ascii="Times New Roman" w:hAnsi="Times New Roman" w:cs="Times New Roman"/>
          <w:lang w:val="el-GR"/>
        </w:rPr>
        <w:t>2</w:t>
      </w:r>
      <w:r w:rsidRPr="00444D15">
        <w:rPr>
          <w:rFonts w:ascii="Times New Roman" w:hAnsi="Times New Roman" w:cs="Times New Roman"/>
          <w:lang w:val="el-GR"/>
        </w:rPr>
        <w:t>:</w:t>
      </w:r>
      <w:r w:rsidR="00340CD3" w:rsidRPr="00A80D64">
        <w:rPr>
          <w:rFonts w:ascii="Times New Roman" w:hAnsi="Times New Roman" w:cs="Times New Roman"/>
          <w:lang w:val="el-GR"/>
        </w:rPr>
        <w:t xml:space="preserve"> Λήψη πρώτου πιστού αντιγράφου μνήμης πειστηρίου (</w:t>
      </w:r>
      <w:r w:rsidR="00340CD3" w:rsidRPr="00A80D64">
        <w:rPr>
          <w:rFonts w:ascii="Times New Roman" w:hAnsi="Times New Roman" w:cs="Times New Roman"/>
        </w:rPr>
        <w:t>laptop</w:t>
      </w:r>
      <w:r w:rsidR="00340CD3" w:rsidRPr="00A80D64">
        <w:rPr>
          <w:rFonts w:ascii="Times New Roman" w:hAnsi="Times New Roman" w:cs="Times New Roman"/>
          <w:lang w:val="el-GR"/>
        </w:rPr>
        <w:t xml:space="preserve"> </w:t>
      </w:r>
      <w:r w:rsidR="00340CD3" w:rsidRPr="00A80D64">
        <w:rPr>
          <w:rFonts w:ascii="Times New Roman" w:hAnsi="Times New Roman" w:cs="Times New Roman"/>
        </w:rPr>
        <w:t>ID</w:t>
      </w:r>
      <w:r w:rsidR="00340CD3" w:rsidRPr="00A80D64">
        <w:rPr>
          <w:rFonts w:ascii="Times New Roman" w:hAnsi="Times New Roman" w:cs="Times New Roman"/>
          <w:lang w:val="el-GR"/>
        </w:rPr>
        <w:t xml:space="preserve">) και υπολογισμός </w:t>
      </w:r>
      <w:r w:rsidR="00340CD3" w:rsidRPr="00A80D64">
        <w:rPr>
          <w:rFonts w:ascii="Times New Roman" w:hAnsi="Times New Roman" w:cs="Times New Roman"/>
        </w:rPr>
        <w:t>hash</w:t>
      </w:r>
      <w:r w:rsidR="00340CD3" w:rsidRPr="00A80D64">
        <w:rPr>
          <w:rFonts w:ascii="Times New Roman" w:hAnsi="Times New Roman" w:cs="Times New Roman"/>
          <w:lang w:val="el-GR"/>
        </w:rPr>
        <w:t xml:space="preserve"> </w:t>
      </w:r>
      <w:r w:rsidR="00340CD3" w:rsidRPr="00A80D64">
        <w:rPr>
          <w:rFonts w:ascii="Times New Roman" w:hAnsi="Times New Roman" w:cs="Times New Roman"/>
        </w:rPr>
        <w:t>value</w:t>
      </w:r>
    </w:p>
    <w:p w14:paraId="1C0B08A1" w14:textId="77777777" w:rsidR="00340CD3" w:rsidRPr="00A80D64" w:rsidRDefault="00033060" w:rsidP="00340CD3">
      <w:pPr>
        <w:keepNext/>
        <w:spacing w:after="0" w:line="240" w:lineRule="auto"/>
        <w:jc w:val="both"/>
        <w:rPr>
          <w:rFonts w:ascii="Times New Roman" w:hAnsi="Times New Roman" w:cs="Times New Roman"/>
        </w:rPr>
      </w:pPr>
      <w:r w:rsidRPr="009756D6">
        <w:rPr>
          <w:rFonts w:ascii="Times New Roman" w:hAnsi="Times New Roman" w:cs="Times New Roman"/>
          <w:noProof/>
          <w:lang w:val="en-US"/>
        </w:rPr>
        <w:drawing>
          <wp:inline distT="0" distB="0" distL="0" distR="0" wp14:anchorId="19C812FE" wp14:editId="06AC6373">
            <wp:extent cx="5274310" cy="1712595"/>
            <wp:effectExtent l="0" t="0" r="2540" b="1905"/>
            <wp:docPr id="712742994" name="Picture 71274299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42994" name="Picture 2" descr="A screenshot of a computer screen&#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274310" cy="1712595"/>
                    </a:xfrm>
                    <a:prstGeom prst="rect">
                      <a:avLst/>
                    </a:prstGeom>
                  </pic:spPr>
                </pic:pic>
              </a:graphicData>
            </a:graphic>
          </wp:inline>
        </w:drawing>
      </w:r>
      <w:r w:rsidRPr="009756D6">
        <w:rPr>
          <w:rFonts w:ascii="Times New Roman" w:hAnsi="Times New Roman" w:cs="Times New Roman"/>
          <w:noProof/>
          <w:lang w:val="en-US"/>
        </w:rPr>
        <w:drawing>
          <wp:inline distT="0" distB="0" distL="0" distR="0" wp14:anchorId="4AAB726D" wp14:editId="342AD886">
            <wp:extent cx="5274310" cy="691515"/>
            <wp:effectExtent l="0" t="0" r="2540" b="0"/>
            <wp:docPr id="1390802050" name="Picture 139080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02050" name="Picture 1390802050"/>
                    <pic:cNvPicPr/>
                  </pic:nvPicPr>
                  <pic:blipFill>
                    <a:blip r:embed="rId18">
                      <a:extLst>
                        <a:ext uri="{28A0092B-C50C-407E-A947-70E740481C1C}">
                          <a14:useLocalDpi xmlns:a14="http://schemas.microsoft.com/office/drawing/2010/main" val="0"/>
                        </a:ext>
                      </a:extLst>
                    </a:blip>
                    <a:stretch>
                      <a:fillRect/>
                    </a:stretch>
                  </pic:blipFill>
                  <pic:spPr>
                    <a:xfrm>
                      <a:off x="0" y="0"/>
                      <a:ext cx="5274310" cy="691515"/>
                    </a:xfrm>
                    <a:prstGeom prst="rect">
                      <a:avLst/>
                    </a:prstGeom>
                  </pic:spPr>
                </pic:pic>
              </a:graphicData>
            </a:graphic>
          </wp:inline>
        </w:drawing>
      </w:r>
    </w:p>
    <w:p w14:paraId="6BAA7AC3" w14:textId="2785053B" w:rsidR="0003074C" w:rsidRPr="00A80D64" w:rsidRDefault="0003074C" w:rsidP="00340CD3">
      <w:pPr>
        <w:keepNext/>
        <w:spacing w:after="0" w:line="240" w:lineRule="auto"/>
        <w:jc w:val="both"/>
        <w:rPr>
          <w:rFonts w:ascii="Times New Roman" w:hAnsi="Times New Roman" w:cs="Times New Roman"/>
        </w:rPr>
      </w:pPr>
      <w:r w:rsidRPr="00A80D64">
        <w:rPr>
          <w:rFonts w:ascii="Times New Roman" w:hAnsi="Times New Roman" w:cs="Times New Roman"/>
          <w:noProof/>
        </w:rPr>
        <w:drawing>
          <wp:inline distT="0" distB="0" distL="0" distR="0" wp14:anchorId="352663A1" wp14:editId="67F6BDED">
            <wp:extent cx="5274310" cy="546100"/>
            <wp:effectExtent l="0" t="0" r="2540" b="6350"/>
            <wp:docPr id="1970644646" name="Picture 1970644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44646" name="Picture 1970644646"/>
                    <pic:cNvPicPr/>
                  </pic:nvPicPr>
                  <pic:blipFill>
                    <a:blip r:embed="rId19">
                      <a:extLst>
                        <a:ext uri="{28A0092B-C50C-407E-A947-70E740481C1C}">
                          <a14:useLocalDpi xmlns:a14="http://schemas.microsoft.com/office/drawing/2010/main" val="0"/>
                        </a:ext>
                      </a:extLst>
                    </a:blip>
                    <a:stretch>
                      <a:fillRect/>
                    </a:stretch>
                  </pic:blipFill>
                  <pic:spPr>
                    <a:xfrm>
                      <a:off x="0" y="0"/>
                      <a:ext cx="5274310" cy="546100"/>
                    </a:xfrm>
                    <a:prstGeom prst="rect">
                      <a:avLst/>
                    </a:prstGeom>
                  </pic:spPr>
                </pic:pic>
              </a:graphicData>
            </a:graphic>
          </wp:inline>
        </w:drawing>
      </w:r>
    </w:p>
    <w:p w14:paraId="5784FEC3" w14:textId="69B18303" w:rsidR="00033060" w:rsidRPr="00A80D64" w:rsidRDefault="00972E98" w:rsidP="0017597D">
      <w:pPr>
        <w:pStyle w:val="Caption"/>
        <w:jc w:val="center"/>
        <w:rPr>
          <w:rFonts w:ascii="Times New Roman" w:hAnsi="Times New Roman" w:cs="Times New Roman"/>
          <w:lang w:val="el-GR"/>
        </w:rPr>
      </w:pPr>
      <w:r w:rsidRPr="00444D15">
        <w:rPr>
          <w:rFonts w:ascii="Times New Roman" w:hAnsi="Times New Roman" w:cs="Times New Roman"/>
          <w:lang w:val="el-GR"/>
        </w:rPr>
        <w:t>Φωτογραφία</w:t>
      </w:r>
      <w:r w:rsidRPr="00972E98">
        <w:rPr>
          <w:rFonts w:ascii="Times New Roman" w:hAnsi="Times New Roman" w:cs="Times New Roman"/>
          <w:lang w:val="el-GR"/>
        </w:rPr>
        <w:t xml:space="preserve"> 2.</w:t>
      </w:r>
      <w:r w:rsidR="009E2806" w:rsidRPr="009E2806">
        <w:rPr>
          <w:rFonts w:ascii="Times New Roman" w:hAnsi="Times New Roman" w:cs="Times New Roman"/>
          <w:lang w:val="el-GR"/>
        </w:rPr>
        <w:t>3</w:t>
      </w:r>
      <w:r w:rsidRPr="00444D15">
        <w:rPr>
          <w:rFonts w:ascii="Times New Roman" w:hAnsi="Times New Roman" w:cs="Times New Roman"/>
          <w:lang w:val="el-GR"/>
        </w:rPr>
        <w:t>:</w:t>
      </w:r>
      <w:r w:rsidR="00340CD3" w:rsidRPr="00444D15">
        <w:rPr>
          <w:rFonts w:ascii="Times New Roman" w:hAnsi="Times New Roman" w:cs="Times New Roman"/>
          <w:lang w:val="el-GR"/>
        </w:rPr>
        <w:t xml:space="preserve"> </w:t>
      </w:r>
      <w:r w:rsidR="00340CD3" w:rsidRPr="00A80D64">
        <w:rPr>
          <w:rFonts w:ascii="Times New Roman" w:hAnsi="Times New Roman" w:cs="Times New Roman"/>
          <w:lang w:val="el-GR"/>
        </w:rPr>
        <w:t>Λήψη δεύτερου  πιστού αντιγράφου μνήμης πειστηρίου (laptop ID) και υπολογισμός hash value</w:t>
      </w:r>
    </w:p>
    <w:tbl>
      <w:tblPr>
        <w:tblStyle w:val="TableGrid"/>
        <w:tblW w:w="9152" w:type="dxa"/>
        <w:tblInd w:w="-429" w:type="dxa"/>
        <w:tblLook w:val="04A0" w:firstRow="1" w:lastRow="0" w:firstColumn="1" w:lastColumn="0" w:noHBand="0" w:noVBand="1"/>
      </w:tblPr>
      <w:tblGrid>
        <w:gridCol w:w="2017"/>
        <w:gridCol w:w="7135"/>
      </w:tblGrid>
      <w:tr w:rsidR="006342EF" w:rsidRPr="00A80D64" w14:paraId="20F79E91" w14:textId="77777777" w:rsidTr="00E40FC3">
        <w:trPr>
          <w:trHeight w:val="460"/>
        </w:trPr>
        <w:tc>
          <w:tcPr>
            <w:tcW w:w="9152" w:type="dxa"/>
            <w:gridSpan w:val="2"/>
            <w:shd w:val="clear" w:color="auto" w:fill="D9D9D9" w:themeFill="background1" w:themeFillShade="D9"/>
            <w:vAlign w:val="center"/>
          </w:tcPr>
          <w:p w14:paraId="59D023BB" w14:textId="2D29A6CE" w:rsidR="006342EF" w:rsidRPr="00A80D64" w:rsidRDefault="006342EF" w:rsidP="006342EF">
            <w:pPr>
              <w:tabs>
                <w:tab w:val="left" w:pos="4625"/>
              </w:tabs>
              <w:jc w:val="center"/>
              <w:rPr>
                <w:rFonts w:ascii="Times New Roman" w:hAnsi="Times New Roman" w:cs="Times New Roman"/>
                <w:b/>
                <w:lang w:eastAsia="ko-KR"/>
              </w:rPr>
            </w:pPr>
            <w:r w:rsidRPr="00A80D64">
              <w:rPr>
                <w:rFonts w:ascii="Times New Roman" w:hAnsi="Times New Roman" w:cs="Times New Roman"/>
                <w:b/>
                <w:lang w:eastAsia="ko-KR"/>
              </w:rPr>
              <w:t>1</w:t>
            </w:r>
            <w:r w:rsidRPr="00A80D64">
              <w:rPr>
                <w:rFonts w:ascii="Times New Roman" w:hAnsi="Times New Roman" w:cs="Times New Roman"/>
                <w:b/>
                <w:vertAlign w:val="superscript"/>
                <w:lang w:eastAsia="ko-KR"/>
              </w:rPr>
              <w:t>ο</w:t>
            </w:r>
            <w:r w:rsidRPr="00A80D64">
              <w:rPr>
                <w:rFonts w:ascii="Times New Roman" w:hAnsi="Times New Roman" w:cs="Times New Roman"/>
                <w:b/>
                <w:lang w:eastAsia="ko-KR"/>
              </w:rPr>
              <w:t xml:space="preserve"> πιστό αντίγραφο μνήμης</w:t>
            </w:r>
          </w:p>
        </w:tc>
      </w:tr>
      <w:tr w:rsidR="006342EF" w:rsidRPr="00A80D64" w14:paraId="4D00728E" w14:textId="77777777" w:rsidTr="00E40FC3">
        <w:tc>
          <w:tcPr>
            <w:tcW w:w="2017" w:type="dxa"/>
          </w:tcPr>
          <w:p w14:paraId="568AEE27" w14:textId="64DECB2F" w:rsidR="006342EF" w:rsidRPr="00A80D64" w:rsidRDefault="006342EF" w:rsidP="006342EF">
            <w:pPr>
              <w:rPr>
                <w:rFonts w:ascii="Times New Roman" w:hAnsi="Times New Roman" w:cs="Times New Roman"/>
                <w:lang w:eastAsia="ko-KR"/>
              </w:rPr>
            </w:pPr>
            <w:r w:rsidRPr="00A80D64">
              <w:rPr>
                <w:rFonts w:ascii="Times New Roman" w:hAnsi="Times New Roman" w:cs="Times New Roman"/>
                <w:lang w:eastAsia="ko-KR"/>
              </w:rPr>
              <w:t>Εργαλείο</w:t>
            </w:r>
            <w:r w:rsidR="00FA5437" w:rsidRPr="00A80D64">
              <w:rPr>
                <w:rFonts w:ascii="Times New Roman" w:hAnsi="Times New Roman" w:cs="Times New Roman"/>
                <w:lang w:eastAsia="ko-KR"/>
              </w:rPr>
              <w:t xml:space="preserve"> λήψης αντιγράφου</w:t>
            </w:r>
          </w:p>
        </w:tc>
        <w:tc>
          <w:tcPr>
            <w:tcW w:w="7135" w:type="dxa"/>
          </w:tcPr>
          <w:p w14:paraId="2ADF20F7" w14:textId="33D07166" w:rsidR="006342EF" w:rsidRPr="00A80D64" w:rsidRDefault="00BA255A" w:rsidP="006342EF">
            <w:pPr>
              <w:rPr>
                <w:rFonts w:ascii="Times New Roman" w:hAnsi="Times New Roman" w:cs="Times New Roman"/>
                <w:lang w:val="en-US" w:eastAsia="ko-KR"/>
              </w:rPr>
            </w:pPr>
            <w:r w:rsidRPr="00A80D64">
              <w:rPr>
                <w:rFonts w:ascii="Times New Roman" w:hAnsi="Times New Roman" w:cs="Times New Roman"/>
                <w:lang w:val="en-US" w:eastAsia="ko-KR"/>
              </w:rPr>
              <w:t>MDD</w:t>
            </w:r>
            <w:r w:rsidR="00E006EF" w:rsidRPr="00A80D64">
              <w:rPr>
                <w:rFonts w:ascii="Times New Roman" w:hAnsi="Times New Roman" w:cs="Times New Roman"/>
                <w:lang w:val="en-US" w:eastAsia="ko-KR"/>
              </w:rPr>
              <w:t xml:space="preserve"> 1.3</w:t>
            </w:r>
          </w:p>
        </w:tc>
      </w:tr>
      <w:tr w:rsidR="006342EF" w:rsidRPr="00A80D64" w14:paraId="2BCDB1A6" w14:textId="77777777" w:rsidTr="00E40FC3">
        <w:tc>
          <w:tcPr>
            <w:tcW w:w="2017" w:type="dxa"/>
          </w:tcPr>
          <w:p w14:paraId="25378EB9" w14:textId="58EB718E" w:rsidR="006342EF" w:rsidRPr="00A80D64" w:rsidRDefault="00FA5437" w:rsidP="006342EF">
            <w:pPr>
              <w:rPr>
                <w:rFonts w:ascii="Times New Roman" w:hAnsi="Times New Roman" w:cs="Times New Roman"/>
                <w:lang w:eastAsia="ko-KR"/>
              </w:rPr>
            </w:pPr>
            <w:r w:rsidRPr="00A80D64">
              <w:rPr>
                <w:rFonts w:ascii="Times New Roman" w:hAnsi="Times New Roman" w:cs="Times New Roman"/>
                <w:lang w:eastAsia="ko-KR"/>
              </w:rPr>
              <w:t>Πειστήριο</w:t>
            </w:r>
          </w:p>
        </w:tc>
        <w:tc>
          <w:tcPr>
            <w:tcW w:w="7135" w:type="dxa"/>
          </w:tcPr>
          <w:p w14:paraId="5F6B2094" w14:textId="17D3D4E3" w:rsidR="006342EF" w:rsidRPr="00A80D64" w:rsidRDefault="00872D3D" w:rsidP="006342EF">
            <w:pPr>
              <w:rPr>
                <w:rFonts w:ascii="Times New Roman" w:hAnsi="Times New Roman" w:cs="Times New Roman"/>
                <w:lang w:val="en-US" w:eastAsia="ko-KR"/>
              </w:rPr>
            </w:pPr>
            <w:r w:rsidRPr="00A80D64">
              <w:rPr>
                <w:rFonts w:ascii="Times New Roman" w:hAnsi="Times New Roman" w:cs="Times New Roman"/>
                <w:lang w:val="en-US"/>
              </w:rPr>
              <w:t>Dell Studio 15 (</w:t>
            </w:r>
            <w:r w:rsidR="00A647F0" w:rsidRPr="00A80D64">
              <w:rPr>
                <w:rFonts w:ascii="Times New Roman" w:hAnsi="Times New Roman" w:cs="Times New Roman"/>
                <w:lang w:val="en-US"/>
              </w:rPr>
              <w:t>0</w:t>
            </w:r>
            <w:r w:rsidRPr="00A80D64">
              <w:rPr>
                <w:rFonts w:ascii="Times New Roman" w:hAnsi="Times New Roman" w:cs="Times New Roman"/>
                <w:lang w:val="en-US"/>
              </w:rPr>
              <w:t>001)</w:t>
            </w:r>
          </w:p>
        </w:tc>
      </w:tr>
      <w:tr w:rsidR="006342EF" w:rsidRPr="00A80D64" w14:paraId="7ED594CB" w14:textId="77777777" w:rsidTr="00E40FC3">
        <w:tc>
          <w:tcPr>
            <w:tcW w:w="2017" w:type="dxa"/>
          </w:tcPr>
          <w:p w14:paraId="0D24E5A7" w14:textId="12EF7250" w:rsidR="006342EF" w:rsidRPr="00A80D64" w:rsidRDefault="00FA5437" w:rsidP="006342EF">
            <w:pPr>
              <w:rPr>
                <w:rFonts w:ascii="Times New Roman" w:hAnsi="Times New Roman" w:cs="Times New Roman"/>
                <w:lang w:eastAsia="ko-KR"/>
              </w:rPr>
            </w:pPr>
            <w:r w:rsidRPr="00A80D64">
              <w:rPr>
                <w:rFonts w:ascii="Times New Roman" w:hAnsi="Times New Roman" w:cs="Times New Roman"/>
                <w:lang w:eastAsia="ko-KR"/>
              </w:rPr>
              <w:t>Ημ/νια διαφύλαξης</w:t>
            </w:r>
          </w:p>
        </w:tc>
        <w:tc>
          <w:tcPr>
            <w:tcW w:w="7135" w:type="dxa"/>
          </w:tcPr>
          <w:p w14:paraId="5B8B01EC" w14:textId="2CE72AFE" w:rsidR="006342EF" w:rsidRPr="00A80D64" w:rsidRDefault="00326E18" w:rsidP="006342EF">
            <w:pPr>
              <w:rPr>
                <w:rFonts w:ascii="Times New Roman" w:hAnsi="Times New Roman" w:cs="Times New Roman"/>
                <w:lang w:eastAsia="ko-KR"/>
              </w:rPr>
            </w:pPr>
            <w:r w:rsidRPr="00A80D64">
              <w:rPr>
                <w:rFonts w:ascii="Times New Roman" w:hAnsi="Times New Roman" w:cs="Times New Roman"/>
                <w:lang w:val="en-US" w:eastAsia="ko-KR"/>
              </w:rPr>
              <w:t>11/12/2009 10:44:12</w:t>
            </w:r>
            <w:r w:rsidRPr="00A80D64">
              <w:rPr>
                <w:rFonts w:ascii="Times New Roman" w:hAnsi="Times New Roman" w:cs="Times New Roman"/>
                <w:lang w:eastAsia="ko-KR"/>
              </w:rPr>
              <w:t>π.μ.</w:t>
            </w:r>
          </w:p>
        </w:tc>
      </w:tr>
      <w:tr w:rsidR="00FA5437" w:rsidRPr="00774242" w14:paraId="0BF406B5" w14:textId="77777777" w:rsidTr="00E40FC3">
        <w:tc>
          <w:tcPr>
            <w:tcW w:w="2017" w:type="dxa"/>
          </w:tcPr>
          <w:p w14:paraId="20B7CE75" w14:textId="3B5C6424" w:rsidR="00FA5437" w:rsidRPr="00A80D64" w:rsidRDefault="00BA255A" w:rsidP="006342EF">
            <w:pPr>
              <w:rPr>
                <w:rFonts w:ascii="Times New Roman" w:hAnsi="Times New Roman" w:cs="Times New Roman"/>
                <w:lang w:eastAsia="ko-KR"/>
              </w:rPr>
            </w:pPr>
            <w:r w:rsidRPr="00A80D64">
              <w:rPr>
                <w:rFonts w:ascii="Times New Roman" w:hAnsi="Times New Roman" w:cs="Times New Roman"/>
                <w:lang w:eastAsia="ko-KR"/>
              </w:rPr>
              <w:t>Παραγόμενο αρχείο</w:t>
            </w:r>
          </w:p>
        </w:tc>
        <w:tc>
          <w:tcPr>
            <w:tcW w:w="7135" w:type="dxa"/>
          </w:tcPr>
          <w:p w14:paraId="66AB379F" w14:textId="77777777" w:rsidR="00FA5437" w:rsidRPr="00A80D64" w:rsidRDefault="00850B17" w:rsidP="006342EF">
            <w:pPr>
              <w:rPr>
                <w:rFonts w:ascii="Times New Roman" w:hAnsi="Times New Roman" w:cs="Times New Roman"/>
                <w:lang w:val="en-US" w:eastAsia="ko-KR"/>
              </w:rPr>
            </w:pPr>
            <w:r w:rsidRPr="00A80D64">
              <w:rPr>
                <w:rFonts w:ascii="Times New Roman" w:hAnsi="Times New Roman" w:cs="Times New Roman"/>
                <w:lang w:val="en-US" w:eastAsia="ko-KR"/>
              </w:rPr>
              <w:t>charlie-2009-12-11.mddramimage</w:t>
            </w:r>
          </w:p>
          <w:p w14:paraId="055CBF4F" w14:textId="4610722A" w:rsidR="004E1015" w:rsidRPr="00A80D64" w:rsidRDefault="00B6667A" w:rsidP="006342EF">
            <w:pPr>
              <w:rPr>
                <w:rFonts w:ascii="Times New Roman" w:hAnsi="Times New Roman" w:cs="Times New Roman"/>
                <w:lang w:val="en-US" w:eastAsia="ko-KR"/>
              </w:rPr>
            </w:pPr>
            <w:r w:rsidRPr="00A80D64">
              <w:rPr>
                <w:rFonts w:ascii="Times New Roman" w:hAnsi="Times New Roman" w:cs="Times New Roman"/>
                <w:lang w:val="en-US" w:eastAsia="ko-KR"/>
              </w:rPr>
              <w:t>c</w:t>
            </w:r>
            <w:r w:rsidR="004E1015" w:rsidRPr="00A80D64">
              <w:rPr>
                <w:rFonts w:ascii="Times New Roman" w:hAnsi="Times New Roman" w:cs="Times New Roman"/>
                <w:lang w:val="en-US" w:eastAsia="ko-KR"/>
              </w:rPr>
              <w:t>harlie-2009-12-11</w:t>
            </w:r>
            <w:r w:rsidR="008A4961" w:rsidRPr="00A80D64">
              <w:rPr>
                <w:rFonts w:ascii="Times New Roman" w:hAnsi="Times New Roman" w:cs="Times New Roman"/>
                <w:lang w:val="en-US" w:eastAsia="ko-KR"/>
              </w:rPr>
              <w:t>-</w:t>
            </w:r>
            <w:r w:rsidR="004E1015" w:rsidRPr="00A80D64">
              <w:rPr>
                <w:rFonts w:ascii="Times New Roman" w:hAnsi="Times New Roman" w:cs="Times New Roman"/>
                <w:lang w:val="en-US" w:eastAsia="ko-KR"/>
              </w:rPr>
              <w:t>md5</w:t>
            </w:r>
            <w:r w:rsidR="008A4961" w:rsidRPr="00A80D64">
              <w:rPr>
                <w:rFonts w:ascii="Times New Roman" w:hAnsi="Times New Roman" w:cs="Times New Roman"/>
                <w:lang w:val="en-US" w:eastAsia="ko-KR"/>
              </w:rPr>
              <w:t>.txt</w:t>
            </w:r>
          </w:p>
          <w:p w14:paraId="467830C6" w14:textId="38DDD9B7" w:rsidR="008A4961" w:rsidRPr="00A80D64" w:rsidRDefault="00B6667A" w:rsidP="006342EF">
            <w:pPr>
              <w:rPr>
                <w:rFonts w:ascii="Times New Roman" w:hAnsi="Times New Roman" w:cs="Times New Roman"/>
                <w:lang w:val="en-US" w:eastAsia="ko-KR"/>
              </w:rPr>
            </w:pPr>
            <w:r w:rsidRPr="00A80D64">
              <w:rPr>
                <w:rFonts w:ascii="Times New Roman" w:hAnsi="Times New Roman" w:cs="Times New Roman"/>
                <w:lang w:val="en-US" w:eastAsia="ko-KR"/>
              </w:rPr>
              <w:t>c</w:t>
            </w:r>
            <w:r w:rsidR="008A4961" w:rsidRPr="00A80D64">
              <w:rPr>
                <w:rFonts w:ascii="Times New Roman" w:hAnsi="Times New Roman" w:cs="Times New Roman"/>
                <w:lang w:val="en-US" w:eastAsia="ko-KR"/>
              </w:rPr>
              <w:t>harlie-2009-12-11-sha256.txt</w:t>
            </w:r>
          </w:p>
        </w:tc>
      </w:tr>
      <w:tr w:rsidR="00BA255A" w:rsidRPr="00A80D64" w14:paraId="24FD29CC" w14:textId="77777777" w:rsidTr="00E40FC3">
        <w:tc>
          <w:tcPr>
            <w:tcW w:w="2017" w:type="dxa"/>
          </w:tcPr>
          <w:p w14:paraId="4321E584" w14:textId="77777777" w:rsidR="00BA255A" w:rsidRPr="00A80D64" w:rsidRDefault="00BA255A" w:rsidP="006342EF">
            <w:pPr>
              <w:rPr>
                <w:rFonts w:ascii="Times New Roman" w:hAnsi="Times New Roman" w:cs="Times New Roman"/>
                <w:lang w:val="en-US" w:eastAsia="ko-KR"/>
              </w:rPr>
            </w:pPr>
            <w:r w:rsidRPr="00A80D64">
              <w:rPr>
                <w:rFonts w:ascii="Times New Roman" w:hAnsi="Times New Roman" w:cs="Times New Roman"/>
                <w:lang w:val="en-US" w:eastAsia="ko-KR"/>
              </w:rPr>
              <w:t>MD5 hash</w:t>
            </w:r>
          </w:p>
          <w:p w14:paraId="6353C263" w14:textId="01F635B7" w:rsidR="00BA255A" w:rsidRPr="00A80D64" w:rsidRDefault="00BA255A" w:rsidP="006342EF">
            <w:pPr>
              <w:rPr>
                <w:rFonts w:ascii="Times New Roman" w:hAnsi="Times New Roman" w:cs="Times New Roman"/>
                <w:lang w:val="en-US" w:eastAsia="ko-KR"/>
              </w:rPr>
            </w:pPr>
            <w:r w:rsidRPr="00A80D64">
              <w:rPr>
                <w:rFonts w:ascii="Times New Roman" w:hAnsi="Times New Roman" w:cs="Times New Roman"/>
                <w:lang w:val="en-US" w:eastAsia="ko-KR"/>
              </w:rPr>
              <w:t>SHA256 hash</w:t>
            </w:r>
          </w:p>
        </w:tc>
        <w:tc>
          <w:tcPr>
            <w:tcW w:w="7135" w:type="dxa"/>
          </w:tcPr>
          <w:p w14:paraId="2F54CD95" w14:textId="77777777" w:rsidR="006A121D" w:rsidRPr="00A80D64" w:rsidRDefault="00EA297E" w:rsidP="006342EF">
            <w:pPr>
              <w:rPr>
                <w:rFonts w:ascii="Times New Roman" w:hAnsi="Times New Roman" w:cs="Times New Roman"/>
                <w:lang w:val="en-US" w:eastAsia="ko-KR"/>
              </w:rPr>
            </w:pPr>
            <w:r w:rsidRPr="00A80D64">
              <w:rPr>
                <w:rFonts w:ascii="Times New Roman" w:hAnsi="Times New Roman" w:cs="Times New Roman"/>
                <w:lang w:val="en-US" w:eastAsia="ko-KR"/>
              </w:rPr>
              <w:t>38067cc457546b3156975d9a52d4229f</w:t>
            </w:r>
          </w:p>
          <w:p w14:paraId="1F554322" w14:textId="215A61E5" w:rsidR="00652F35" w:rsidRPr="00A80D64" w:rsidRDefault="00652F35" w:rsidP="006342EF">
            <w:pPr>
              <w:rPr>
                <w:rFonts w:ascii="Times New Roman" w:hAnsi="Times New Roman" w:cs="Times New Roman"/>
                <w:lang w:val="en-US" w:eastAsia="ko-KR"/>
              </w:rPr>
            </w:pPr>
            <w:r w:rsidRPr="00A80D64">
              <w:rPr>
                <w:rFonts w:ascii="Times New Roman" w:hAnsi="Times New Roman" w:cs="Times New Roman"/>
                <w:lang w:val="en-US" w:eastAsia="ko-KR"/>
              </w:rPr>
              <w:t>e0c72dc7bc9aa7e15f17f1b5acc460e66dd72f09dd999b00840b15a194665e4d</w:t>
            </w:r>
          </w:p>
        </w:tc>
      </w:tr>
      <w:tr w:rsidR="00BA255A" w:rsidRPr="00BA054F" w14:paraId="2FADDA46" w14:textId="77777777" w:rsidTr="00E40FC3">
        <w:tc>
          <w:tcPr>
            <w:tcW w:w="2017" w:type="dxa"/>
          </w:tcPr>
          <w:p w14:paraId="026C1865" w14:textId="01230AFD" w:rsidR="00BA255A" w:rsidRPr="00A80D64" w:rsidRDefault="00BA255A" w:rsidP="006342EF">
            <w:pPr>
              <w:rPr>
                <w:rFonts w:ascii="Times New Roman" w:hAnsi="Times New Roman" w:cs="Times New Roman"/>
                <w:lang w:eastAsia="ko-KR"/>
              </w:rPr>
            </w:pPr>
            <w:r w:rsidRPr="00A80D64">
              <w:rPr>
                <w:rFonts w:ascii="Times New Roman" w:hAnsi="Times New Roman" w:cs="Times New Roman"/>
                <w:lang w:eastAsia="ko-KR"/>
              </w:rPr>
              <w:t>Χρησιμοποιούμενες εντολές</w:t>
            </w:r>
          </w:p>
        </w:tc>
        <w:tc>
          <w:tcPr>
            <w:tcW w:w="7135" w:type="dxa"/>
          </w:tcPr>
          <w:p w14:paraId="518C6A0B" w14:textId="5A9A8FC4" w:rsidR="00BA255A" w:rsidRPr="00A80D64" w:rsidRDefault="00DA0607" w:rsidP="006342EF">
            <w:pPr>
              <w:rPr>
                <w:rFonts w:ascii="Times New Roman" w:hAnsi="Times New Roman" w:cs="Times New Roman"/>
                <w:lang w:val="en-US" w:eastAsia="ko-KR"/>
              </w:rPr>
            </w:pPr>
            <w:r w:rsidRPr="00A80D64">
              <w:rPr>
                <w:rFonts w:ascii="Times New Roman" w:hAnsi="Times New Roman" w:cs="Times New Roman"/>
                <w:lang w:val="en-US" w:eastAsia="ko-KR"/>
              </w:rPr>
              <w:t xml:space="preserve">mdd_1.3.exe -o </w:t>
            </w:r>
            <w:r w:rsidR="006869CD" w:rsidRPr="00A80D64">
              <w:rPr>
                <w:rFonts w:ascii="Times New Roman" w:hAnsi="Times New Roman" w:cs="Times New Roman"/>
                <w:lang w:val="en-US" w:eastAsia="ko-KR"/>
              </w:rPr>
              <w:t>z:\charlie-2009-12-11.mddram</w:t>
            </w:r>
            <w:r w:rsidR="00667711" w:rsidRPr="00A80D64">
              <w:rPr>
                <w:rFonts w:ascii="Times New Roman" w:hAnsi="Times New Roman" w:cs="Times New Roman"/>
                <w:lang w:val="en-US" w:eastAsia="ko-KR"/>
              </w:rPr>
              <w:t>image</w:t>
            </w:r>
          </w:p>
          <w:p w14:paraId="742B5918" w14:textId="77777777" w:rsidR="00667711" w:rsidRPr="00A80D64" w:rsidRDefault="00667711" w:rsidP="006342EF">
            <w:pPr>
              <w:rPr>
                <w:rFonts w:ascii="Times New Roman" w:hAnsi="Times New Roman" w:cs="Times New Roman"/>
                <w:lang w:val="en-US" w:eastAsia="ko-KR"/>
              </w:rPr>
            </w:pPr>
            <w:r w:rsidRPr="00A80D64">
              <w:rPr>
                <w:rFonts w:ascii="Times New Roman" w:hAnsi="Times New Roman" w:cs="Times New Roman"/>
                <w:lang w:val="en-US" w:eastAsia="ko-KR"/>
              </w:rPr>
              <w:t xml:space="preserve">certutil -hashfile Charlie-2009-12-11.mddramimage md5 </w:t>
            </w:r>
          </w:p>
          <w:p w14:paraId="07F07B10" w14:textId="02B9238E" w:rsidR="00463E88" w:rsidRPr="00A80D64" w:rsidRDefault="00463E88" w:rsidP="006342EF">
            <w:pPr>
              <w:rPr>
                <w:rFonts w:ascii="Times New Roman" w:hAnsi="Times New Roman" w:cs="Times New Roman"/>
                <w:lang w:val="en-US" w:eastAsia="ko-KR"/>
              </w:rPr>
            </w:pPr>
            <w:r w:rsidRPr="00A80D64">
              <w:rPr>
                <w:rFonts w:ascii="Times New Roman" w:hAnsi="Times New Roman" w:cs="Times New Roman"/>
                <w:lang w:val="en-US" w:eastAsia="ko-KR"/>
              </w:rPr>
              <w:t>certutil -hashfile Charlie-2009-12-11.mddramimage sha256</w:t>
            </w:r>
          </w:p>
        </w:tc>
      </w:tr>
    </w:tbl>
    <w:p w14:paraId="659E3BAF" w14:textId="77777777" w:rsidR="006342EF" w:rsidRPr="00A80D64" w:rsidRDefault="006342EF" w:rsidP="006342EF">
      <w:pPr>
        <w:rPr>
          <w:rFonts w:ascii="Times New Roman" w:hAnsi="Times New Roman" w:cs="Times New Roman"/>
          <w:lang w:val="en-US" w:eastAsia="ko-KR"/>
        </w:rPr>
      </w:pPr>
    </w:p>
    <w:p w14:paraId="68636E3E" w14:textId="77777777" w:rsidR="00B42548" w:rsidRPr="00A80D64" w:rsidRDefault="00B42548" w:rsidP="006342EF">
      <w:pPr>
        <w:rPr>
          <w:rFonts w:ascii="Times New Roman" w:hAnsi="Times New Roman" w:cs="Times New Roman"/>
          <w:lang w:val="en-US" w:eastAsia="ko-KR"/>
        </w:rPr>
      </w:pPr>
    </w:p>
    <w:tbl>
      <w:tblPr>
        <w:tblStyle w:val="TableGrid"/>
        <w:tblW w:w="9152" w:type="dxa"/>
        <w:tblInd w:w="-429" w:type="dxa"/>
        <w:tblLook w:val="04A0" w:firstRow="1" w:lastRow="0" w:firstColumn="1" w:lastColumn="0" w:noHBand="0" w:noVBand="1"/>
      </w:tblPr>
      <w:tblGrid>
        <w:gridCol w:w="2017"/>
        <w:gridCol w:w="7135"/>
      </w:tblGrid>
      <w:tr w:rsidR="00463E88" w:rsidRPr="00A80D64" w14:paraId="55BC1E48" w14:textId="77777777">
        <w:trPr>
          <w:trHeight w:val="460"/>
        </w:trPr>
        <w:tc>
          <w:tcPr>
            <w:tcW w:w="9152" w:type="dxa"/>
            <w:gridSpan w:val="2"/>
            <w:shd w:val="clear" w:color="auto" w:fill="D9D9D9" w:themeFill="background1" w:themeFillShade="D9"/>
            <w:vAlign w:val="center"/>
          </w:tcPr>
          <w:p w14:paraId="478F0B95" w14:textId="262DAE98" w:rsidR="00463E88" w:rsidRPr="00A80D64" w:rsidRDefault="00E006EF" w:rsidP="00521D41">
            <w:pPr>
              <w:tabs>
                <w:tab w:val="left" w:pos="4625"/>
              </w:tabs>
              <w:jc w:val="center"/>
              <w:rPr>
                <w:rFonts w:ascii="Times New Roman" w:hAnsi="Times New Roman" w:cs="Times New Roman"/>
                <w:b/>
                <w:lang w:eastAsia="ko-KR"/>
              </w:rPr>
            </w:pPr>
            <w:r w:rsidRPr="00A80D64">
              <w:rPr>
                <w:rFonts w:ascii="Times New Roman" w:hAnsi="Times New Roman" w:cs="Times New Roman"/>
                <w:b/>
                <w:lang w:eastAsia="ko-KR"/>
              </w:rPr>
              <w:lastRenderedPageBreak/>
              <w:t>2</w:t>
            </w:r>
            <w:r w:rsidRPr="00A80D64">
              <w:rPr>
                <w:rFonts w:ascii="Times New Roman" w:hAnsi="Times New Roman" w:cs="Times New Roman"/>
                <w:b/>
                <w:vertAlign w:val="superscript"/>
                <w:lang w:eastAsia="ko-KR"/>
              </w:rPr>
              <w:t>ο</w:t>
            </w:r>
            <w:r w:rsidRPr="00A80D64">
              <w:rPr>
                <w:rFonts w:ascii="Times New Roman" w:hAnsi="Times New Roman" w:cs="Times New Roman"/>
                <w:b/>
                <w:lang w:eastAsia="ko-KR"/>
              </w:rPr>
              <w:t xml:space="preserve"> </w:t>
            </w:r>
            <w:r w:rsidR="00463E88" w:rsidRPr="00A80D64">
              <w:rPr>
                <w:rFonts w:ascii="Times New Roman" w:hAnsi="Times New Roman" w:cs="Times New Roman"/>
                <w:b/>
                <w:lang w:eastAsia="ko-KR"/>
              </w:rPr>
              <w:t>πιστό αντίγραφο μνήμης</w:t>
            </w:r>
          </w:p>
        </w:tc>
      </w:tr>
      <w:tr w:rsidR="00463E88" w:rsidRPr="00A80D64" w14:paraId="2FF674B4" w14:textId="77777777" w:rsidTr="00521D41">
        <w:tc>
          <w:tcPr>
            <w:tcW w:w="2017" w:type="dxa"/>
          </w:tcPr>
          <w:p w14:paraId="2CE2911D" w14:textId="77777777" w:rsidR="00463E88" w:rsidRPr="00A80D64" w:rsidRDefault="00463E88" w:rsidP="00521D41">
            <w:pPr>
              <w:rPr>
                <w:rFonts w:ascii="Times New Roman" w:hAnsi="Times New Roman" w:cs="Times New Roman"/>
                <w:lang w:eastAsia="ko-KR"/>
              </w:rPr>
            </w:pPr>
            <w:r w:rsidRPr="00A80D64">
              <w:rPr>
                <w:rFonts w:ascii="Times New Roman" w:hAnsi="Times New Roman" w:cs="Times New Roman"/>
                <w:lang w:eastAsia="ko-KR"/>
              </w:rPr>
              <w:t>Εργαλείο λήψης αντιγράφου</w:t>
            </w:r>
          </w:p>
        </w:tc>
        <w:tc>
          <w:tcPr>
            <w:tcW w:w="7135" w:type="dxa"/>
          </w:tcPr>
          <w:p w14:paraId="0AE5E107" w14:textId="7FF9D359" w:rsidR="00463E88" w:rsidRPr="00A80D64" w:rsidRDefault="00E006EF" w:rsidP="00521D41">
            <w:pPr>
              <w:rPr>
                <w:rFonts w:ascii="Times New Roman" w:hAnsi="Times New Roman" w:cs="Times New Roman"/>
                <w:lang w:val="en-US" w:eastAsia="ko-KR"/>
              </w:rPr>
            </w:pPr>
            <w:r w:rsidRPr="00A80D64">
              <w:rPr>
                <w:rFonts w:ascii="Times New Roman" w:hAnsi="Times New Roman" w:cs="Times New Roman"/>
                <w:lang w:val="en-US" w:eastAsia="ko-KR"/>
              </w:rPr>
              <w:t>DumpIt</w:t>
            </w:r>
          </w:p>
        </w:tc>
      </w:tr>
      <w:tr w:rsidR="00463E88" w:rsidRPr="00A80D64" w14:paraId="30B1CE31" w14:textId="77777777" w:rsidTr="00521D41">
        <w:tc>
          <w:tcPr>
            <w:tcW w:w="2017" w:type="dxa"/>
          </w:tcPr>
          <w:p w14:paraId="1CE7E8D9" w14:textId="77777777" w:rsidR="00463E88" w:rsidRPr="00A80D64" w:rsidRDefault="00463E88" w:rsidP="00521D41">
            <w:pPr>
              <w:rPr>
                <w:rFonts w:ascii="Times New Roman" w:hAnsi="Times New Roman" w:cs="Times New Roman"/>
                <w:lang w:eastAsia="ko-KR"/>
              </w:rPr>
            </w:pPr>
            <w:r w:rsidRPr="00A80D64">
              <w:rPr>
                <w:rFonts w:ascii="Times New Roman" w:hAnsi="Times New Roman" w:cs="Times New Roman"/>
                <w:lang w:eastAsia="ko-KR"/>
              </w:rPr>
              <w:t>Πειστήριο</w:t>
            </w:r>
          </w:p>
        </w:tc>
        <w:tc>
          <w:tcPr>
            <w:tcW w:w="7135" w:type="dxa"/>
          </w:tcPr>
          <w:p w14:paraId="07DC7CF1" w14:textId="3E962DDA" w:rsidR="00463E88" w:rsidRPr="00A80D64" w:rsidRDefault="00463E88" w:rsidP="00521D41">
            <w:pPr>
              <w:rPr>
                <w:rFonts w:ascii="Times New Roman" w:hAnsi="Times New Roman" w:cs="Times New Roman"/>
                <w:lang w:val="en-US" w:eastAsia="ko-KR"/>
              </w:rPr>
            </w:pPr>
            <w:r w:rsidRPr="00A80D64">
              <w:rPr>
                <w:rFonts w:ascii="Times New Roman" w:hAnsi="Times New Roman" w:cs="Times New Roman"/>
                <w:lang w:val="en-US"/>
              </w:rPr>
              <w:t>Dell Studio 15 (</w:t>
            </w:r>
            <w:r w:rsidR="00FA3054" w:rsidRPr="00A80D64">
              <w:rPr>
                <w:rFonts w:ascii="Times New Roman" w:hAnsi="Times New Roman" w:cs="Times New Roman"/>
                <w:lang w:val="en-US"/>
              </w:rPr>
              <w:t>0001</w:t>
            </w:r>
            <w:r w:rsidRPr="00A80D64">
              <w:rPr>
                <w:rFonts w:ascii="Times New Roman" w:hAnsi="Times New Roman" w:cs="Times New Roman"/>
                <w:lang w:val="en-US"/>
              </w:rPr>
              <w:t>)</w:t>
            </w:r>
          </w:p>
        </w:tc>
      </w:tr>
      <w:tr w:rsidR="00463E88" w:rsidRPr="00A80D64" w14:paraId="3212FC97" w14:textId="77777777" w:rsidTr="00521D41">
        <w:tc>
          <w:tcPr>
            <w:tcW w:w="2017" w:type="dxa"/>
          </w:tcPr>
          <w:p w14:paraId="304000D3" w14:textId="77777777" w:rsidR="00463E88" w:rsidRPr="00A80D64" w:rsidRDefault="00463E88" w:rsidP="00521D41">
            <w:pPr>
              <w:rPr>
                <w:rFonts w:ascii="Times New Roman" w:hAnsi="Times New Roman" w:cs="Times New Roman"/>
                <w:lang w:eastAsia="ko-KR"/>
              </w:rPr>
            </w:pPr>
            <w:r w:rsidRPr="00A80D64">
              <w:rPr>
                <w:rFonts w:ascii="Times New Roman" w:hAnsi="Times New Roman" w:cs="Times New Roman"/>
                <w:lang w:eastAsia="ko-KR"/>
              </w:rPr>
              <w:t>Ημ/νια διαφύλαξης</w:t>
            </w:r>
          </w:p>
        </w:tc>
        <w:tc>
          <w:tcPr>
            <w:tcW w:w="7135" w:type="dxa"/>
          </w:tcPr>
          <w:p w14:paraId="226C5C05" w14:textId="3084A5E4" w:rsidR="00463E88" w:rsidRPr="00A80D64" w:rsidRDefault="00463E88" w:rsidP="00521D41">
            <w:pPr>
              <w:rPr>
                <w:rFonts w:ascii="Times New Roman" w:hAnsi="Times New Roman" w:cs="Times New Roman"/>
                <w:lang w:eastAsia="ko-KR"/>
              </w:rPr>
            </w:pPr>
            <w:r w:rsidRPr="00A80D64">
              <w:rPr>
                <w:rFonts w:ascii="Times New Roman" w:hAnsi="Times New Roman" w:cs="Times New Roman"/>
                <w:lang w:val="en-US" w:eastAsia="ko-KR"/>
              </w:rPr>
              <w:t>11/12/2009 10:</w:t>
            </w:r>
            <w:r w:rsidR="00A073CF" w:rsidRPr="00A80D64">
              <w:rPr>
                <w:rFonts w:ascii="Times New Roman" w:hAnsi="Times New Roman" w:cs="Times New Roman"/>
                <w:lang w:val="en-US" w:eastAsia="ko-KR"/>
              </w:rPr>
              <w:t>54</w:t>
            </w:r>
            <w:r w:rsidRPr="00A80D64">
              <w:rPr>
                <w:rFonts w:ascii="Times New Roman" w:hAnsi="Times New Roman" w:cs="Times New Roman"/>
                <w:lang w:val="en-US" w:eastAsia="ko-KR"/>
              </w:rPr>
              <w:t>:</w:t>
            </w:r>
            <w:r w:rsidR="00A073CF" w:rsidRPr="00A80D64">
              <w:rPr>
                <w:rFonts w:ascii="Times New Roman" w:hAnsi="Times New Roman" w:cs="Times New Roman"/>
                <w:lang w:val="en-US" w:eastAsia="ko-KR"/>
              </w:rPr>
              <w:t>03</w:t>
            </w:r>
            <w:r w:rsidRPr="00A80D64">
              <w:rPr>
                <w:rFonts w:ascii="Times New Roman" w:hAnsi="Times New Roman" w:cs="Times New Roman"/>
                <w:lang w:eastAsia="ko-KR"/>
              </w:rPr>
              <w:t>π.μ.</w:t>
            </w:r>
          </w:p>
        </w:tc>
      </w:tr>
      <w:tr w:rsidR="00463E88" w:rsidRPr="00A80D64" w14:paraId="275DAF59" w14:textId="77777777" w:rsidTr="00521D41">
        <w:tc>
          <w:tcPr>
            <w:tcW w:w="2017" w:type="dxa"/>
          </w:tcPr>
          <w:p w14:paraId="1D70FF5B" w14:textId="77777777" w:rsidR="00463E88" w:rsidRPr="00A80D64" w:rsidRDefault="00463E88" w:rsidP="00521D41">
            <w:pPr>
              <w:rPr>
                <w:rFonts w:ascii="Times New Roman" w:hAnsi="Times New Roman" w:cs="Times New Roman"/>
                <w:lang w:eastAsia="ko-KR"/>
              </w:rPr>
            </w:pPr>
            <w:r w:rsidRPr="00A80D64">
              <w:rPr>
                <w:rFonts w:ascii="Times New Roman" w:hAnsi="Times New Roman" w:cs="Times New Roman"/>
                <w:lang w:eastAsia="ko-KR"/>
              </w:rPr>
              <w:t>Παραγόμενο αρχείο</w:t>
            </w:r>
          </w:p>
        </w:tc>
        <w:tc>
          <w:tcPr>
            <w:tcW w:w="7135" w:type="dxa"/>
          </w:tcPr>
          <w:p w14:paraId="70F39FAE" w14:textId="77777777" w:rsidR="00463E88" w:rsidRPr="00A80D64" w:rsidRDefault="00463E88" w:rsidP="00521D41">
            <w:pPr>
              <w:rPr>
                <w:rFonts w:ascii="Times New Roman" w:hAnsi="Times New Roman" w:cs="Times New Roman"/>
                <w:lang w:val="en-US" w:eastAsia="ko-KR"/>
              </w:rPr>
            </w:pPr>
            <w:r w:rsidRPr="00A80D64">
              <w:rPr>
                <w:rFonts w:ascii="Times New Roman" w:hAnsi="Times New Roman" w:cs="Times New Roman"/>
                <w:lang w:val="en-US" w:eastAsia="ko-KR"/>
              </w:rPr>
              <w:t>charlie-2009-12-11.mddramimage</w:t>
            </w:r>
          </w:p>
          <w:p w14:paraId="359B8002" w14:textId="271E156C" w:rsidR="008A4961" w:rsidRPr="00A80D64" w:rsidRDefault="00B6667A" w:rsidP="00521D41">
            <w:pPr>
              <w:rPr>
                <w:rFonts w:ascii="Times New Roman" w:hAnsi="Times New Roman" w:cs="Times New Roman"/>
                <w:lang w:val="en-US" w:eastAsia="ko-KR"/>
              </w:rPr>
            </w:pPr>
            <w:r w:rsidRPr="00A80D64">
              <w:rPr>
                <w:rFonts w:ascii="Times New Roman" w:hAnsi="Times New Roman" w:cs="Times New Roman"/>
                <w:lang w:val="en-US" w:eastAsia="ko-KR"/>
              </w:rPr>
              <w:t>c</w:t>
            </w:r>
            <w:r w:rsidR="008A4961" w:rsidRPr="00A80D64">
              <w:rPr>
                <w:rFonts w:ascii="Times New Roman" w:hAnsi="Times New Roman" w:cs="Times New Roman"/>
                <w:lang w:val="en-US" w:eastAsia="ko-KR"/>
              </w:rPr>
              <w:t>harlie-2009-12-11-dumpit</w:t>
            </w:r>
            <w:r w:rsidRPr="00A80D64">
              <w:rPr>
                <w:rFonts w:ascii="Times New Roman" w:hAnsi="Times New Roman" w:cs="Times New Roman"/>
                <w:lang w:val="en-US" w:eastAsia="ko-KR"/>
              </w:rPr>
              <w:t>-md5.txt</w:t>
            </w:r>
          </w:p>
          <w:p w14:paraId="1300F903" w14:textId="5330D39D" w:rsidR="00B6667A" w:rsidRPr="00A80D64" w:rsidRDefault="00B6667A" w:rsidP="00521D41">
            <w:pPr>
              <w:rPr>
                <w:rFonts w:ascii="Times New Roman" w:hAnsi="Times New Roman" w:cs="Times New Roman"/>
                <w:lang w:val="en-US" w:eastAsia="ko-KR"/>
              </w:rPr>
            </w:pPr>
            <w:r w:rsidRPr="00A80D64">
              <w:rPr>
                <w:rFonts w:ascii="Times New Roman" w:hAnsi="Times New Roman" w:cs="Times New Roman"/>
                <w:lang w:val="en-US" w:eastAsia="ko-KR"/>
              </w:rPr>
              <w:t>charlie-2009-12-11-dumpit-sha256.txt</w:t>
            </w:r>
          </w:p>
        </w:tc>
      </w:tr>
      <w:tr w:rsidR="00463E88" w:rsidRPr="00A80D64" w14:paraId="4446758B" w14:textId="77777777" w:rsidTr="00521D41">
        <w:tc>
          <w:tcPr>
            <w:tcW w:w="2017" w:type="dxa"/>
          </w:tcPr>
          <w:p w14:paraId="501CB934" w14:textId="77777777" w:rsidR="00463E88" w:rsidRPr="00A80D64" w:rsidRDefault="00463E88" w:rsidP="00521D41">
            <w:pPr>
              <w:rPr>
                <w:rFonts w:ascii="Times New Roman" w:hAnsi="Times New Roman" w:cs="Times New Roman"/>
                <w:lang w:val="en-US" w:eastAsia="ko-KR"/>
              </w:rPr>
            </w:pPr>
            <w:r w:rsidRPr="00A80D64">
              <w:rPr>
                <w:rFonts w:ascii="Times New Roman" w:hAnsi="Times New Roman" w:cs="Times New Roman"/>
                <w:lang w:val="en-US" w:eastAsia="ko-KR"/>
              </w:rPr>
              <w:t>MD5 hash</w:t>
            </w:r>
          </w:p>
          <w:p w14:paraId="78F9F1DA" w14:textId="77777777" w:rsidR="00463E88" w:rsidRPr="00A80D64" w:rsidRDefault="00463E88" w:rsidP="00521D41">
            <w:pPr>
              <w:rPr>
                <w:rFonts w:ascii="Times New Roman" w:hAnsi="Times New Roman" w:cs="Times New Roman"/>
                <w:lang w:val="en-US" w:eastAsia="ko-KR"/>
              </w:rPr>
            </w:pPr>
            <w:r w:rsidRPr="00A80D64">
              <w:rPr>
                <w:rFonts w:ascii="Times New Roman" w:hAnsi="Times New Roman" w:cs="Times New Roman"/>
                <w:lang w:val="en-US" w:eastAsia="ko-KR"/>
              </w:rPr>
              <w:t>SHA256 hash</w:t>
            </w:r>
          </w:p>
        </w:tc>
        <w:tc>
          <w:tcPr>
            <w:tcW w:w="7135" w:type="dxa"/>
          </w:tcPr>
          <w:p w14:paraId="0B49A76D" w14:textId="77777777" w:rsidR="0079025E" w:rsidRPr="00A80D64" w:rsidRDefault="0079025E" w:rsidP="00521D41">
            <w:pPr>
              <w:rPr>
                <w:rFonts w:ascii="Times New Roman" w:hAnsi="Times New Roman" w:cs="Times New Roman"/>
                <w:lang w:val="en-US" w:eastAsia="ko-KR"/>
              </w:rPr>
            </w:pPr>
            <w:r w:rsidRPr="00A80D64">
              <w:rPr>
                <w:rFonts w:ascii="Times New Roman" w:hAnsi="Times New Roman" w:cs="Times New Roman"/>
                <w:lang w:val="en-US" w:eastAsia="ko-KR"/>
              </w:rPr>
              <w:t>b9ce3a15ae32fbf769154008a7036e18</w:t>
            </w:r>
          </w:p>
          <w:p w14:paraId="15D5C07F" w14:textId="77296D0E" w:rsidR="00463E88" w:rsidRPr="00A80D64" w:rsidRDefault="00AF1008" w:rsidP="00521D41">
            <w:pPr>
              <w:rPr>
                <w:rFonts w:ascii="Times New Roman" w:hAnsi="Times New Roman" w:cs="Times New Roman"/>
                <w:lang w:val="en-US" w:eastAsia="ko-KR"/>
              </w:rPr>
            </w:pPr>
            <w:r w:rsidRPr="00A80D64">
              <w:rPr>
                <w:rFonts w:ascii="Times New Roman" w:hAnsi="Times New Roman" w:cs="Times New Roman"/>
                <w:lang w:val="en-US" w:eastAsia="ko-KR"/>
              </w:rPr>
              <w:t>cf609d0b4d8e80d1ddab87991e4ae0e82e2d80892226ce8d943e327722743eeb</w:t>
            </w:r>
          </w:p>
        </w:tc>
      </w:tr>
      <w:tr w:rsidR="00463E88" w:rsidRPr="00774242" w14:paraId="4EBE8614" w14:textId="77777777" w:rsidTr="00521D41">
        <w:tc>
          <w:tcPr>
            <w:tcW w:w="2017" w:type="dxa"/>
          </w:tcPr>
          <w:p w14:paraId="5E18322E" w14:textId="77777777" w:rsidR="00463E88" w:rsidRPr="00A80D64" w:rsidRDefault="00463E88" w:rsidP="00521D41">
            <w:pPr>
              <w:rPr>
                <w:rFonts w:ascii="Times New Roman" w:hAnsi="Times New Roman" w:cs="Times New Roman"/>
                <w:lang w:eastAsia="ko-KR"/>
              </w:rPr>
            </w:pPr>
            <w:r w:rsidRPr="00A80D64">
              <w:rPr>
                <w:rFonts w:ascii="Times New Roman" w:hAnsi="Times New Roman" w:cs="Times New Roman"/>
                <w:lang w:eastAsia="ko-KR"/>
              </w:rPr>
              <w:t>Χρησιμοποιούμενες εντολές</w:t>
            </w:r>
          </w:p>
        </w:tc>
        <w:tc>
          <w:tcPr>
            <w:tcW w:w="7135" w:type="dxa"/>
          </w:tcPr>
          <w:p w14:paraId="4D4B0311" w14:textId="30850075" w:rsidR="0001152E" w:rsidRPr="00A80D64" w:rsidRDefault="0001152E" w:rsidP="00521D41">
            <w:pPr>
              <w:rPr>
                <w:rFonts w:ascii="Times New Roman" w:hAnsi="Times New Roman" w:cs="Times New Roman"/>
                <w:lang w:val="en-US" w:eastAsia="ko-KR"/>
              </w:rPr>
            </w:pPr>
            <w:r w:rsidRPr="00A80D64">
              <w:rPr>
                <w:rFonts w:ascii="Times New Roman" w:hAnsi="Times New Roman" w:cs="Times New Roman"/>
                <w:lang w:val="en-US" w:eastAsia="ko-KR"/>
              </w:rPr>
              <w:t xml:space="preserve">Run DumpIt.exe. Type ‘y’ to dump RAM </w:t>
            </w:r>
            <w:r w:rsidR="004E1015" w:rsidRPr="00A80D64">
              <w:rPr>
                <w:rFonts w:ascii="Times New Roman" w:hAnsi="Times New Roman" w:cs="Times New Roman"/>
                <w:lang w:val="en-US" w:eastAsia="ko-KR"/>
              </w:rPr>
              <w:t>image to disk</w:t>
            </w:r>
          </w:p>
          <w:p w14:paraId="6F61ED3D" w14:textId="2999105B" w:rsidR="00463E88" w:rsidRPr="00A80D64" w:rsidRDefault="00463E88" w:rsidP="00521D41">
            <w:pPr>
              <w:rPr>
                <w:rFonts w:ascii="Times New Roman" w:hAnsi="Times New Roman" w:cs="Times New Roman"/>
                <w:lang w:val="en-US" w:eastAsia="ko-KR"/>
              </w:rPr>
            </w:pPr>
            <w:r w:rsidRPr="00A80D64">
              <w:rPr>
                <w:rFonts w:ascii="Times New Roman" w:hAnsi="Times New Roman" w:cs="Times New Roman"/>
                <w:lang w:val="en-US" w:eastAsia="ko-KR"/>
              </w:rPr>
              <w:t>certutil -hashfile Charlie-2009-12-11.</w:t>
            </w:r>
            <w:r w:rsidR="004E1015" w:rsidRPr="00A80D64">
              <w:rPr>
                <w:rFonts w:ascii="Times New Roman" w:hAnsi="Times New Roman" w:cs="Times New Roman"/>
                <w:lang w:val="en-US" w:eastAsia="ko-KR"/>
              </w:rPr>
              <w:t>raw</w:t>
            </w:r>
            <w:r w:rsidRPr="00A80D64">
              <w:rPr>
                <w:rFonts w:ascii="Times New Roman" w:hAnsi="Times New Roman" w:cs="Times New Roman"/>
                <w:lang w:val="en-US" w:eastAsia="ko-KR"/>
              </w:rPr>
              <w:t xml:space="preserve"> md5 </w:t>
            </w:r>
          </w:p>
          <w:p w14:paraId="1AD73FFD" w14:textId="71E124F7" w:rsidR="00463E88" w:rsidRPr="00A80D64" w:rsidRDefault="00463E88" w:rsidP="00521D41">
            <w:pPr>
              <w:rPr>
                <w:rFonts w:ascii="Times New Roman" w:hAnsi="Times New Roman" w:cs="Times New Roman"/>
                <w:lang w:val="en-US" w:eastAsia="ko-KR"/>
              </w:rPr>
            </w:pPr>
            <w:r w:rsidRPr="00A80D64">
              <w:rPr>
                <w:rFonts w:ascii="Times New Roman" w:hAnsi="Times New Roman" w:cs="Times New Roman"/>
                <w:lang w:val="en-US" w:eastAsia="ko-KR"/>
              </w:rPr>
              <w:t>certutil -hashfile Charlie-2009-12-11.</w:t>
            </w:r>
            <w:r w:rsidR="004E1015" w:rsidRPr="00A80D64">
              <w:rPr>
                <w:rFonts w:ascii="Times New Roman" w:hAnsi="Times New Roman" w:cs="Times New Roman"/>
                <w:lang w:val="en-US" w:eastAsia="ko-KR"/>
              </w:rPr>
              <w:t>raw</w:t>
            </w:r>
            <w:r w:rsidRPr="00A80D64">
              <w:rPr>
                <w:rFonts w:ascii="Times New Roman" w:hAnsi="Times New Roman" w:cs="Times New Roman"/>
                <w:lang w:val="en-US" w:eastAsia="ko-KR"/>
              </w:rPr>
              <w:t xml:space="preserve"> sha256</w:t>
            </w:r>
          </w:p>
        </w:tc>
      </w:tr>
    </w:tbl>
    <w:p w14:paraId="5C47BF9F" w14:textId="77777777" w:rsidR="00463E88" w:rsidRPr="00A80D64" w:rsidRDefault="00463E88" w:rsidP="006342EF">
      <w:pPr>
        <w:rPr>
          <w:rFonts w:ascii="Times New Roman" w:hAnsi="Times New Roman" w:cs="Times New Roman"/>
          <w:lang w:val="en-US" w:eastAsia="ko-KR"/>
        </w:rPr>
      </w:pPr>
    </w:p>
    <w:p w14:paraId="06953807" w14:textId="4196D1F7" w:rsidR="00000B23" w:rsidRPr="00A12E64" w:rsidRDefault="005841B1" w:rsidP="00A12E64">
      <w:pPr>
        <w:pStyle w:val="Heading3"/>
        <w:spacing w:after="240"/>
        <w:rPr>
          <w:rFonts w:ascii="Times New Roman" w:hAnsi="Times New Roman" w:cs="Times New Roman"/>
        </w:rPr>
      </w:pPr>
      <w:bookmarkStart w:id="4" w:name="_Toc137160545"/>
      <w:r w:rsidRPr="009756D6">
        <w:rPr>
          <w:rFonts w:ascii="Times New Roman" w:hAnsi="Times New Roman" w:cs="Times New Roman"/>
        </w:rPr>
        <w:t>2.</w:t>
      </w:r>
      <w:r w:rsidR="00A12E64">
        <w:rPr>
          <w:rFonts w:ascii="Times New Roman" w:hAnsi="Times New Roman" w:cs="Times New Roman"/>
        </w:rPr>
        <w:t>2</w:t>
      </w:r>
      <w:r w:rsidRPr="009756D6">
        <w:rPr>
          <w:rFonts w:ascii="Times New Roman" w:hAnsi="Times New Roman" w:cs="Times New Roman"/>
        </w:rPr>
        <w:t xml:space="preserve"> Συ</w:t>
      </w:r>
      <w:r>
        <w:rPr>
          <w:rFonts w:ascii="Times New Roman" w:hAnsi="Times New Roman" w:cs="Times New Roman"/>
        </w:rPr>
        <w:t>λ</w:t>
      </w:r>
      <w:r w:rsidRPr="009756D6">
        <w:rPr>
          <w:rFonts w:ascii="Times New Roman" w:hAnsi="Times New Roman" w:cs="Times New Roman"/>
        </w:rPr>
        <w:t xml:space="preserve">λογή και διαφύλαξη </w:t>
      </w:r>
      <w:r w:rsidR="00A12E64">
        <w:rPr>
          <w:rFonts w:ascii="Times New Roman" w:hAnsi="Times New Roman" w:cs="Times New Roman"/>
        </w:rPr>
        <w:t>δίσκου</w:t>
      </w:r>
      <w:r w:rsidRPr="009756D6">
        <w:rPr>
          <w:rFonts w:ascii="Times New Roman" w:hAnsi="Times New Roman" w:cs="Times New Roman"/>
        </w:rPr>
        <w:t xml:space="preserve"> πειστηρίου </w:t>
      </w:r>
      <w:r w:rsidRPr="009756D6">
        <w:rPr>
          <w:rFonts w:ascii="Times New Roman" w:hAnsi="Times New Roman" w:cs="Times New Roman"/>
          <w:lang w:val="en-US"/>
        </w:rPr>
        <w:t>Laptop</w:t>
      </w:r>
      <w:r w:rsidRPr="009756D6">
        <w:rPr>
          <w:rFonts w:ascii="Times New Roman" w:hAnsi="Times New Roman" w:cs="Times New Roman"/>
        </w:rPr>
        <w:t xml:space="preserve"> (</w:t>
      </w:r>
      <w:r w:rsidRPr="003C1CF5">
        <w:rPr>
          <w:rFonts w:ascii="Times New Roman" w:hAnsi="Times New Roman" w:cs="Times New Roman"/>
        </w:rPr>
        <w:t>0</w:t>
      </w:r>
      <w:r w:rsidRPr="00C13A95">
        <w:rPr>
          <w:rFonts w:ascii="Times New Roman" w:hAnsi="Times New Roman" w:cs="Times New Roman"/>
        </w:rPr>
        <w:t>0</w:t>
      </w:r>
      <w:r w:rsidRPr="00DC0DBE">
        <w:rPr>
          <w:rFonts w:ascii="Times New Roman" w:hAnsi="Times New Roman" w:cs="Times New Roman"/>
        </w:rPr>
        <w:t>01</w:t>
      </w:r>
      <w:r w:rsidRPr="009756D6">
        <w:rPr>
          <w:rFonts w:ascii="Times New Roman" w:hAnsi="Times New Roman" w:cs="Times New Roman"/>
        </w:rPr>
        <w:t>)</w:t>
      </w:r>
      <w:bookmarkEnd w:id="4"/>
    </w:p>
    <w:p w14:paraId="5B9EC65D" w14:textId="1403C1A6" w:rsidR="0017597D" w:rsidRPr="00A80D64" w:rsidRDefault="0049049F" w:rsidP="0017597D">
      <w:pPr>
        <w:rPr>
          <w:rFonts w:ascii="Times New Roman" w:hAnsi="Times New Roman" w:cs="Times New Roman"/>
          <w:lang w:eastAsia="ko-KR"/>
        </w:rPr>
      </w:pPr>
      <w:r w:rsidRPr="00A80D64">
        <w:rPr>
          <w:rFonts w:ascii="Times New Roman" w:hAnsi="Times New Roman" w:cs="Times New Roman"/>
          <w:lang w:eastAsia="ko-KR"/>
        </w:rPr>
        <w:t xml:space="preserve">Στις </w:t>
      </w:r>
      <w:r w:rsidR="00942049" w:rsidRPr="00A80D64">
        <w:rPr>
          <w:rFonts w:ascii="Times New Roman" w:hAnsi="Times New Roman" w:cs="Times New Roman"/>
          <w:lang w:eastAsia="ko-KR"/>
        </w:rPr>
        <w:t>11:07 ξεκίνησε η διαφύλαξη των πειστηρίων του δίσκου</w:t>
      </w:r>
      <w:r w:rsidR="00AB7F3D" w:rsidRPr="00A80D64">
        <w:rPr>
          <w:rFonts w:ascii="Times New Roman" w:hAnsi="Times New Roman" w:cs="Times New Roman"/>
          <w:lang w:eastAsia="ko-KR"/>
        </w:rPr>
        <w:t xml:space="preserve"> </w:t>
      </w:r>
      <w:r w:rsidR="00EF0238" w:rsidRPr="00A80D64">
        <w:rPr>
          <w:rFonts w:ascii="Times New Roman" w:hAnsi="Times New Roman" w:cs="Times New Roman"/>
          <w:lang w:eastAsia="ko-KR"/>
        </w:rPr>
        <w:t xml:space="preserve">με χρήση των εργαλείων </w:t>
      </w:r>
      <w:r w:rsidR="00F76CF5" w:rsidRPr="00A80D64">
        <w:rPr>
          <w:rFonts w:ascii="Times New Roman" w:hAnsi="Times New Roman" w:cs="Times New Roman"/>
          <w:lang w:val="en-US" w:eastAsia="ko-KR"/>
        </w:rPr>
        <w:t>FTK</w:t>
      </w:r>
      <w:r w:rsidR="00F76CF5" w:rsidRPr="00A80D64">
        <w:rPr>
          <w:rFonts w:ascii="Times New Roman" w:hAnsi="Times New Roman" w:cs="Times New Roman"/>
          <w:lang w:eastAsia="ko-KR"/>
        </w:rPr>
        <w:t xml:space="preserve"> </w:t>
      </w:r>
      <w:r w:rsidR="00F76CF5" w:rsidRPr="00A80D64">
        <w:rPr>
          <w:rFonts w:ascii="Times New Roman" w:hAnsi="Times New Roman" w:cs="Times New Roman"/>
          <w:lang w:val="en-US" w:eastAsia="ko-KR"/>
        </w:rPr>
        <w:t>Imager</w:t>
      </w:r>
      <w:r w:rsidR="00F76CF5" w:rsidRPr="00A80D64">
        <w:rPr>
          <w:rFonts w:ascii="Times New Roman" w:hAnsi="Times New Roman" w:cs="Times New Roman"/>
          <w:lang w:eastAsia="ko-KR"/>
        </w:rPr>
        <w:t xml:space="preserve"> και </w:t>
      </w:r>
      <w:r w:rsidR="00F76CF5" w:rsidRPr="00A80D64">
        <w:rPr>
          <w:rFonts w:ascii="Times New Roman" w:hAnsi="Times New Roman" w:cs="Times New Roman"/>
          <w:lang w:val="en-US" w:eastAsia="ko-KR"/>
        </w:rPr>
        <w:t>FEX</w:t>
      </w:r>
      <w:r w:rsidR="00F76CF5" w:rsidRPr="00A80D64">
        <w:rPr>
          <w:rFonts w:ascii="Times New Roman" w:hAnsi="Times New Roman" w:cs="Times New Roman"/>
          <w:lang w:eastAsia="ko-KR"/>
        </w:rPr>
        <w:t xml:space="preserve"> </w:t>
      </w:r>
      <w:r w:rsidR="00F76CF5" w:rsidRPr="00A80D64">
        <w:rPr>
          <w:rFonts w:ascii="Times New Roman" w:hAnsi="Times New Roman" w:cs="Times New Roman"/>
          <w:lang w:val="en-US" w:eastAsia="ko-KR"/>
        </w:rPr>
        <w:t>Imager</w:t>
      </w:r>
      <w:r w:rsidR="00F76CF5" w:rsidRPr="00A80D64">
        <w:rPr>
          <w:rFonts w:ascii="Times New Roman" w:hAnsi="Times New Roman" w:cs="Times New Roman"/>
          <w:lang w:eastAsia="ko-KR"/>
        </w:rPr>
        <w:t xml:space="preserve"> για την λήψη του πρώτου και του δεύτερου αντιγράφου αντίστοιχα.</w:t>
      </w:r>
    </w:p>
    <w:p w14:paraId="643A995F" w14:textId="77777777" w:rsidR="0057730F" w:rsidRPr="00A80D64" w:rsidRDefault="00E60FB4" w:rsidP="0057730F">
      <w:pPr>
        <w:keepNext/>
        <w:spacing w:after="0" w:line="240" w:lineRule="auto"/>
        <w:jc w:val="both"/>
        <w:rPr>
          <w:rFonts w:ascii="Times New Roman" w:hAnsi="Times New Roman" w:cs="Times New Roman"/>
        </w:rPr>
      </w:pPr>
      <w:r w:rsidRPr="00A80D64">
        <w:rPr>
          <w:rFonts w:ascii="Times New Roman" w:hAnsi="Times New Roman" w:cs="Times New Roman"/>
          <w:noProof/>
        </w:rPr>
        <w:drawing>
          <wp:inline distT="0" distB="0" distL="0" distR="0" wp14:anchorId="37D9C672" wp14:editId="75DFC706">
            <wp:extent cx="4904476" cy="3044483"/>
            <wp:effectExtent l="133350" t="114300" r="125095" b="156210"/>
            <wp:docPr id="478226409" name="Picture 4782264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26409" name="Picture 1" descr="A screenshot of a computer&#10;&#10;Description automatically generated"/>
                    <pic:cNvPicPr/>
                  </pic:nvPicPr>
                  <pic:blipFill>
                    <a:blip r:embed="rId20"/>
                    <a:stretch>
                      <a:fillRect/>
                    </a:stretch>
                  </pic:blipFill>
                  <pic:spPr>
                    <a:xfrm>
                      <a:off x="0" y="0"/>
                      <a:ext cx="4907734" cy="30465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7893B4" w14:textId="309A652B" w:rsidR="00DB1969" w:rsidRPr="00A80D64" w:rsidRDefault="00444D15" w:rsidP="0057730F">
      <w:pPr>
        <w:pStyle w:val="Caption"/>
        <w:jc w:val="center"/>
        <w:rPr>
          <w:rFonts w:ascii="Times New Roman" w:hAnsi="Times New Roman" w:cs="Times New Roman"/>
          <w:lang w:val="el-GR"/>
        </w:rPr>
      </w:pPr>
      <w:r w:rsidRPr="00444D15">
        <w:rPr>
          <w:rFonts w:ascii="Times New Roman" w:hAnsi="Times New Roman" w:cs="Times New Roman"/>
          <w:lang w:val="el-GR"/>
        </w:rPr>
        <w:t>Φωτογραφία 2.</w:t>
      </w:r>
      <w:r w:rsidR="009E2806" w:rsidRPr="009E2806">
        <w:rPr>
          <w:rFonts w:ascii="Times New Roman" w:hAnsi="Times New Roman" w:cs="Times New Roman"/>
          <w:lang w:val="el-GR"/>
        </w:rPr>
        <w:t>4</w:t>
      </w:r>
      <w:r w:rsidRPr="00444D15">
        <w:rPr>
          <w:rFonts w:ascii="Times New Roman" w:hAnsi="Times New Roman" w:cs="Times New Roman"/>
          <w:lang w:val="el-GR"/>
        </w:rPr>
        <w:t>:</w:t>
      </w:r>
      <w:r w:rsidR="0057730F" w:rsidRPr="00A80D64">
        <w:rPr>
          <w:rFonts w:ascii="Times New Roman" w:hAnsi="Times New Roman" w:cs="Times New Roman"/>
          <w:lang w:val="el-GR"/>
        </w:rPr>
        <w:t xml:space="preserve"> Λήψη 1ου πιστού αντιγράφου με το </w:t>
      </w:r>
      <w:r w:rsidR="0057730F" w:rsidRPr="00A80D64">
        <w:rPr>
          <w:rFonts w:ascii="Times New Roman" w:hAnsi="Times New Roman" w:cs="Times New Roman"/>
        </w:rPr>
        <w:t>FTK</w:t>
      </w:r>
      <w:r w:rsidR="0057730F" w:rsidRPr="00A80D64">
        <w:rPr>
          <w:rFonts w:ascii="Times New Roman" w:hAnsi="Times New Roman" w:cs="Times New Roman"/>
          <w:lang w:val="el-GR"/>
        </w:rPr>
        <w:t xml:space="preserve"> </w:t>
      </w:r>
      <w:r w:rsidR="0057730F" w:rsidRPr="00A80D64">
        <w:rPr>
          <w:rFonts w:ascii="Times New Roman" w:hAnsi="Times New Roman" w:cs="Times New Roman"/>
        </w:rPr>
        <w:t>Imager</w:t>
      </w:r>
    </w:p>
    <w:p w14:paraId="37BFB2D2" w14:textId="77777777" w:rsidR="00BC2D32" w:rsidRPr="00A80D64" w:rsidRDefault="00BC2D32" w:rsidP="00BC2D32">
      <w:pPr>
        <w:rPr>
          <w:rFonts w:ascii="Times New Roman" w:hAnsi="Times New Roman" w:cs="Times New Roman"/>
          <w:lang w:eastAsia="ko-KR"/>
        </w:rPr>
      </w:pPr>
    </w:p>
    <w:p w14:paraId="78434A87" w14:textId="77777777" w:rsidR="0057730F" w:rsidRPr="00A80D64" w:rsidRDefault="00AD311B" w:rsidP="0057730F">
      <w:pPr>
        <w:keepNext/>
        <w:spacing w:after="0" w:line="240" w:lineRule="auto"/>
        <w:jc w:val="both"/>
        <w:rPr>
          <w:rFonts w:ascii="Times New Roman" w:hAnsi="Times New Roman" w:cs="Times New Roman"/>
        </w:rPr>
      </w:pPr>
      <w:r w:rsidRPr="00A80D64">
        <w:rPr>
          <w:rFonts w:ascii="Times New Roman" w:hAnsi="Times New Roman" w:cs="Times New Roman"/>
          <w:noProof/>
        </w:rPr>
        <w:lastRenderedPageBreak/>
        <w:drawing>
          <wp:inline distT="0" distB="0" distL="0" distR="0" wp14:anchorId="5EF0C89B" wp14:editId="4D17D13D">
            <wp:extent cx="4926114" cy="3137388"/>
            <wp:effectExtent l="133350" t="114300" r="141605" b="158750"/>
            <wp:docPr id="1690169137" name="Picture 16901691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69137" name="Picture 1" descr="A screenshot of a computer&#10;&#10;Description automatically generated"/>
                    <pic:cNvPicPr/>
                  </pic:nvPicPr>
                  <pic:blipFill>
                    <a:blip r:embed="rId21"/>
                    <a:stretch>
                      <a:fillRect/>
                    </a:stretch>
                  </pic:blipFill>
                  <pic:spPr>
                    <a:xfrm>
                      <a:off x="0" y="0"/>
                      <a:ext cx="4931869" cy="31410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ABE92D" w14:textId="4B867526" w:rsidR="00BC2D32" w:rsidRPr="00A80D64" w:rsidRDefault="00853A14" w:rsidP="00213303">
      <w:pPr>
        <w:pStyle w:val="Caption"/>
        <w:jc w:val="center"/>
        <w:rPr>
          <w:rFonts w:ascii="Times New Roman" w:hAnsi="Times New Roman" w:cs="Times New Roman"/>
          <w:lang w:val="el-GR"/>
        </w:rPr>
      </w:pPr>
      <w:r w:rsidRPr="00444D15">
        <w:rPr>
          <w:rFonts w:ascii="Times New Roman" w:hAnsi="Times New Roman" w:cs="Times New Roman"/>
          <w:lang w:val="el-GR"/>
        </w:rPr>
        <w:t>Φωτογραφία 2.</w:t>
      </w:r>
      <w:r w:rsidR="009E2806" w:rsidRPr="009E2806">
        <w:rPr>
          <w:rFonts w:ascii="Times New Roman" w:hAnsi="Times New Roman" w:cs="Times New Roman"/>
          <w:lang w:val="el-GR"/>
        </w:rPr>
        <w:t>5</w:t>
      </w:r>
      <w:r w:rsidRPr="00853A14">
        <w:rPr>
          <w:rFonts w:ascii="Times New Roman" w:hAnsi="Times New Roman" w:cs="Times New Roman"/>
          <w:lang w:val="el-GR"/>
        </w:rPr>
        <w:t>:</w:t>
      </w:r>
      <w:r w:rsidR="00A73670" w:rsidRPr="00A80D64">
        <w:rPr>
          <w:rFonts w:ascii="Times New Roman" w:hAnsi="Times New Roman" w:cs="Times New Roman"/>
          <w:lang w:val="el-GR"/>
        </w:rPr>
        <w:t xml:space="preserve"> </w:t>
      </w:r>
      <w:r w:rsidR="0057730F" w:rsidRPr="00A80D64">
        <w:rPr>
          <w:rFonts w:ascii="Times New Roman" w:hAnsi="Times New Roman" w:cs="Times New Roman"/>
          <w:lang w:val="el-GR"/>
        </w:rPr>
        <w:t xml:space="preserve">Λήψη </w:t>
      </w:r>
      <w:r w:rsidR="0057730F" w:rsidRPr="00A80D64">
        <w:rPr>
          <w:rFonts w:ascii="Times New Roman" w:hAnsi="Times New Roman" w:cs="Times New Roman"/>
        </w:rPr>
        <w:t>backup</w:t>
      </w:r>
      <w:r w:rsidR="0057730F" w:rsidRPr="00A80D64">
        <w:rPr>
          <w:rFonts w:ascii="Times New Roman" w:hAnsi="Times New Roman" w:cs="Times New Roman"/>
          <w:lang w:val="el-GR"/>
        </w:rPr>
        <w:t xml:space="preserve"> πιστού αντιγράφου με το </w:t>
      </w:r>
      <w:r w:rsidR="0057730F" w:rsidRPr="00A80D64">
        <w:rPr>
          <w:rFonts w:ascii="Times New Roman" w:hAnsi="Times New Roman" w:cs="Times New Roman"/>
        </w:rPr>
        <w:t>FEX</w:t>
      </w:r>
      <w:r w:rsidR="0057730F" w:rsidRPr="00A80D64">
        <w:rPr>
          <w:rFonts w:ascii="Times New Roman" w:hAnsi="Times New Roman" w:cs="Times New Roman"/>
          <w:lang w:val="el-GR"/>
        </w:rPr>
        <w:t xml:space="preserve"> </w:t>
      </w:r>
      <w:r w:rsidR="0057730F" w:rsidRPr="00A80D64">
        <w:rPr>
          <w:rFonts w:ascii="Times New Roman" w:hAnsi="Times New Roman" w:cs="Times New Roman"/>
        </w:rPr>
        <w:t>Imager</w:t>
      </w:r>
    </w:p>
    <w:tbl>
      <w:tblPr>
        <w:tblStyle w:val="TableGrid"/>
        <w:tblW w:w="9299" w:type="dxa"/>
        <w:tblInd w:w="-429" w:type="dxa"/>
        <w:tblLook w:val="04A0" w:firstRow="1" w:lastRow="0" w:firstColumn="1" w:lastColumn="0" w:noHBand="0" w:noVBand="1"/>
      </w:tblPr>
      <w:tblGrid>
        <w:gridCol w:w="2017"/>
        <w:gridCol w:w="7282"/>
      </w:tblGrid>
      <w:tr w:rsidR="00E443BC" w:rsidRPr="00A80D64" w14:paraId="6CFB81D2" w14:textId="77777777" w:rsidTr="00517421">
        <w:trPr>
          <w:trHeight w:val="460"/>
        </w:trPr>
        <w:tc>
          <w:tcPr>
            <w:tcW w:w="9299" w:type="dxa"/>
            <w:gridSpan w:val="2"/>
            <w:shd w:val="clear" w:color="auto" w:fill="D9D9D9" w:themeFill="background1" w:themeFillShade="D9"/>
            <w:vAlign w:val="center"/>
          </w:tcPr>
          <w:p w14:paraId="5DDFC7A9" w14:textId="4D93E91A" w:rsidR="00E443BC" w:rsidRPr="00A80D64" w:rsidRDefault="00E443BC" w:rsidP="00521D41">
            <w:pPr>
              <w:tabs>
                <w:tab w:val="left" w:pos="4625"/>
              </w:tabs>
              <w:jc w:val="center"/>
              <w:rPr>
                <w:rFonts w:ascii="Times New Roman" w:hAnsi="Times New Roman" w:cs="Times New Roman"/>
                <w:b/>
                <w:lang w:eastAsia="ko-KR"/>
              </w:rPr>
            </w:pPr>
            <w:r w:rsidRPr="00A80D64">
              <w:rPr>
                <w:rFonts w:ascii="Times New Roman" w:hAnsi="Times New Roman" w:cs="Times New Roman"/>
                <w:b/>
                <w:lang w:eastAsia="ko-KR"/>
              </w:rPr>
              <w:t>1</w:t>
            </w:r>
            <w:r w:rsidRPr="00A80D64">
              <w:rPr>
                <w:rFonts w:ascii="Times New Roman" w:hAnsi="Times New Roman" w:cs="Times New Roman"/>
                <w:b/>
                <w:vertAlign w:val="superscript"/>
                <w:lang w:eastAsia="ko-KR"/>
              </w:rPr>
              <w:t>ο</w:t>
            </w:r>
            <w:r w:rsidRPr="00A80D64">
              <w:rPr>
                <w:rFonts w:ascii="Times New Roman" w:hAnsi="Times New Roman" w:cs="Times New Roman"/>
                <w:b/>
                <w:lang w:eastAsia="ko-KR"/>
              </w:rPr>
              <w:t xml:space="preserve"> πιστό αντίγραφο </w:t>
            </w:r>
            <w:r w:rsidR="001A71A9" w:rsidRPr="00A80D64">
              <w:rPr>
                <w:rFonts w:ascii="Times New Roman" w:hAnsi="Times New Roman" w:cs="Times New Roman"/>
                <w:b/>
                <w:lang w:eastAsia="ko-KR"/>
              </w:rPr>
              <w:t>δίσκου</w:t>
            </w:r>
          </w:p>
        </w:tc>
      </w:tr>
      <w:tr w:rsidR="00E443BC" w:rsidRPr="00A80D64" w14:paraId="7CA74E77" w14:textId="77777777" w:rsidTr="00517421">
        <w:tc>
          <w:tcPr>
            <w:tcW w:w="2017" w:type="dxa"/>
          </w:tcPr>
          <w:p w14:paraId="07B056EB" w14:textId="77777777" w:rsidR="00E443BC" w:rsidRPr="00A80D64" w:rsidRDefault="00E443BC" w:rsidP="00521D41">
            <w:pPr>
              <w:rPr>
                <w:rFonts w:ascii="Times New Roman" w:hAnsi="Times New Roman" w:cs="Times New Roman"/>
                <w:lang w:eastAsia="ko-KR"/>
              </w:rPr>
            </w:pPr>
            <w:r w:rsidRPr="00A80D64">
              <w:rPr>
                <w:rFonts w:ascii="Times New Roman" w:hAnsi="Times New Roman" w:cs="Times New Roman"/>
                <w:lang w:eastAsia="ko-KR"/>
              </w:rPr>
              <w:t>Εργαλείο λήψης αντιγράφου</w:t>
            </w:r>
          </w:p>
        </w:tc>
        <w:tc>
          <w:tcPr>
            <w:tcW w:w="7282" w:type="dxa"/>
          </w:tcPr>
          <w:p w14:paraId="13033224" w14:textId="5EDAD167" w:rsidR="00E443BC" w:rsidRPr="00A80D64" w:rsidRDefault="00E443BC" w:rsidP="00521D41">
            <w:pPr>
              <w:rPr>
                <w:rFonts w:ascii="Times New Roman" w:hAnsi="Times New Roman" w:cs="Times New Roman"/>
                <w:lang w:val="en-US" w:eastAsia="ko-KR"/>
              </w:rPr>
            </w:pPr>
            <w:r w:rsidRPr="00A80D64">
              <w:rPr>
                <w:rFonts w:ascii="Times New Roman" w:hAnsi="Times New Roman" w:cs="Times New Roman"/>
                <w:lang w:val="en-US" w:eastAsia="ko-KR"/>
              </w:rPr>
              <w:t>FTK Imager</w:t>
            </w:r>
            <w:r w:rsidR="00114A3B" w:rsidRPr="00A80D64">
              <w:rPr>
                <w:rFonts w:ascii="Times New Roman" w:hAnsi="Times New Roman" w:cs="Times New Roman"/>
                <w:lang w:val="en-US" w:eastAsia="ko-KR"/>
              </w:rPr>
              <w:t xml:space="preserve"> 4.7.12</w:t>
            </w:r>
          </w:p>
        </w:tc>
      </w:tr>
      <w:tr w:rsidR="00E443BC" w:rsidRPr="00A80D64" w14:paraId="00E3287D" w14:textId="77777777" w:rsidTr="00517421">
        <w:tc>
          <w:tcPr>
            <w:tcW w:w="2017" w:type="dxa"/>
          </w:tcPr>
          <w:p w14:paraId="397A1EB2" w14:textId="77777777" w:rsidR="00E443BC" w:rsidRPr="00A80D64" w:rsidRDefault="00E443BC" w:rsidP="00521D41">
            <w:pPr>
              <w:rPr>
                <w:rFonts w:ascii="Times New Roman" w:hAnsi="Times New Roman" w:cs="Times New Roman"/>
                <w:lang w:eastAsia="ko-KR"/>
              </w:rPr>
            </w:pPr>
            <w:r w:rsidRPr="00A80D64">
              <w:rPr>
                <w:rFonts w:ascii="Times New Roman" w:hAnsi="Times New Roman" w:cs="Times New Roman"/>
                <w:lang w:eastAsia="ko-KR"/>
              </w:rPr>
              <w:t>Πειστήριο</w:t>
            </w:r>
          </w:p>
        </w:tc>
        <w:tc>
          <w:tcPr>
            <w:tcW w:w="7282" w:type="dxa"/>
          </w:tcPr>
          <w:p w14:paraId="1CF8690F" w14:textId="2AFD0D63" w:rsidR="00E443BC" w:rsidRPr="00A80D64" w:rsidRDefault="00E443BC" w:rsidP="00521D41">
            <w:pPr>
              <w:rPr>
                <w:rFonts w:ascii="Times New Roman" w:hAnsi="Times New Roman" w:cs="Times New Roman"/>
                <w:lang w:val="en-US" w:eastAsia="ko-KR"/>
              </w:rPr>
            </w:pPr>
            <w:r w:rsidRPr="00A80D64">
              <w:rPr>
                <w:rFonts w:ascii="Times New Roman" w:hAnsi="Times New Roman" w:cs="Times New Roman"/>
                <w:lang w:val="en-US"/>
              </w:rPr>
              <w:t>Dell Studio 15 (</w:t>
            </w:r>
            <w:r w:rsidR="00E5226A" w:rsidRPr="00A80D64">
              <w:rPr>
                <w:rFonts w:ascii="Times New Roman" w:hAnsi="Times New Roman" w:cs="Times New Roman"/>
                <w:lang w:val="en-US"/>
              </w:rPr>
              <w:t>0</w:t>
            </w:r>
            <w:r w:rsidRPr="00A80D64">
              <w:rPr>
                <w:rFonts w:ascii="Times New Roman" w:hAnsi="Times New Roman" w:cs="Times New Roman"/>
                <w:lang w:val="en-US"/>
              </w:rPr>
              <w:t>001)</w:t>
            </w:r>
          </w:p>
        </w:tc>
      </w:tr>
      <w:tr w:rsidR="00E443BC" w:rsidRPr="00A80D64" w14:paraId="7286238A" w14:textId="77777777" w:rsidTr="00517421">
        <w:tc>
          <w:tcPr>
            <w:tcW w:w="2017" w:type="dxa"/>
          </w:tcPr>
          <w:p w14:paraId="2594F431" w14:textId="77777777" w:rsidR="00E443BC" w:rsidRPr="00A80D64" w:rsidRDefault="00E443BC" w:rsidP="00521D41">
            <w:pPr>
              <w:rPr>
                <w:rFonts w:ascii="Times New Roman" w:hAnsi="Times New Roman" w:cs="Times New Roman"/>
                <w:lang w:eastAsia="ko-KR"/>
              </w:rPr>
            </w:pPr>
            <w:r w:rsidRPr="00A80D64">
              <w:rPr>
                <w:rFonts w:ascii="Times New Roman" w:hAnsi="Times New Roman" w:cs="Times New Roman"/>
                <w:lang w:eastAsia="ko-KR"/>
              </w:rPr>
              <w:t>Ημ/νια διαφύλαξης</w:t>
            </w:r>
          </w:p>
        </w:tc>
        <w:tc>
          <w:tcPr>
            <w:tcW w:w="7282" w:type="dxa"/>
          </w:tcPr>
          <w:p w14:paraId="5E68B8CB" w14:textId="3C58F5F5" w:rsidR="00E443BC" w:rsidRPr="00A80D64" w:rsidRDefault="00E443BC" w:rsidP="00521D41">
            <w:pPr>
              <w:rPr>
                <w:rFonts w:ascii="Times New Roman" w:hAnsi="Times New Roman" w:cs="Times New Roman"/>
                <w:lang w:eastAsia="ko-KR"/>
              </w:rPr>
            </w:pPr>
            <w:r w:rsidRPr="00A80D64">
              <w:rPr>
                <w:rFonts w:ascii="Times New Roman" w:hAnsi="Times New Roman" w:cs="Times New Roman"/>
                <w:lang w:val="en-US" w:eastAsia="ko-KR"/>
              </w:rPr>
              <w:t>11/12/2009 1</w:t>
            </w:r>
            <w:r w:rsidR="00485C1A" w:rsidRPr="00A80D64">
              <w:rPr>
                <w:rFonts w:ascii="Times New Roman" w:hAnsi="Times New Roman" w:cs="Times New Roman"/>
                <w:lang w:eastAsia="ko-KR"/>
              </w:rPr>
              <w:t>1</w:t>
            </w:r>
            <w:r w:rsidRPr="00A80D64">
              <w:rPr>
                <w:rFonts w:ascii="Times New Roman" w:hAnsi="Times New Roman" w:cs="Times New Roman"/>
                <w:lang w:val="en-US" w:eastAsia="ko-KR"/>
              </w:rPr>
              <w:t>:</w:t>
            </w:r>
            <w:r w:rsidR="00485C1A" w:rsidRPr="00A80D64">
              <w:rPr>
                <w:rFonts w:ascii="Times New Roman" w:hAnsi="Times New Roman" w:cs="Times New Roman"/>
                <w:lang w:eastAsia="ko-KR"/>
              </w:rPr>
              <w:t>07</w:t>
            </w:r>
            <w:r w:rsidRPr="00A80D64">
              <w:rPr>
                <w:rFonts w:ascii="Times New Roman" w:hAnsi="Times New Roman" w:cs="Times New Roman"/>
                <w:lang w:val="en-US" w:eastAsia="ko-KR"/>
              </w:rPr>
              <w:t>:03</w:t>
            </w:r>
            <w:r w:rsidRPr="00A80D64">
              <w:rPr>
                <w:rFonts w:ascii="Times New Roman" w:hAnsi="Times New Roman" w:cs="Times New Roman"/>
                <w:lang w:eastAsia="ko-KR"/>
              </w:rPr>
              <w:t>π.μ.</w:t>
            </w:r>
          </w:p>
        </w:tc>
      </w:tr>
      <w:tr w:rsidR="00E443BC" w:rsidRPr="00A80D64" w14:paraId="1245B39F" w14:textId="77777777" w:rsidTr="00517421">
        <w:tc>
          <w:tcPr>
            <w:tcW w:w="2017" w:type="dxa"/>
          </w:tcPr>
          <w:p w14:paraId="1F0E5AEC" w14:textId="77777777" w:rsidR="00E443BC" w:rsidRPr="00A80D64" w:rsidRDefault="00E443BC" w:rsidP="00521D41">
            <w:pPr>
              <w:rPr>
                <w:rFonts w:ascii="Times New Roman" w:hAnsi="Times New Roman" w:cs="Times New Roman"/>
                <w:lang w:eastAsia="ko-KR"/>
              </w:rPr>
            </w:pPr>
            <w:r w:rsidRPr="00A80D64">
              <w:rPr>
                <w:rFonts w:ascii="Times New Roman" w:hAnsi="Times New Roman" w:cs="Times New Roman"/>
                <w:lang w:eastAsia="ko-KR"/>
              </w:rPr>
              <w:t>Παραγόμενο αρχείο</w:t>
            </w:r>
          </w:p>
        </w:tc>
        <w:tc>
          <w:tcPr>
            <w:tcW w:w="7282" w:type="dxa"/>
          </w:tcPr>
          <w:p w14:paraId="7412DA18" w14:textId="7D7B8994" w:rsidR="00E443BC" w:rsidRPr="00A80D64" w:rsidRDefault="00E443BC" w:rsidP="00521D41">
            <w:pPr>
              <w:rPr>
                <w:rFonts w:ascii="Times New Roman" w:hAnsi="Times New Roman" w:cs="Times New Roman"/>
                <w:lang w:val="en-US" w:eastAsia="ko-KR"/>
              </w:rPr>
            </w:pPr>
            <w:r w:rsidRPr="00A80D64">
              <w:rPr>
                <w:rFonts w:ascii="Times New Roman" w:hAnsi="Times New Roman" w:cs="Times New Roman"/>
                <w:lang w:val="en-US" w:eastAsia="ko-KR"/>
              </w:rPr>
              <w:t>charlie-2009-12-11.</w:t>
            </w:r>
            <w:r w:rsidR="007E32DD" w:rsidRPr="00A80D64">
              <w:rPr>
                <w:rFonts w:ascii="Times New Roman" w:hAnsi="Times New Roman" w:cs="Times New Roman"/>
                <w:lang w:val="en-US" w:eastAsia="ko-KR"/>
              </w:rPr>
              <w:t>E01</w:t>
            </w:r>
          </w:p>
        </w:tc>
      </w:tr>
      <w:tr w:rsidR="00E443BC" w:rsidRPr="00A80D64" w14:paraId="6D2AD995" w14:textId="77777777" w:rsidTr="00517421">
        <w:tc>
          <w:tcPr>
            <w:tcW w:w="2017" w:type="dxa"/>
          </w:tcPr>
          <w:p w14:paraId="3FFA782D" w14:textId="68368B08" w:rsidR="00E443BC" w:rsidRPr="00A80D64" w:rsidRDefault="00E443BC" w:rsidP="00521D41">
            <w:pPr>
              <w:rPr>
                <w:rFonts w:ascii="Times New Roman" w:hAnsi="Times New Roman" w:cs="Times New Roman"/>
                <w:lang w:val="en-US" w:eastAsia="ko-KR"/>
              </w:rPr>
            </w:pPr>
            <w:r w:rsidRPr="00A80D64">
              <w:rPr>
                <w:rFonts w:ascii="Times New Roman" w:hAnsi="Times New Roman" w:cs="Times New Roman"/>
                <w:lang w:val="en-US" w:eastAsia="ko-KR"/>
              </w:rPr>
              <w:t>MD5 hash</w:t>
            </w:r>
          </w:p>
        </w:tc>
        <w:tc>
          <w:tcPr>
            <w:tcW w:w="7282" w:type="dxa"/>
          </w:tcPr>
          <w:tbl>
            <w:tblPr>
              <w:tblpPr w:leftFromText="45" w:rightFromText="45" w:vertAnchor="text"/>
              <w:tblW w:w="0" w:type="auto"/>
              <w:tblCellSpacing w:w="15" w:type="dxa"/>
              <w:tblCellMar>
                <w:top w:w="15" w:type="dxa"/>
                <w:left w:w="15" w:type="dxa"/>
                <w:bottom w:w="15" w:type="dxa"/>
                <w:right w:w="15" w:type="dxa"/>
              </w:tblCellMar>
              <w:tblLook w:val="04A0" w:firstRow="1" w:lastRow="0" w:firstColumn="1" w:lastColumn="0" w:noHBand="0" w:noVBand="1"/>
            </w:tblPr>
            <w:tblGrid>
              <w:gridCol w:w="3487"/>
            </w:tblGrid>
            <w:tr w:rsidR="000C1715" w:rsidRPr="00A80D64" w14:paraId="41CCFD12" w14:textId="77777777" w:rsidTr="000C1715">
              <w:trPr>
                <w:tblCellSpacing w:w="15" w:type="dxa"/>
              </w:trPr>
              <w:tc>
                <w:tcPr>
                  <w:tcW w:w="0" w:type="auto"/>
                  <w:vAlign w:val="center"/>
                  <w:hideMark/>
                </w:tcPr>
                <w:p w14:paraId="7DF52D04" w14:textId="77777777" w:rsidR="000C1715" w:rsidRPr="00A80D64" w:rsidRDefault="000C1715" w:rsidP="000C1715">
                  <w:pPr>
                    <w:spacing w:after="0" w:line="240" w:lineRule="auto"/>
                    <w:rPr>
                      <w:rFonts w:ascii="Times New Roman" w:eastAsia="Times New Roman" w:hAnsi="Times New Roman" w:cs="Times New Roman"/>
                      <w:kern w:val="0"/>
                      <w:lang w:eastAsia="el-GR"/>
                      <w14:ligatures w14:val="none"/>
                    </w:rPr>
                  </w:pPr>
                  <w:r w:rsidRPr="00A80D64">
                    <w:rPr>
                      <w:rFonts w:ascii="Times New Roman" w:eastAsia="Times New Roman" w:hAnsi="Times New Roman" w:cs="Times New Roman"/>
                      <w:kern w:val="0"/>
                      <w:lang w:eastAsia="el-GR"/>
                      <w14:ligatures w14:val="none"/>
                    </w:rPr>
                    <w:t xml:space="preserve">0377b3d41bbbc295a1c9f00aa07ee174 </w:t>
                  </w:r>
                </w:p>
              </w:tc>
            </w:tr>
          </w:tbl>
          <w:p w14:paraId="060E499E" w14:textId="4E35B889" w:rsidR="00E443BC" w:rsidRPr="00A80D64" w:rsidRDefault="00E443BC" w:rsidP="00521D41">
            <w:pPr>
              <w:rPr>
                <w:rFonts w:ascii="Times New Roman" w:hAnsi="Times New Roman" w:cs="Times New Roman"/>
                <w:lang w:val="en-US" w:eastAsia="ko-KR"/>
              </w:rPr>
            </w:pPr>
          </w:p>
        </w:tc>
      </w:tr>
    </w:tbl>
    <w:p w14:paraId="62A1DEC9" w14:textId="4498E2E6" w:rsidR="009374E8" w:rsidRPr="009756D6" w:rsidRDefault="009374E8" w:rsidP="00B27EA3">
      <w:pPr>
        <w:spacing w:after="0" w:line="240" w:lineRule="auto"/>
        <w:jc w:val="both"/>
        <w:rPr>
          <w:rFonts w:ascii="Times New Roman" w:hAnsi="Times New Roman" w:cs="Times New Roman"/>
        </w:rPr>
      </w:pPr>
    </w:p>
    <w:tbl>
      <w:tblPr>
        <w:tblStyle w:val="TableGrid"/>
        <w:tblW w:w="9299" w:type="dxa"/>
        <w:tblInd w:w="-429" w:type="dxa"/>
        <w:tblLook w:val="04A0" w:firstRow="1" w:lastRow="0" w:firstColumn="1" w:lastColumn="0" w:noHBand="0" w:noVBand="1"/>
      </w:tblPr>
      <w:tblGrid>
        <w:gridCol w:w="2017"/>
        <w:gridCol w:w="7282"/>
      </w:tblGrid>
      <w:tr w:rsidR="00493E12" w:rsidRPr="00A80D64" w14:paraId="41B9EABA" w14:textId="77777777" w:rsidTr="00493E12">
        <w:trPr>
          <w:trHeight w:val="460"/>
        </w:trPr>
        <w:tc>
          <w:tcPr>
            <w:tcW w:w="9299" w:type="dxa"/>
            <w:gridSpan w:val="2"/>
            <w:shd w:val="clear" w:color="auto" w:fill="D9D9D9" w:themeFill="background1" w:themeFillShade="D9"/>
            <w:vAlign w:val="center"/>
          </w:tcPr>
          <w:p w14:paraId="426898C7" w14:textId="38C93290" w:rsidR="00493E12" w:rsidRPr="00A80D64" w:rsidRDefault="00493E12" w:rsidP="00493E12">
            <w:pPr>
              <w:tabs>
                <w:tab w:val="left" w:pos="4625"/>
              </w:tabs>
              <w:jc w:val="center"/>
              <w:rPr>
                <w:rFonts w:ascii="Times New Roman" w:hAnsi="Times New Roman" w:cs="Times New Roman"/>
                <w:b/>
                <w:lang w:eastAsia="ko-KR"/>
              </w:rPr>
            </w:pPr>
            <w:r w:rsidRPr="00A80D64">
              <w:rPr>
                <w:rFonts w:ascii="Times New Roman" w:hAnsi="Times New Roman" w:cs="Times New Roman"/>
                <w:b/>
                <w:lang w:eastAsia="ko-KR"/>
              </w:rPr>
              <w:t>2</w:t>
            </w:r>
            <w:r w:rsidRPr="00A80D64">
              <w:rPr>
                <w:rFonts w:ascii="Times New Roman" w:hAnsi="Times New Roman" w:cs="Times New Roman"/>
                <w:b/>
                <w:vertAlign w:val="superscript"/>
                <w:lang w:eastAsia="ko-KR"/>
              </w:rPr>
              <w:t>ο</w:t>
            </w:r>
            <w:r w:rsidRPr="00A80D64">
              <w:rPr>
                <w:rFonts w:ascii="Times New Roman" w:hAnsi="Times New Roman" w:cs="Times New Roman"/>
                <w:b/>
                <w:lang w:eastAsia="ko-KR"/>
              </w:rPr>
              <w:t xml:space="preserve"> πιστό αντίγραφο δίσκου</w:t>
            </w:r>
          </w:p>
        </w:tc>
      </w:tr>
      <w:tr w:rsidR="00493E12" w:rsidRPr="00A80D64" w14:paraId="1B4AD21C" w14:textId="77777777" w:rsidTr="00493E12">
        <w:tc>
          <w:tcPr>
            <w:tcW w:w="2017" w:type="dxa"/>
          </w:tcPr>
          <w:p w14:paraId="146EB2A5" w14:textId="77777777" w:rsidR="00493E12" w:rsidRPr="00A80D64" w:rsidRDefault="00493E12" w:rsidP="00493E12">
            <w:pPr>
              <w:rPr>
                <w:rFonts w:ascii="Times New Roman" w:hAnsi="Times New Roman" w:cs="Times New Roman"/>
                <w:lang w:eastAsia="ko-KR"/>
              </w:rPr>
            </w:pPr>
            <w:r w:rsidRPr="00A80D64">
              <w:rPr>
                <w:rFonts w:ascii="Times New Roman" w:hAnsi="Times New Roman" w:cs="Times New Roman"/>
                <w:lang w:eastAsia="ko-KR"/>
              </w:rPr>
              <w:t>Εργαλείο λήψης αντιγράφου</w:t>
            </w:r>
          </w:p>
        </w:tc>
        <w:tc>
          <w:tcPr>
            <w:tcW w:w="7282" w:type="dxa"/>
          </w:tcPr>
          <w:p w14:paraId="75C82BF2" w14:textId="5A84A8B6" w:rsidR="00493E12" w:rsidRPr="00A80D64" w:rsidRDefault="00493E12" w:rsidP="00493E12">
            <w:pPr>
              <w:rPr>
                <w:rFonts w:ascii="Times New Roman" w:hAnsi="Times New Roman" w:cs="Times New Roman"/>
                <w:lang w:eastAsia="ko-KR"/>
              </w:rPr>
            </w:pPr>
            <w:r w:rsidRPr="00A80D64">
              <w:rPr>
                <w:rFonts w:ascii="Times New Roman" w:hAnsi="Times New Roman" w:cs="Times New Roman"/>
                <w:lang w:eastAsia="ko-KR"/>
              </w:rPr>
              <w:t xml:space="preserve">FEX </w:t>
            </w:r>
            <w:r w:rsidRPr="00A80D64">
              <w:rPr>
                <w:rFonts w:ascii="Times New Roman" w:hAnsi="Times New Roman" w:cs="Times New Roman"/>
                <w:lang w:val="en-US" w:eastAsia="ko-KR"/>
              </w:rPr>
              <w:t xml:space="preserve">Imager </w:t>
            </w:r>
            <w:r w:rsidRPr="00A80D64">
              <w:rPr>
                <w:rFonts w:ascii="Times New Roman" w:hAnsi="Times New Roman" w:cs="Times New Roman"/>
                <w:lang w:eastAsia="ko-KR"/>
              </w:rPr>
              <w:t>2.2.1</w:t>
            </w:r>
          </w:p>
        </w:tc>
      </w:tr>
      <w:tr w:rsidR="00493E12" w:rsidRPr="00A80D64" w14:paraId="0D21FD29" w14:textId="77777777" w:rsidTr="00493E12">
        <w:tc>
          <w:tcPr>
            <w:tcW w:w="2017" w:type="dxa"/>
          </w:tcPr>
          <w:p w14:paraId="206B44EE" w14:textId="77777777" w:rsidR="00493E12" w:rsidRPr="00A80D64" w:rsidRDefault="00493E12" w:rsidP="00493E12">
            <w:pPr>
              <w:rPr>
                <w:rFonts w:ascii="Times New Roman" w:hAnsi="Times New Roman" w:cs="Times New Roman"/>
                <w:lang w:eastAsia="ko-KR"/>
              </w:rPr>
            </w:pPr>
            <w:r w:rsidRPr="00A80D64">
              <w:rPr>
                <w:rFonts w:ascii="Times New Roman" w:hAnsi="Times New Roman" w:cs="Times New Roman"/>
                <w:lang w:eastAsia="ko-KR"/>
              </w:rPr>
              <w:t>Πειστήριο</w:t>
            </w:r>
          </w:p>
        </w:tc>
        <w:tc>
          <w:tcPr>
            <w:tcW w:w="7282" w:type="dxa"/>
          </w:tcPr>
          <w:p w14:paraId="4E40203F" w14:textId="77777777" w:rsidR="00493E12" w:rsidRPr="00A80D64" w:rsidRDefault="00493E12" w:rsidP="00493E12">
            <w:pPr>
              <w:rPr>
                <w:rFonts w:ascii="Times New Roman" w:hAnsi="Times New Roman" w:cs="Times New Roman"/>
                <w:lang w:eastAsia="ko-KR"/>
              </w:rPr>
            </w:pPr>
            <w:r w:rsidRPr="00A80D64">
              <w:rPr>
                <w:rFonts w:ascii="Times New Roman" w:hAnsi="Times New Roman" w:cs="Times New Roman"/>
              </w:rPr>
              <w:t>Dell Studio 15 (0001)</w:t>
            </w:r>
          </w:p>
        </w:tc>
      </w:tr>
      <w:tr w:rsidR="00493E12" w:rsidRPr="00A80D64" w14:paraId="71DB3330" w14:textId="77777777" w:rsidTr="00493E12">
        <w:tc>
          <w:tcPr>
            <w:tcW w:w="2017" w:type="dxa"/>
          </w:tcPr>
          <w:p w14:paraId="6BF9D36D" w14:textId="77777777" w:rsidR="00493E12" w:rsidRPr="00A80D64" w:rsidRDefault="00493E12" w:rsidP="00493E12">
            <w:pPr>
              <w:rPr>
                <w:rFonts w:ascii="Times New Roman" w:hAnsi="Times New Roman" w:cs="Times New Roman"/>
                <w:lang w:eastAsia="ko-KR"/>
              </w:rPr>
            </w:pPr>
            <w:r w:rsidRPr="00A80D64">
              <w:rPr>
                <w:rFonts w:ascii="Times New Roman" w:hAnsi="Times New Roman" w:cs="Times New Roman"/>
                <w:lang w:eastAsia="ko-KR"/>
              </w:rPr>
              <w:t>Ημ/νια διαφύλαξης</w:t>
            </w:r>
          </w:p>
        </w:tc>
        <w:tc>
          <w:tcPr>
            <w:tcW w:w="7282" w:type="dxa"/>
          </w:tcPr>
          <w:p w14:paraId="6A30EC04" w14:textId="3CF18A08" w:rsidR="00493E12" w:rsidRPr="00A80D64" w:rsidRDefault="00493E12" w:rsidP="00493E12">
            <w:pPr>
              <w:rPr>
                <w:rFonts w:ascii="Times New Roman" w:hAnsi="Times New Roman" w:cs="Times New Roman"/>
                <w:lang w:eastAsia="ko-KR"/>
              </w:rPr>
            </w:pPr>
            <w:r w:rsidRPr="00A80D64">
              <w:rPr>
                <w:rFonts w:ascii="Times New Roman" w:hAnsi="Times New Roman" w:cs="Times New Roman"/>
                <w:lang w:eastAsia="ko-KR"/>
              </w:rPr>
              <w:t>11/12/2009 11:</w:t>
            </w:r>
            <w:r w:rsidR="005C3938">
              <w:rPr>
                <w:rFonts w:ascii="Times New Roman" w:hAnsi="Times New Roman" w:cs="Times New Roman"/>
                <w:lang w:val="en-US" w:eastAsia="ko-KR"/>
              </w:rPr>
              <w:t>17: 01</w:t>
            </w:r>
            <w:r w:rsidRPr="00A80D64">
              <w:rPr>
                <w:rFonts w:ascii="Times New Roman" w:hAnsi="Times New Roman" w:cs="Times New Roman"/>
                <w:lang w:eastAsia="ko-KR"/>
              </w:rPr>
              <w:t>π.μ.</w:t>
            </w:r>
          </w:p>
        </w:tc>
      </w:tr>
      <w:tr w:rsidR="00493E12" w:rsidRPr="00A80D64" w14:paraId="76BECA59" w14:textId="77777777" w:rsidTr="00493E12">
        <w:tc>
          <w:tcPr>
            <w:tcW w:w="2017" w:type="dxa"/>
          </w:tcPr>
          <w:p w14:paraId="01479B32" w14:textId="77777777" w:rsidR="00493E12" w:rsidRPr="00A80D64" w:rsidRDefault="00493E12" w:rsidP="00493E12">
            <w:pPr>
              <w:rPr>
                <w:rFonts w:ascii="Times New Roman" w:hAnsi="Times New Roman" w:cs="Times New Roman"/>
                <w:lang w:eastAsia="ko-KR"/>
              </w:rPr>
            </w:pPr>
            <w:r w:rsidRPr="00A80D64">
              <w:rPr>
                <w:rFonts w:ascii="Times New Roman" w:hAnsi="Times New Roman" w:cs="Times New Roman"/>
                <w:lang w:eastAsia="ko-KR"/>
              </w:rPr>
              <w:t>Παραγόμενο αρχείο</w:t>
            </w:r>
          </w:p>
        </w:tc>
        <w:tc>
          <w:tcPr>
            <w:tcW w:w="7282" w:type="dxa"/>
          </w:tcPr>
          <w:p w14:paraId="3319903A" w14:textId="77777777" w:rsidR="00493E12" w:rsidRPr="00A80D64" w:rsidRDefault="00493E12" w:rsidP="00493E12">
            <w:pPr>
              <w:rPr>
                <w:rFonts w:ascii="Times New Roman" w:hAnsi="Times New Roman" w:cs="Times New Roman"/>
                <w:lang w:eastAsia="ko-KR"/>
              </w:rPr>
            </w:pPr>
            <w:r w:rsidRPr="00A80D64">
              <w:rPr>
                <w:rFonts w:ascii="Times New Roman" w:hAnsi="Times New Roman" w:cs="Times New Roman"/>
                <w:lang w:eastAsia="ko-KR"/>
              </w:rPr>
              <w:t>charlie-2009-12-11.E01</w:t>
            </w:r>
          </w:p>
        </w:tc>
      </w:tr>
      <w:tr w:rsidR="00493E12" w:rsidRPr="00A80D64" w14:paraId="264993D6" w14:textId="77777777" w:rsidTr="00493E12">
        <w:tc>
          <w:tcPr>
            <w:tcW w:w="2017" w:type="dxa"/>
          </w:tcPr>
          <w:p w14:paraId="1065B667" w14:textId="77777777" w:rsidR="00493E12" w:rsidRPr="00A80D64" w:rsidRDefault="00493E12" w:rsidP="00493E12">
            <w:pPr>
              <w:rPr>
                <w:rFonts w:ascii="Times New Roman" w:hAnsi="Times New Roman" w:cs="Times New Roman"/>
                <w:lang w:eastAsia="ko-KR"/>
              </w:rPr>
            </w:pPr>
            <w:r w:rsidRPr="00A80D64">
              <w:rPr>
                <w:rFonts w:ascii="Times New Roman" w:hAnsi="Times New Roman" w:cs="Times New Roman"/>
                <w:lang w:eastAsia="ko-KR"/>
              </w:rPr>
              <w:t>MD5 hash</w:t>
            </w:r>
          </w:p>
        </w:tc>
        <w:tc>
          <w:tcPr>
            <w:tcW w:w="7282" w:type="dxa"/>
          </w:tcPr>
          <w:tbl>
            <w:tblPr>
              <w:tblpPr w:leftFromText="45" w:rightFromText="45" w:vertAnchor="text"/>
              <w:tblW w:w="0" w:type="auto"/>
              <w:tblCellSpacing w:w="15" w:type="dxa"/>
              <w:tblCellMar>
                <w:top w:w="15" w:type="dxa"/>
                <w:left w:w="15" w:type="dxa"/>
                <w:bottom w:w="15" w:type="dxa"/>
                <w:right w:w="15" w:type="dxa"/>
              </w:tblCellMar>
              <w:tblLook w:val="04A0" w:firstRow="1" w:lastRow="0" w:firstColumn="1" w:lastColumn="0" w:noHBand="0" w:noVBand="1"/>
            </w:tblPr>
            <w:tblGrid>
              <w:gridCol w:w="3487"/>
            </w:tblGrid>
            <w:tr w:rsidR="00493E12" w:rsidRPr="00A80D64" w14:paraId="63541B5C" w14:textId="77777777" w:rsidTr="00493E12">
              <w:trPr>
                <w:tblCellSpacing w:w="15" w:type="dxa"/>
              </w:trPr>
              <w:tc>
                <w:tcPr>
                  <w:tcW w:w="0" w:type="auto"/>
                  <w:vAlign w:val="center"/>
                  <w:hideMark/>
                </w:tcPr>
                <w:p w14:paraId="2913453E" w14:textId="77777777" w:rsidR="00493E12" w:rsidRPr="00A80D64" w:rsidRDefault="00493E12" w:rsidP="00493E12">
                  <w:pPr>
                    <w:spacing w:after="0" w:line="240" w:lineRule="auto"/>
                    <w:rPr>
                      <w:rFonts w:ascii="Times New Roman" w:eastAsia="Times New Roman" w:hAnsi="Times New Roman" w:cs="Times New Roman"/>
                      <w:kern w:val="0"/>
                      <w:lang w:eastAsia="el-GR"/>
                      <w14:ligatures w14:val="none"/>
                    </w:rPr>
                  </w:pPr>
                  <w:r w:rsidRPr="00A80D64">
                    <w:rPr>
                      <w:rFonts w:ascii="Times New Roman" w:eastAsia="Times New Roman" w:hAnsi="Times New Roman" w:cs="Times New Roman"/>
                      <w:kern w:val="0"/>
                      <w:lang w:eastAsia="el-GR"/>
                      <w14:ligatures w14:val="none"/>
                    </w:rPr>
                    <w:t xml:space="preserve">0377b3d41bbbc295a1c9f00aa07ee174 </w:t>
                  </w:r>
                </w:p>
              </w:tc>
            </w:tr>
          </w:tbl>
          <w:p w14:paraId="2CAA8F56" w14:textId="77777777" w:rsidR="00493E12" w:rsidRPr="00A80D64" w:rsidRDefault="00493E12" w:rsidP="00493E12">
            <w:pPr>
              <w:rPr>
                <w:rFonts w:ascii="Times New Roman" w:hAnsi="Times New Roman" w:cs="Times New Roman"/>
                <w:lang w:eastAsia="ko-KR"/>
              </w:rPr>
            </w:pPr>
          </w:p>
        </w:tc>
      </w:tr>
    </w:tbl>
    <w:p w14:paraId="0FE81CB5" w14:textId="77777777" w:rsidR="00597811" w:rsidRPr="009756D6" w:rsidRDefault="00597811" w:rsidP="00B27EA3">
      <w:pPr>
        <w:spacing w:after="0" w:line="240" w:lineRule="auto"/>
        <w:jc w:val="both"/>
        <w:rPr>
          <w:rFonts w:ascii="Times New Roman" w:hAnsi="Times New Roman" w:cs="Times New Roman"/>
        </w:rPr>
      </w:pPr>
    </w:p>
    <w:p w14:paraId="4D6848AF" w14:textId="77777777" w:rsidR="00F4364C" w:rsidRPr="009756D6" w:rsidRDefault="00F4364C" w:rsidP="00B27EA3">
      <w:pPr>
        <w:spacing w:after="0" w:line="240" w:lineRule="auto"/>
        <w:jc w:val="both"/>
        <w:rPr>
          <w:rFonts w:ascii="Times New Roman" w:hAnsi="Times New Roman" w:cs="Times New Roman"/>
        </w:rPr>
      </w:pPr>
    </w:p>
    <w:p w14:paraId="561867B5" w14:textId="51B5F9B9" w:rsidR="009374E8" w:rsidRPr="00822953" w:rsidRDefault="009374E8" w:rsidP="00CF4D0C">
      <w:pPr>
        <w:pStyle w:val="Heading3"/>
        <w:rPr>
          <w:rFonts w:ascii="Times New Roman" w:hAnsi="Times New Roman" w:cs="Times New Roman"/>
        </w:rPr>
      </w:pPr>
      <w:bookmarkStart w:id="5" w:name="_Toc137160546"/>
      <w:r w:rsidRPr="009756D6">
        <w:rPr>
          <w:rFonts w:ascii="Times New Roman" w:hAnsi="Times New Roman" w:cs="Times New Roman"/>
        </w:rPr>
        <w:t>2.</w:t>
      </w:r>
      <w:r w:rsidR="00031625" w:rsidRPr="0029153B">
        <w:rPr>
          <w:rFonts w:ascii="Times New Roman" w:hAnsi="Times New Roman" w:cs="Times New Roman"/>
        </w:rPr>
        <w:t>3</w:t>
      </w:r>
      <w:r w:rsidRPr="009756D6">
        <w:rPr>
          <w:rFonts w:ascii="Times New Roman" w:hAnsi="Times New Roman" w:cs="Times New Roman"/>
        </w:rPr>
        <w:t xml:space="preserve">  Συλλογή </w:t>
      </w:r>
      <w:r w:rsidR="00DD3EC9">
        <w:rPr>
          <w:rFonts w:ascii="Times New Roman" w:hAnsi="Times New Roman" w:cs="Times New Roman"/>
        </w:rPr>
        <w:t xml:space="preserve">και διαφύλαξη </w:t>
      </w:r>
      <w:r w:rsidRPr="009756D6">
        <w:rPr>
          <w:rFonts w:ascii="Times New Roman" w:hAnsi="Times New Roman" w:cs="Times New Roman"/>
        </w:rPr>
        <w:t>πειστηρίων USB</w:t>
      </w:r>
      <w:r w:rsidR="003A288B" w:rsidRPr="00822953">
        <w:rPr>
          <w:rFonts w:ascii="Times New Roman" w:hAnsi="Times New Roman" w:cs="Times New Roman"/>
        </w:rPr>
        <w:t xml:space="preserve"> (0002)</w:t>
      </w:r>
      <w:bookmarkEnd w:id="5"/>
    </w:p>
    <w:p w14:paraId="35900B1A" w14:textId="77777777" w:rsidR="00205DCA" w:rsidRDefault="00205DCA" w:rsidP="009374E8">
      <w:pPr>
        <w:rPr>
          <w:rFonts w:ascii="Times New Roman" w:hAnsi="Times New Roman" w:cs="Times New Roman"/>
          <w:sz w:val="24"/>
          <w:szCs w:val="24"/>
        </w:rPr>
      </w:pPr>
    </w:p>
    <w:p w14:paraId="434BC9E9" w14:textId="03E840C5" w:rsidR="00EA327E" w:rsidRDefault="00037635" w:rsidP="009374E8">
      <w:pPr>
        <w:rPr>
          <w:rFonts w:ascii="Times New Roman" w:hAnsi="Times New Roman" w:cs="Times New Roman"/>
        </w:rPr>
      </w:pPr>
      <w:r>
        <w:rPr>
          <w:rFonts w:ascii="Times New Roman" w:hAnsi="Times New Roman" w:cs="Times New Roman"/>
        </w:rPr>
        <w:t>Στις 10:</w:t>
      </w:r>
      <w:r w:rsidR="004836F5">
        <w:rPr>
          <w:rFonts w:ascii="Times New Roman" w:hAnsi="Times New Roman" w:cs="Times New Roman"/>
        </w:rPr>
        <w:t xml:space="preserve">53 </w:t>
      </w:r>
      <w:r w:rsidR="003D0603">
        <w:rPr>
          <w:rFonts w:ascii="Times New Roman" w:hAnsi="Times New Roman" w:cs="Times New Roman"/>
        </w:rPr>
        <w:t>ο Γ. Λαπάκης</w:t>
      </w:r>
      <w:r w:rsidR="004836F5">
        <w:rPr>
          <w:rFonts w:ascii="Times New Roman" w:hAnsi="Times New Roman" w:cs="Times New Roman"/>
        </w:rPr>
        <w:t xml:space="preserve"> ξεκίνησε </w:t>
      </w:r>
      <w:r w:rsidR="00E201EA">
        <w:rPr>
          <w:rFonts w:ascii="Times New Roman" w:hAnsi="Times New Roman" w:cs="Times New Roman"/>
        </w:rPr>
        <w:t>την</w:t>
      </w:r>
      <w:r w:rsidR="004836F5">
        <w:rPr>
          <w:rFonts w:ascii="Times New Roman" w:hAnsi="Times New Roman" w:cs="Times New Roman"/>
        </w:rPr>
        <w:t xml:space="preserve"> </w:t>
      </w:r>
      <w:r w:rsidR="0054479C">
        <w:rPr>
          <w:rFonts w:ascii="Times New Roman" w:hAnsi="Times New Roman" w:cs="Times New Roman"/>
        </w:rPr>
        <w:t xml:space="preserve">λήψη αντιγράφου </w:t>
      </w:r>
      <w:r w:rsidR="004836F5">
        <w:rPr>
          <w:rFonts w:ascii="Times New Roman" w:hAnsi="Times New Roman" w:cs="Times New Roman"/>
        </w:rPr>
        <w:t xml:space="preserve">του </w:t>
      </w:r>
      <w:r w:rsidR="009374E8" w:rsidRPr="00205DCA">
        <w:rPr>
          <w:rFonts w:ascii="Times New Roman" w:hAnsi="Times New Roman" w:cs="Times New Roman"/>
        </w:rPr>
        <w:t>Kingston DataTraveler 2.0  USB, το οποίο δεν ήταν συνδεδεμένο στο Laptop. Στη συνέχεια</w:t>
      </w:r>
      <w:r w:rsidR="006B712A">
        <w:rPr>
          <w:rFonts w:ascii="Times New Roman" w:hAnsi="Times New Roman" w:cs="Times New Roman"/>
        </w:rPr>
        <w:t>,</w:t>
      </w:r>
      <w:r w:rsidR="009374E8" w:rsidRPr="00205DCA">
        <w:rPr>
          <w:rFonts w:ascii="Times New Roman" w:hAnsi="Times New Roman" w:cs="Times New Roman"/>
        </w:rPr>
        <w:t xml:space="preserve"> </w:t>
      </w:r>
      <w:r w:rsidR="00CF6003">
        <w:rPr>
          <w:rFonts w:ascii="Times New Roman" w:hAnsi="Times New Roman" w:cs="Times New Roman"/>
        </w:rPr>
        <w:t xml:space="preserve">το </w:t>
      </w:r>
      <w:r w:rsidR="005103A0">
        <w:rPr>
          <w:rFonts w:ascii="Times New Roman" w:hAnsi="Times New Roman" w:cs="Times New Roman"/>
        </w:rPr>
        <w:t xml:space="preserve">τοποθέτησε στο </w:t>
      </w:r>
      <w:r w:rsidR="005103A0">
        <w:rPr>
          <w:rFonts w:ascii="Times New Roman" w:hAnsi="Times New Roman" w:cs="Times New Roman"/>
          <w:lang w:val="en-US"/>
        </w:rPr>
        <w:t>laptop</w:t>
      </w:r>
      <w:r w:rsidR="005103A0" w:rsidRPr="005103A0">
        <w:rPr>
          <w:rFonts w:ascii="Times New Roman" w:hAnsi="Times New Roman" w:cs="Times New Roman"/>
        </w:rPr>
        <w:t xml:space="preserve"> </w:t>
      </w:r>
      <w:r w:rsidR="005103A0">
        <w:rPr>
          <w:rFonts w:ascii="Times New Roman" w:hAnsi="Times New Roman" w:cs="Times New Roman"/>
        </w:rPr>
        <w:t>του</w:t>
      </w:r>
      <w:r w:rsidR="00CF6003">
        <w:rPr>
          <w:rFonts w:ascii="Times New Roman" w:hAnsi="Times New Roman" w:cs="Times New Roman"/>
        </w:rPr>
        <w:t xml:space="preserve"> και </w:t>
      </w:r>
      <w:r w:rsidR="009374E8" w:rsidRPr="00205DCA">
        <w:rPr>
          <w:rFonts w:ascii="Times New Roman" w:hAnsi="Times New Roman" w:cs="Times New Roman"/>
        </w:rPr>
        <w:t>με την βοήθεια του εργαλείου AccessData FTK Imager έκανε λήψη του πρώτου πιστού αντιγράφου. Ακόμη, πάρθηκε ένα δεύτερο πιστό αντίγραφο για λόγους ασφαλείας (backup) μέσω ενός διαφορετικού εργαλείου, του FEX Imager</w:t>
      </w:r>
      <w:r w:rsidR="00684991">
        <w:rPr>
          <w:rFonts w:ascii="Times New Roman" w:hAnsi="Times New Roman" w:cs="Times New Roman"/>
        </w:rPr>
        <w:t>, ενώ</w:t>
      </w:r>
      <w:r w:rsidR="00F11533">
        <w:rPr>
          <w:rFonts w:ascii="Times New Roman" w:hAnsi="Times New Roman" w:cs="Times New Roman"/>
        </w:rPr>
        <w:t xml:space="preserve"> και</w:t>
      </w:r>
      <w:r w:rsidR="009374E8" w:rsidRPr="00205DCA">
        <w:rPr>
          <w:rFonts w:ascii="Times New Roman" w:hAnsi="Times New Roman" w:cs="Times New Roman"/>
        </w:rPr>
        <w:t xml:space="preserve"> στις δυο περιπτώσεις έγινε χρήση της μεθόδους </w:t>
      </w:r>
      <w:r w:rsidR="009374E8" w:rsidRPr="00205DCA">
        <w:rPr>
          <w:rFonts w:ascii="Times New Roman" w:hAnsi="Times New Roman" w:cs="Times New Roman"/>
          <w:lang w:val="en-US"/>
        </w:rPr>
        <w:t>Bit</w:t>
      </w:r>
      <w:r w:rsidR="009374E8" w:rsidRPr="00205DCA">
        <w:rPr>
          <w:rFonts w:ascii="Times New Roman" w:hAnsi="Times New Roman" w:cs="Times New Roman"/>
        </w:rPr>
        <w:t>-</w:t>
      </w:r>
      <w:r w:rsidR="009374E8" w:rsidRPr="00205DCA">
        <w:rPr>
          <w:rFonts w:ascii="Times New Roman" w:hAnsi="Times New Roman" w:cs="Times New Roman"/>
          <w:lang w:val="en-US"/>
        </w:rPr>
        <w:t>stream</w:t>
      </w:r>
      <w:r w:rsidR="009374E8" w:rsidRPr="00205DCA">
        <w:rPr>
          <w:rFonts w:ascii="Times New Roman" w:hAnsi="Times New Roman" w:cs="Times New Roman"/>
        </w:rPr>
        <w:t xml:space="preserve"> </w:t>
      </w:r>
      <w:r w:rsidR="009374E8" w:rsidRPr="00205DCA">
        <w:rPr>
          <w:rFonts w:ascii="Times New Roman" w:hAnsi="Times New Roman" w:cs="Times New Roman"/>
          <w:lang w:val="en-US"/>
        </w:rPr>
        <w:t>disk</w:t>
      </w:r>
      <w:r w:rsidR="009374E8" w:rsidRPr="00205DCA">
        <w:rPr>
          <w:rFonts w:ascii="Times New Roman" w:hAnsi="Times New Roman" w:cs="Times New Roman"/>
        </w:rPr>
        <w:t>-</w:t>
      </w:r>
      <w:r w:rsidR="009374E8" w:rsidRPr="00205DCA">
        <w:rPr>
          <w:rFonts w:ascii="Times New Roman" w:hAnsi="Times New Roman" w:cs="Times New Roman"/>
          <w:lang w:val="en-US"/>
        </w:rPr>
        <w:t>to</w:t>
      </w:r>
      <w:r w:rsidR="009374E8" w:rsidRPr="00205DCA">
        <w:rPr>
          <w:rFonts w:ascii="Times New Roman" w:hAnsi="Times New Roman" w:cs="Times New Roman"/>
        </w:rPr>
        <w:t>-</w:t>
      </w:r>
      <w:r w:rsidR="009374E8" w:rsidRPr="00205DCA">
        <w:rPr>
          <w:rFonts w:ascii="Times New Roman" w:hAnsi="Times New Roman" w:cs="Times New Roman"/>
          <w:lang w:val="en-US"/>
        </w:rPr>
        <w:t>image</w:t>
      </w:r>
      <w:r w:rsidR="009374E8" w:rsidRPr="00205DCA">
        <w:rPr>
          <w:rFonts w:ascii="Times New Roman" w:hAnsi="Times New Roman" w:cs="Times New Roman"/>
        </w:rPr>
        <w:t xml:space="preserve"> </w:t>
      </w:r>
      <w:r w:rsidR="009374E8" w:rsidRPr="00205DCA">
        <w:rPr>
          <w:rFonts w:ascii="Times New Roman" w:hAnsi="Times New Roman" w:cs="Times New Roman"/>
          <w:lang w:val="en-US"/>
        </w:rPr>
        <w:t>file</w:t>
      </w:r>
      <w:r w:rsidR="009374E8" w:rsidRPr="00205DCA">
        <w:rPr>
          <w:rFonts w:ascii="Times New Roman" w:hAnsi="Times New Roman" w:cs="Times New Roman"/>
        </w:rPr>
        <w:t>. Τα images του USB αποθηκεύτηκαν με ασφάλεια στ</w:t>
      </w:r>
      <w:r w:rsidR="00F3501E">
        <w:rPr>
          <w:rFonts w:ascii="Times New Roman" w:hAnsi="Times New Roman" w:cs="Times New Roman"/>
        </w:rPr>
        <w:t>ον εξωτερικό σκληρό δίσκο</w:t>
      </w:r>
      <w:r w:rsidR="0054715E">
        <w:rPr>
          <w:rFonts w:ascii="Times New Roman" w:hAnsi="Times New Roman" w:cs="Times New Roman"/>
        </w:rPr>
        <w:t xml:space="preserve"> </w:t>
      </w:r>
      <w:r w:rsidR="000D4552">
        <w:rPr>
          <w:rFonts w:ascii="Times New Roman" w:hAnsi="Times New Roman" w:cs="Times New Roman"/>
        </w:rPr>
        <w:t>της ομάδας.</w:t>
      </w:r>
    </w:p>
    <w:p w14:paraId="7B2E0D9E" w14:textId="77777777" w:rsidR="000807F1" w:rsidRDefault="000807F1" w:rsidP="009374E8">
      <w:pPr>
        <w:rPr>
          <w:rFonts w:ascii="Times New Roman" w:hAnsi="Times New Roman" w:cs="Times New Roman"/>
        </w:rPr>
      </w:pPr>
    </w:p>
    <w:p w14:paraId="075BADAC" w14:textId="284828B9" w:rsidR="00AD311B" w:rsidRDefault="00AD311B" w:rsidP="009374E8">
      <w:pPr>
        <w:rPr>
          <w:rFonts w:ascii="Times New Roman" w:hAnsi="Times New Roman" w:cs="Times New Roman"/>
        </w:rPr>
      </w:pPr>
      <w:r w:rsidRPr="00A80D64">
        <w:rPr>
          <w:rFonts w:ascii="Times New Roman" w:hAnsi="Times New Roman" w:cs="Times New Roman"/>
          <w:noProof/>
        </w:rPr>
        <w:lastRenderedPageBreak/>
        <w:drawing>
          <wp:inline distT="0" distB="0" distL="0" distR="0" wp14:anchorId="734F00BE" wp14:editId="11AA62B0">
            <wp:extent cx="5274310" cy="3256915"/>
            <wp:effectExtent l="0" t="0" r="2540" b="635"/>
            <wp:docPr id="435511387" name="Picture 4355113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11387" name="Picture 1" descr="A screenshot of a computer&#10;&#10;Description automatically generated"/>
                    <pic:cNvPicPr/>
                  </pic:nvPicPr>
                  <pic:blipFill>
                    <a:blip r:embed="rId22"/>
                    <a:stretch>
                      <a:fillRect/>
                    </a:stretch>
                  </pic:blipFill>
                  <pic:spPr>
                    <a:xfrm>
                      <a:off x="0" y="0"/>
                      <a:ext cx="5274310" cy="3256915"/>
                    </a:xfrm>
                    <a:prstGeom prst="rect">
                      <a:avLst/>
                    </a:prstGeom>
                  </pic:spPr>
                </pic:pic>
              </a:graphicData>
            </a:graphic>
          </wp:inline>
        </w:drawing>
      </w:r>
    </w:p>
    <w:p w14:paraId="409B929E" w14:textId="0BD8FA3D" w:rsidR="00EA327E" w:rsidRPr="00783AB4" w:rsidRDefault="00456E22" w:rsidP="00783AB4">
      <w:pPr>
        <w:pStyle w:val="Caption"/>
        <w:jc w:val="center"/>
        <w:rPr>
          <w:rFonts w:ascii="Times New Roman" w:hAnsi="Times New Roman" w:cs="Times New Roman"/>
          <w:lang w:val="el-GR"/>
        </w:rPr>
      </w:pPr>
      <w:r w:rsidRPr="00444D15">
        <w:rPr>
          <w:rFonts w:ascii="Times New Roman" w:hAnsi="Times New Roman" w:cs="Times New Roman"/>
          <w:lang w:val="el-GR"/>
        </w:rPr>
        <w:t>Φωτογραφία 2.</w:t>
      </w:r>
      <w:r w:rsidR="009E2806" w:rsidRPr="009E2806">
        <w:rPr>
          <w:rFonts w:ascii="Times New Roman" w:hAnsi="Times New Roman" w:cs="Times New Roman"/>
          <w:lang w:val="el-GR"/>
        </w:rPr>
        <w:t>6</w:t>
      </w:r>
      <w:r w:rsidRPr="00444D15">
        <w:rPr>
          <w:rFonts w:ascii="Times New Roman" w:hAnsi="Times New Roman" w:cs="Times New Roman"/>
          <w:lang w:val="el-GR"/>
        </w:rPr>
        <w:t xml:space="preserve">: </w:t>
      </w:r>
      <w:r w:rsidRPr="00A80D64">
        <w:rPr>
          <w:rFonts w:ascii="Times New Roman" w:hAnsi="Times New Roman" w:cs="Times New Roman"/>
          <w:lang w:val="el-GR"/>
        </w:rPr>
        <w:t xml:space="preserve">Λήψη 1ου πιστού αντιγράφου με το </w:t>
      </w:r>
      <w:r w:rsidRPr="00A80D64">
        <w:rPr>
          <w:rFonts w:ascii="Times New Roman" w:hAnsi="Times New Roman" w:cs="Times New Roman"/>
        </w:rPr>
        <w:t>FTK</w:t>
      </w:r>
      <w:r w:rsidRPr="00A80D64">
        <w:rPr>
          <w:rFonts w:ascii="Times New Roman" w:hAnsi="Times New Roman" w:cs="Times New Roman"/>
          <w:lang w:val="el-GR"/>
        </w:rPr>
        <w:t xml:space="preserve"> </w:t>
      </w:r>
      <w:r w:rsidRPr="00A80D64">
        <w:rPr>
          <w:rFonts w:ascii="Times New Roman" w:hAnsi="Times New Roman" w:cs="Times New Roman"/>
        </w:rPr>
        <w:t>Imager</w:t>
      </w:r>
    </w:p>
    <w:p w14:paraId="540855B7" w14:textId="4CF65BFA" w:rsidR="00AF77B9" w:rsidRPr="00AF77B9" w:rsidRDefault="00C56DC9" w:rsidP="009374E8">
      <w:pPr>
        <w:rPr>
          <w:rFonts w:ascii="Times New Roman" w:hAnsi="Times New Roman" w:cs="Times New Roman"/>
        </w:rPr>
      </w:pPr>
      <w:r w:rsidRPr="00A80D64">
        <w:rPr>
          <w:rFonts w:ascii="Times New Roman" w:hAnsi="Times New Roman" w:cs="Times New Roman"/>
          <w:noProof/>
        </w:rPr>
        <w:drawing>
          <wp:inline distT="0" distB="0" distL="0" distR="0" wp14:anchorId="22335ACB" wp14:editId="47765535">
            <wp:extent cx="5274310" cy="3350895"/>
            <wp:effectExtent l="0" t="0" r="2540" b="1905"/>
            <wp:docPr id="1948490634" name="Picture 19484906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90634" name="Picture 1" descr="A screenshot of a computer&#10;&#10;Description automatically generated"/>
                    <pic:cNvPicPr/>
                  </pic:nvPicPr>
                  <pic:blipFill>
                    <a:blip r:embed="rId23"/>
                    <a:stretch>
                      <a:fillRect/>
                    </a:stretch>
                  </pic:blipFill>
                  <pic:spPr>
                    <a:xfrm>
                      <a:off x="0" y="0"/>
                      <a:ext cx="5274310" cy="3350895"/>
                    </a:xfrm>
                    <a:prstGeom prst="rect">
                      <a:avLst/>
                    </a:prstGeom>
                  </pic:spPr>
                </pic:pic>
              </a:graphicData>
            </a:graphic>
          </wp:inline>
        </w:drawing>
      </w:r>
    </w:p>
    <w:p w14:paraId="3CA6F45E" w14:textId="368D5401" w:rsidR="00C26854" w:rsidRPr="00A80D64" w:rsidRDefault="00C26854" w:rsidP="00C26854">
      <w:pPr>
        <w:pStyle w:val="Caption"/>
        <w:jc w:val="center"/>
        <w:rPr>
          <w:rFonts w:ascii="Times New Roman" w:hAnsi="Times New Roman" w:cs="Times New Roman"/>
          <w:lang w:val="el-GR"/>
        </w:rPr>
      </w:pPr>
      <w:r w:rsidRPr="00444D15">
        <w:rPr>
          <w:rFonts w:ascii="Times New Roman" w:hAnsi="Times New Roman" w:cs="Times New Roman"/>
          <w:lang w:val="el-GR"/>
        </w:rPr>
        <w:t>Φωτογραφία 2.</w:t>
      </w:r>
      <w:r w:rsidR="009E2806" w:rsidRPr="009E2806">
        <w:rPr>
          <w:rFonts w:ascii="Times New Roman" w:hAnsi="Times New Roman" w:cs="Times New Roman"/>
          <w:lang w:val="el-GR"/>
        </w:rPr>
        <w:t>7</w:t>
      </w:r>
      <w:r w:rsidRPr="00444D15">
        <w:rPr>
          <w:rFonts w:ascii="Times New Roman" w:hAnsi="Times New Roman" w:cs="Times New Roman"/>
          <w:lang w:val="el-GR"/>
        </w:rPr>
        <w:t xml:space="preserve">: </w:t>
      </w:r>
      <w:r w:rsidRPr="00A80D64">
        <w:rPr>
          <w:rFonts w:ascii="Times New Roman" w:hAnsi="Times New Roman" w:cs="Times New Roman"/>
          <w:lang w:val="el-GR"/>
        </w:rPr>
        <w:t xml:space="preserve">Λήψη </w:t>
      </w:r>
      <w:r w:rsidRPr="00C26854">
        <w:rPr>
          <w:rFonts w:ascii="Times New Roman" w:hAnsi="Times New Roman" w:cs="Times New Roman"/>
          <w:lang w:val="el-GR"/>
        </w:rPr>
        <w:t>2</w:t>
      </w:r>
      <w:r w:rsidRPr="00A80D64">
        <w:rPr>
          <w:rFonts w:ascii="Times New Roman" w:hAnsi="Times New Roman" w:cs="Times New Roman"/>
          <w:lang w:val="el-GR"/>
        </w:rPr>
        <w:t xml:space="preserve">ου πιστού αντιγράφου με το </w:t>
      </w:r>
      <w:r>
        <w:rPr>
          <w:rFonts w:ascii="Times New Roman" w:hAnsi="Times New Roman" w:cs="Times New Roman"/>
        </w:rPr>
        <w:t>FEX</w:t>
      </w:r>
      <w:r w:rsidRPr="00A80D64">
        <w:rPr>
          <w:rFonts w:ascii="Times New Roman" w:hAnsi="Times New Roman" w:cs="Times New Roman"/>
          <w:lang w:val="el-GR"/>
        </w:rPr>
        <w:t xml:space="preserve">  </w:t>
      </w:r>
      <w:r w:rsidRPr="00A80D64">
        <w:rPr>
          <w:rFonts w:ascii="Times New Roman" w:hAnsi="Times New Roman" w:cs="Times New Roman"/>
        </w:rPr>
        <w:t>Imager</w:t>
      </w:r>
    </w:p>
    <w:tbl>
      <w:tblPr>
        <w:tblStyle w:val="TableGrid"/>
        <w:tblW w:w="9152" w:type="dxa"/>
        <w:tblInd w:w="-429" w:type="dxa"/>
        <w:tblLook w:val="04A0" w:firstRow="1" w:lastRow="0" w:firstColumn="1" w:lastColumn="0" w:noHBand="0" w:noVBand="1"/>
      </w:tblPr>
      <w:tblGrid>
        <w:gridCol w:w="2017"/>
        <w:gridCol w:w="7135"/>
      </w:tblGrid>
      <w:tr w:rsidR="00783AB4" w:rsidRPr="00A80D64" w14:paraId="261FA58F" w14:textId="77777777" w:rsidTr="001211E2">
        <w:trPr>
          <w:trHeight w:val="460"/>
        </w:trPr>
        <w:tc>
          <w:tcPr>
            <w:tcW w:w="9152" w:type="dxa"/>
            <w:gridSpan w:val="2"/>
            <w:shd w:val="clear" w:color="auto" w:fill="D9D9D9" w:themeFill="background1" w:themeFillShade="D9"/>
            <w:vAlign w:val="center"/>
          </w:tcPr>
          <w:p w14:paraId="68D74930" w14:textId="77777777" w:rsidR="00783AB4" w:rsidRPr="00A80D64" w:rsidRDefault="00783AB4" w:rsidP="001211E2">
            <w:pPr>
              <w:tabs>
                <w:tab w:val="left" w:pos="4625"/>
              </w:tabs>
              <w:jc w:val="center"/>
              <w:rPr>
                <w:rFonts w:ascii="Times New Roman" w:hAnsi="Times New Roman" w:cs="Times New Roman"/>
                <w:b/>
                <w:lang w:val="en-US" w:eastAsia="ko-KR"/>
              </w:rPr>
            </w:pPr>
            <w:r w:rsidRPr="00A80D64">
              <w:rPr>
                <w:rFonts w:ascii="Times New Roman" w:hAnsi="Times New Roman" w:cs="Times New Roman"/>
                <w:b/>
                <w:lang w:val="en-US" w:eastAsia="ko-KR"/>
              </w:rPr>
              <w:t>1</w:t>
            </w:r>
            <w:r w:rsidRPr="00A80D64">
              <w:rPr>
                <w:rFonts w:ascii="Times New Roman" w:hAnsi="Times New Roman" w:cs="Times New Roman"/>
                <w:b/>
                <w:vertAlign w:val="superscript"/>
                <w:lang w:eastAsia="ko-KR"/>
              </w:rPr>
              <w:t>Ο</w:t>
            </w:r>
            <w:r w:rsidRPr="00A80D64">
              <w:rPr>
                <w:rFonts w:ascii="Times New Roman" w:hAnsi="Times New Roman" w:cs="Times New Roman"/>
                <w:b/>
                <w:lang w:eastAsia="ko-KR"/>
              </w:rPr>
              <w:t xml:space="preserve"> πιστό αντίγραφο USB</w:t>
            </w:r>
          </w:p>
        </w:tc>
      </w:tr>
      <w:tr w:rsidR="00783AB4" w:rsidRPr="00A80D64" w14:paraId="24B07E93" w14:textId="77777777" w:rsidTr="001211E2">
        <w:tc>
          <w:tcPr>
            <w:tcW w:w="2017" w:type="dxa"/>
          </w:tcPr>
          <w:p w14:paraId="271F20BD" w14:textId="77777777" w:rsidR="00783AB4" w:rsidRPr="00A80D64" w:rsidRDefault="00783AB4" w:rsidP="001211E2">
            <w:pPr>
              <w:rPr>
                <w:rFonts w:ascii="Times New Roman" w:hAnsi="Times New Roman" w:cs="Times New Roman"/>
                <w:lang w:eastAsia="ko-KR"/>
              </w:rPr>
            </w:pPr>
            <w:r w:rsidRPr="00A80D64">
              <w:rPr>
                <w:rFonts w:ascii="Times New Roman" w:hAnsi="Times New Roman" w:cs="Times New Roman"/>
                <w:lang w:eastAsia="ko-KR"/>
              </w:rPr>
              <w:t>Εργαλείο λήψης αντιγράφου</w:t>
            </w:r>
          </w:p>
        </w:tc>
        <w:tc>
          <w:tcPr>
            <w:tcW w:w="7135" w:type="dxa"/>
          </w:tcPr>
          <w:p w14:paraId="7037B891" w14:textId="77777777" w:rsidR="00783AB4" w:rsidRPr="00A80D64" w:rsidRDefault="00783AB4" w:rsidP="001211E2">
            <w:pPr>
              <w:rPr>
                <w:rFonts w:ascii="Times New Roman" w:hAnsi="Times New Roman" w:cs="Times New Roman"/>
                <w:lang w:val="en-US" w:eastAsia="ko-KR"/>
              </w:rPr>
            </w:pPr>
            <w:r w:rsidRPr="00A80D64">
              <w:rPr>
                <w:rFonts w:ascii="Times New Roman" w:hAnsi="Times New Roman" w:cs="Times New Roman"/>
                <w:lang w:val="en-US" w:eastAsia="ko-KR"/>
              </w:rPr>
              <w:t>FTK Imager 4.7.1.2</w:t>
            </w:r>
          </w:p>
        </w:tc>
      </w:tr>
      <w:tr w:rsidR="00783AB4" w:rsidRPr="00A80D64" w14:paraId="1E09FB0C" w14:textId="77777777" w:rsidTr="001211E2">
        <w:tc>
          <w:tcPr>
            <w:tcW w:w="2017" w:type="dxa"/>
          </w:tcPr>
          <w:p w14:paraId="21F49676" w14:textId="77777777" w:rsidR="00783AB4" w:rsidRPr="00A80D64" w:rsidRDefault="00783AB4" w:rsidP="001211E2">
            <w:pPr>
              <w:rPr>
                <w:rFonts w:ascii="Times New Roman" w:hAnsi="Times New Roman" w:cs="Times New Roman"/>
                <w:lang w:eastAsia="ko-KR"/>
              </w:rPr>
            </w:pPr>
            <w:r w:rsidRPr="00A80D64">
              <w:rPr>
                <w:rFonts w:ascii="Times New Roman" w:hAnsi="Times New Roman" w:cs="Times New Roman"/>
                <w:lang w:eastAsia="ko-KR"/>
              </w:rPr>
              <w:t>Πειστήριο</w:t>
            </w:r>
          </w:p>
        </w:tc>
        <w:tc>
          <w:tcPr>
            <w:tcW w:w="7135" w:type="dxa"/>
          </w:tcPr>
          <w:p w14:paraId="3F3CE42A" w14:textId="77777777" w:rsidR="00783AB4" w:rsidRPr="00A80D64" w:rsidRDefault="00783AB4" w:rsidP="001211E2">
            <w:pPr>
              <w:rPr>
                <w:rFonts w:ascii="Times New Roman" w:hAnsi="Times New Roman" w:cs="Times New Roman"/>
                <w:lang w:val="en-US" w:eastAsia="ko-KR"/>
              </w:rPr>
            </w:pPr>
            <w:r w:rsidRPr="00A80D64">
              <w:rPr>
                <w:rFonts w:ascii="Times New Roman" w:hAnsi="Times New Roman" w:cs="Times New Roman"/>
                <w:lang w:val="en-US" w:eastAsia="ko-KR"/>
              </w:rPr>
              <w:t>Kingston DataTraveler 2.0 (0002)</w:t>
            </w:r>
          </w:p>
        </w:tc>
      </w:tr>
      <w:tr w:rsidR="00783AB4" w:rsidRPr="00A80D64" w14:paraId="0855C670" w14:textId="77777777" w:rsidTr="001211E2">
        <w:tc>
          <w:tcPr>
            <w:tcW w:w="2017" w:type="dxa"/>
          </w:tcPr>
          <w:p w14:paraId="7FF0C263" w14:textId="77777777" w:rsidR="00783AB4" w:rsidRPr="00A80D64" w:rsidRDefault="00783AB4" w:rsidP="001211E2">
            <w:pPr>
              <w:rPr>
                <w:rFonts w:ascii="Times New Roman" w:hAnsi="Times New Roman" w:cs="Times New Roman"/>
                <w:lang w:eastAsia="ko-KR"/>
              </w:rPr>
            </w:pPr>
            <w:r w:rsidRPr="00A80D64">
              <w:rPr>
                <w:rFonts w:ascii="Times New Roman" w:hAnsi="Times New Roman" w:cs="Times New Roman"/>
                <w:lang w:eastAsia="ko-KR"/>
              </w:rPr>
              <w:t>Ημ/νια διαφύλαξης</w:t>
            </w:r>
          </w:p>
        </w:tc>
        <w:tc>
          <w:tcPr>
            <w:tcW w:w="7135" w:type="dxa"/>
          </w:tcPr>
          <w:p w14:paraId="525E57A9" w14:textId="3CC99996" w:rsidR="00783AB4" w:rsidRPr="00A80D64" w:rsidRDefault="00783AB4" w:rsidP="001211E2">
            <w:pPr>
              <w:rPr>
                <w:rFonts w:ascii="Times New Roman" w:hAnsi="Times New Roman" w:cs="Times New Roman"/>
                <w:lang w:eastAsia="ko-KR"/>
              </w:rPr>
            </w:pPr>
            <w:r w:rsidRPr="00A80D64">
              <w:rPr>
                <w:rFonts w:ascii="Times New Roman" w:hAnsi="Times New Roman" w:cs="Times New Roman"/>
                <w:lang w:val="en-US" w:eastAsia="ko-KR"/>
              </w:rPr>
              <w:t xml:space="preserve">11/12/2009 </w:t>
            </w:r>
            <w:r>
              <w:rPr>
                <w:rFonts w:ascii="Times New Roman" w:hAnsi="Times New Roman" w:cs="Times New Roman"/>
                <w:lang w:val="en-US" w:eastAsia="ko-KR"/>
              </w:rPr>
              <w:t>1</w:t>
            </w:r>
            <w:r w:rsidR="00FA6B5C">
              <w:rPr>
                <w:rFonts w:ascii="Times New Roman" w:hAnsi="Times New Roman" w:cs="Times New Roman"/>
                <w:lang w:val="en-US" w:eastAsia="ko-KR"/>
              </w:rPr>
              <w:t>0</w:t>
            </w:r>
            <w:r w:rsidRPr="00A80D64">
              <w:rPr>
                <w:rFonts w:ascii="Times New Roman" w:hAnsi="Times New Roman" w:cs="Times New Roman"/>
                <w:lang w:val="en-US" w:eastAsia="ko-KR"/>
              </w:rPr>
              <w:t>:53:12</w:t>
            </w:r>
            <w:r w:rsidRPr="00A80D64">
              <w:rPr>
                <w:rFonts w:ascii="Times New Roman" w:hAnsi="Times New Roman" w:cs="Times New Roman"/>
                <w:lang w:eastAsia="ko-KR"/>
              </w:rPr>
              <w:t>π.μ.</w:t>
            </w:r>
          </w:p>
        </w:tc>
      </w:tr>
      <w:tr w:rsidR="00783AB4" w:rsidRPr="00A80D64" w14:paraId="0E957FE9" w14:textId="77777777" w:rsidTr="001211E2">
        <w:tc>
          <w:tcPr>
            <w:tcW w:w="2017" w:type="dxa"/>
          </w:tcPr>
          <w:p w14:paraId="5DAA7A92" w14:textId="77777777" w:rsidR="00783AB4" w:rsidRPr="00A80D64" w:rsidRDefault="00783AB4" w:rsidP="001211E2">
            <w:pPr>
              <w:rPr>
                <w:rFonts w:ascii="Times New Roman" w:hAnsi="Times New Roman" w:cs="Times New Roman"/>
                <w:lang w:eastAsia="ko-KR"/>
              </w:rPr>
            </w:pPr>
            <w:r w:rsidRPr="00A80D64">
              <w:rPr>
                <w:rFonts w:ascii="Times New Roman" w:hAnsi="Times New Roman" w:cs="Times New Roman"/>
                <w:lang w:eastAsia="ko-KR"/>
              </w:rPr>
              <w:t>Παραγόμενο αρχείο</w:t>
            </w:r>
          </w:p>
        </w:tc>
        <w:tc>
          <w:tcPr>
            <w:tcW w:w="7135" w:type="dxa"/>
          </w:tcPr>
          <w:p w14:paraId="702D229B" w14:textId="77777777" w:rsidR="00783AB4" w:rsidRPr="00A80D64" w:rsidRDefault="00783AB4" w:rsidP="001211E2">
            <w:pPr>
              <w:rPr>
                <w:rFonts w:ascii="Times New Roman" w:hAnsi="Times New Roman" w:cs="Times New Roman"/>
                <w:lang w:val="en-US" w:eastAsia="ko-KR"/>
              </w:rPr>
            </w:pPr>
            <w:r w:rsidRPr="00A80D64">
              <w:rPr>
                <w:rFonts w:ascii="Times New Roman" w:hAnsi="Times New Roman" w:cs="Times New Roman"/>
                <w:lang w:val="en-US" w:eastAsia="ko-KR"/>
              </w:rPr>
              <w:t>charlie-work-usb-2009-12-11.E01</w:t>
            </w:r>
          </w:p>
        </w:tc>
      </w:tr>
      <w:tr w:rsidR="00783AB4" w:rsidRPr="00A80D64" w14:paraId="7C1E5265" w14:textId="77777777" w:rsidTr="001211E2">
        <w:tc>
          <w:tcPr>
            <w:tcW w:w="2017" w:type="dxa"/>
          </w:tcPr>
          <w:p w14:paraId="1858BAD4" w14:textId="77777777" w:rsidR="00783AB4" w:rsidRPr="00A80D64" w:rsidRDefault="00783AB4" w:rsidP="001211E2">
            <w:pPr>
              <w:rPr>
                <w:rFonts w:ascii="Times New Roman" w:hAnsi="Times New Roman" w:cs="Times New Roman"/>
                <w:lang w:val="en-US" w:eastAsia="ko-KR"/>
              </w:rPr>
            </w:pPr>
            <w:r w:rsidRPr="00A80D64">
              <w:rPr>
                <w:rFonts w:ascii="Times New Roman" w:hAnsi="Times New Roman" w:cs="Times New Roman"/>
                <w:lang w:val="en-US" w:eastAsia="ko-KR"/>
              </w:rPr>
              <w:t>MD5 hash</w:t>
            </w:r>
          </w:p>
        </w:tc>
        <w:tc>
          <w:tcPr>
            <w:tcW w:w="7135" w:type="dxa"/>
          </w:tcPr>
          <w:p w14:paraId="1F041ECD" w14:textId="77777777" w:rsidR="00783AB4" w:rsidRPr="00A80D64" w:rsidRDefault="00783AB4" w:rsidP="001211E2">
            <w:pPr>
              <w:rPr>
                <w:rFonts w:ascii="Times New Roman" w:hAnsi="Times New Roman" w:cs="Times New Roman"/>
                <w:lang w:val="en-US" w:eastAsia="ko-KR"/>
              </w:rPr>
            </w:pPr>
            <w:r w:rsidRPr="00B22943">
              <w:rPr>
                <w:rFonts w:ascii="Times New Roman" w:hAnsi="Times New Roman" w:cs="Times New Roman"/>
              </w:rPr>
              <w:t>9c0de6c8532d7a66ddcf01861dfb6535</w:t>
            </w:r>
          </w:p>
        </w:tc>
      </w:tr>
    </w:tbl>
    <w:p w14:paraId="6891CE5F" w14:textId="77777777" w:rsidR="00C26854" w:rsidRDefault="00C26854" w:rsidP="009374E8">
      <w:pPr>
        <w:rPr>
          <w:rFonts w:ascii="Times New Roman" w:hAnsi="Times New Roman" w:cs="Times New Roman"/>
        </w:rPr>
      </w:pPr>
    </w:p>
    <w:p w14:paraId="4BA97A87" w14:textId="3123B7E8" w:rsidR="00EA327E" w:rsidRDefault="00EA327E" w:rsidP="009374E8">
      <w:pPr>
        <w:rPr>
          <w:rFonts w:ascii="Times New Roman" w:hAnsi="Times New Roman" w:cs="Times New Roman"/>
        </w:rPr>
      </w:pPr>
    </w:p>
    <w:tbl>
      <w:tblPr>
        <w:tblStyle w:val="TableGrid"/>
        <w:tblW w:w="9152" w:type="dxa"/>
        <w:tblInd w:w="-429" w:type="dxa"/>
        <w:tblLook w:val="04A0" w:firstRow="1" w:lastRow="0" w:firstColumn="1" w:lastColumn="0" w:noHBand="0" w:noVBand="1"/>
      </w:tblPr>
      <w:tblGrid>
        <w:gridCol w:w="2017"/>
        <w:gridCol w:w="7135"/>
      </w:tblGrid>
      <w:tr w:rsidR="00EA327E" w:rsidRPr="00A80D64" w14:paraId="28DCB69B" w14:textId="77777777">
        <w:trPr>
          <w:trHeight w:val="460"/>
        </w:trPr>
        <w:tc>
          <w:tcPr>
            <w:tcW w:w="9152" w:type="dxa"/>
            <w:gridSpan w:val="2"/>
            <w:shd w:val="clear" w:color="auto" w:fill="D9D9D9" w:themeFill="background1" w:themeFillShade="D9"/>
            <w:vAlign w:val="center"/>
          </w:tcPr>
          <w:p w14:paraId="4FF298CC" w14:textId="351EAE28" w:rsidR="00EA327E" w:rsidRPr="00A80D64" w:rsidRDefault="00242436">
            <w:pPr>
              <w:tabs>
                <w:tab w:val="left" w:pos="4625"/>
              </w:tabs>
              <w:jc w:val="center"/>
              <w:rPr>
                <w:rFonts w:ascii="Times New Roman" w:hAnsi="Times New Roman" w:cs="Times New Roman"/>
                <w:b/>
                <w:lang w:val="en-US" w:eastAsia="ko-KR"/>
              </w:rPr>
            </w:pPr>
            <w:r w:rsidRPr="00A80D64">
              <w:rPr>
                <w:rFonts w:ascii="Times New Roman" w:hAnsi="Times New Roman" w:cs="Times New Roman"/>
                <w:b/>
                <w:lang w:eastAsia="ko-KR"/>
              </w:rPr>
              <w:t>2</w:t>
            </w:r>
            <w:r w:rsidRPr="00A80D64">
              <w:rPr>
                <w:rFonts w:ascii="Times New Roman" w:hAnsi="Times New Roman" w:cs="Times New Roman"/>
                <w:b/>
                <w:vertAlign w:val="superscript"/>
                <w:lang w:eastAsia="ko-KR"/>
              </w:rPr>
              <w:t>Ο</w:t>
            </w:r>
            <w:r w:rsidR="00EA327E" w:rsidRPr="00A80D64">
              <w:rPr>
                <w:rFonts w:ascii="Times New Roman" w:hAnsi="Times New Roman" w:cs="Times New Roman"/>
                <w:b/>
                <w:lang w:eastAsia="ko-KR"/>
              </w:rPr>
              <w:t xml:space="preserve"> πιστό αντίγραφο </w:t>
            </w:r>
            <w:r w:rsidRPr="00A80D64">
              <w:rPr>
                <w:rFonts w:ascii="Times New Roman" w:hAnsi="Times New Roman" w:cs="Times New Roman"/>
                <w:b/>
                <w:lang w:val="en-US" w:eastAsia="ko-KR"/>
              </w:rPr>
              <w:t>USB</w:t>
            </w:r>
          </w:p>
        </w:tc>
      </w:tr>
      <w:tr w:rsidR="00EA327E" w:rsidRPr="00A80D64" w14:paraId="3D1549D6" w14:textId="77777777">
        <w:tc>
          <w:tcPr>
            <w:tcW w:w="2017" w:type="dxa"/>
          </w:tcPr>
          <w:p w14:paraId="365632BF" w14:textId="77777777" w:rsidR="00EA327E" w:rsidRPr="00A80D64" w:rsidRDefault="00EA327E">
            <w:pPr>
              <w:rPr>
                <w:rFonts w:ascii="Times New Roman" w:hAnsi="Times New Roman" w:cs="Times New Roman"/>
                <w:lang w:eastAsia="ko-KR"/>
              </w:rPr>
            </w:pPr>
            <w:r w:rsidRPr="00A80D64">
              <w:rPr>
                <w:rFonts w:ascii="Times New Roman" w:hAnsi="Times New Roman" w:cs="Times New Roman"/>
                <w:lang w:eastAsia="ko-KR"/>
              </w:rPr>
              <w:t>Εργαλείο λήψης αντιγράφου</w:t>
            </w:r>
          </w:p>
        </w:tc>
        <w:tc>
          <w:tcPr>
            <w:tcW w:w="7135" w:type="dxa"/>
          </w:tcPr>
          <w:p w14:paraId="23E5AC72" w14:textId="295EF70A" w:rsidR="00EA327E" w:rsidRPr="00A80D64" w:rsidRDefault="00B55ECB">
            <w:pPr>
              <w:rPr>
                <w:rFonts w:ascii="Times New Roman" w:hAnsi="Times New Roman" w:cs="Times New Roman"/>
                <w:lang w:val="en-US" w:eastAsia="ko-KR"/>
              </w:rPr>
            </w:pPr>
            <w:r w:rsidRPr="00A80D64">
              <w:rPr>
                <w:rFonts w:ascii="Times New Roman" w:hAnsi="Times New Roman" w:cs="Times New Roman"/>
                <w:lang w:val="en-US" w:eastAsia="ko-KR"/>
              </w:rPr>
              <w:t>FEX Imager 2.2.1</w:t>
            </w:r>
          </w:p>
        </w:tc>
      </w:tr>
      <w:tr w:rsidR="00EA327E" w:rsidRPr="00A80D64" w14:paraId="77026182" w14:textId="77777777">
        <w:tc>
          <w:tcPr>
            <w:tcW w:w="2017" w:type="dxa"/>
          </w:tcPr>
          <w:p w14:paraId="74BE67F6" w14:textId="77777777" w:rsidR="00EA327E" w:rsidRPr="00A80D64" w:rsidRDefault="00EA327E">
            <w:pPr>
              <w:rPr>
                <w:rFonts w:ascii="Times New Roman" w:hAnsi="Times New Roman" w:cs="Times New Roman"/>
                <w:lang w:eastAsia="ko-KR"/>
              </w:rPr>
            </w:pPr>
            <w:r w:rsidRPr="00A80D64">
              <w:rPr>
                <w:rFonts w:ascii="Times New Roman" w:hAnsi="Times New Roman" w:cs="Times New Roman"/>
                <w:lang w:eastAsia="ko-KR"/>
              </w:rPr>
              <w:t>Πειστήριο</w:t>
            </w:r>
          </w:p>
        </w:tc>
        <w:tc>
          <w:tcPr>
            <w:tcW w:w="7135" w:type="dxa"/>
          </w:tcPr>
          <w:p w14:paraId="47A744AC" w14:textId="51C4C29C" w:rsidR="00EA327E" w:rsidRPr="00A80D64" w:rsidRDefault="000E2207">
            <w:pPr>
              <w:rPr>
                <w:rFonts w:ascii="Times New Roman" w:hAnsi="Times New Roman" w:cs="Times New Roman"/>
                <w:lang w:val="en-US" w:eastAsia="ko-KR"/>
              </w:rPr>
            </w:pPr>
            <w:r>
              <w:rPr>
                <w:rFonts w:ascii="Times New Roman" w:hAnsi="Times New Roman" w:cs="Times New Roman"/>
              </w:rPr>
              <w:t>Kingston DataTraveler 2.0</w:t>
            </w:r>
            <w:r w:rsidR="000D1C5A" w:rsidRPr="000D1C5A">
              <w:rPr>
                <w:rFonts w:ascii="Times New Roman" w:hAnsi="Times New Roman" w:cs="Times New Roman"/>
              </w:rPr>
              <w:t xml:space="preserve"> (0002)</w:t>
            </w:r>
          </w:p>
        </w:tc>
      </w:tr>
      <w:tr w:rsidR="00EA327E" w:rsidRPr="00A80D64" w14:paraId="23FF9CA7" w14:textId="77777777">
        <w:tc>
          <w:tcPr>
            <w:tcW w:w="2017" w:type="dxa"/>
          </w:tcPr>
          <w:p w14:paraId="3163AF10" w14:textId="77777777" w:rsidR="00EA327E" w:rsidRPr="00A80D64" w:rsidRDefault="00EA327E">
            <w:pPr>
              <w:rPr>
                <w:rFonts w:ascii="Times New Roman" w:hAnsi="Times New Roman" w:cs="Times New Roman"/>
                <w:lang w:eastAsia="ko-KR"/>
              </w:rPr>
            </w:pPr>
            <w:r w:rsidRPr="00A80D64">
              <w:rPr>
                <w:rFonts w:ascii="Times New Roman" w:hAnsi="Times New Roman" w:cs="Times New Roman"/>
                <w:lang w:eastAsia="ko-KR"/>
              </w:rPr>
              <w:t>Ημ/νια διαφύλαξης</w:t>
            </w:r>
          </w:p>
        </w:tc>
        <w:tc>
          <w:tcPr>
            <w:tcW w:w="7135" w:type="dxa"/>
          </w:tcPr>
          <w:p w14:paraId="583FD5F2" w14:textId="067BDAF3" w:rsidR="00EA327E" w:rsidRPr="00A80D64" w:rsidRDefault="00EA327E">
            <w:pPr>
              <w:rPr>
                <w:rFonts w:ascii="Times New Roman" w:hAnsi="Times New Roman" w:cs="Times New Roman"/>
                <w:lang w:eastAsia="ko-KR"/>
              </w:rPr>
            </w:pPr>
            <w:r w:rsidRPr="00A80D64">
              <w:rPr>
                <w:rFonts w:ascii="Times New Roman" w:hAnsi="Times New Roman" w:cs="Times New Roman"/>
                <w:lang w:val="en-US" w:eastAsia="ko-KR"/>
              </w:rPr>
              <w:t>11/12/2009 1</w:t>
            </w:r>
            <w:r w:rsidR="00132A8D">
              <w:rPr>
                <w:rFonts w:ascii="Times New Roman" w:hAnsi="Times New Roman" w:cs="Times New Roman"/>
                <w:lang w:val="en-US" w:eastAsia="ko-KR"/>
              </w:rPr>
              <w:t>1:03</w:t>
            </w:r>
            <w:r w:rsidRPr="00A80D64">
              <w:rPr>
                <w:rFonts w:ascii="Times New Roman" w:hAnsi="Times New Roman" w:cs="Times New Roman"/>
                <w:lang w:val="en-US" w:eastAsia="ko-KR"/>
              </w:rPr>
              <w:t>:</w:t>
            </w:r>
            <w:r w:rsidR="00132A8D">
              <w:rPr>
                <w:rFonts w:ascii="Times New Roman" w:hAnsi="Times New Roman" w:cs="Times New Roman"/>
                <w:lang w:val="en-US" w:eastAsia="ko-KR"/>
              </w:rPr>
              <w:t>38</w:t>
            </w:r>
            <w:r w:rsidRPr="00A80D64">
              <w:rPr>
                <w:rFonts w:ascii="Times New Roman" w:hAnsi="Times New Roman" w:cs="Times New Roman"/>
                <w:lang w:eastAsia="ko-KR"/>
              </w:rPr>
              <w:t>π.μ.</w:t>
            </w:r>
          </w:p>
        </w:tc>
      </w:tr>
      <w:tr w:rsidR="00EA327E" w:rsidRPr="00A80D64" w14:paraId="518D3138" w14:textId="77777777">
        <w:tc>
          <w:tcPr>
            <w:tcW w:w="2017" w:type="dxa"/>
          </w:tcPr>
          <w:p w14:paraId="20297030" w14:textId="77777777" w:rsidR="00EA327E" w:rsidRPr="00A80D64" w:rsidRDefault="00EA327E">
            <w:pPr>
              <w:rPr>
                <w:rFonts w:ascii="Times New Roman" w:hAnsi="Times New Roman" w:cs="Times New Roman"/>
                <w:lang w:eastAsia="ko-KR"/>
              </w:rPr>
            </w:pPr>
            <w:r w:rsidRPr="00A80D64">
              <w:rPr>
                <w:rFonts w:ascii="Times New Roman" w:hAnsi="Times New Roman" w:cs="Times New Roman"/>
                <w:lang w:eastAsia="ko-KR"/>
              </w:rPr>
              <w:t>Παραγόμενο αρχείο</w:t>
            </w:r>
          </w:p>
        </w:tc>
        <w:tc>
          <w:tcPr>
            <w:tcW w:w="7135" w:type="dxa"/>
          </w:tcPr>
          <w:p w14:paraId="753A1D91" w14:textId="139205EF" w:rsidR="00EA327E" w:rsidRPr="00A80D64" w:rsidRDefault="00EA327E">
            <w:pPr>
              <w:rPr>
                <w:rFonts w:ascii="Times New Roman" w:hAnsi="Times New Roman" w:cs="Times New Roman"/>
                <w:lang w:val="en-US" w:eastAsia="ko-KR"/>
              </w:rPr>
            </w:pPr>
            <w:r w:rsidRPr="00A80D64">
              <w:rPr>
                <w:rFonts w:ascii="Times New Roman" w:hAnsi="Times New Roman" w:cs="Times New Roman"/>
                <w:lang w:val="en-US" w:eastAsia="ko-KR"/>
              </w:rPr>
              <w:t>charlie-</w:t>
            </w:r>
            <w:r w:rsidR="00FF7F5D" w:rsidRPr="00A80D64">
              <w:rPr>
                <w:rFonts w:ascii="Times New Roman" w:hAnsi="Times New Roman" w:cs="Times New Roman"/>
                <w:lang w:val="en-US" w:eastAsia="ko-KR"/>
              </w:rPr>
              <w:t>work-usb-</w:t>
            </w:r>
            <w:r w:rsidRPr="00A80D64">
              <w:rPr>
                <w:rFonts w:ascii="Times New Roman" w:hAnsi="Times New Roman" w:cs="Times New Roman"/>
                <w:lang w:val="en-US" w:eastAsia="ko-KR"/>
              </w:rPr>
              <w:t>2009-12-11.</w:t>
            </w:r>
            <w:r w:rsidR="00FF7F5D" w:rsidRPr="00A80D64">
              <w:rPr>
                <w:rFonts w:ascii="Times New Roman" w:hAnsi="Times New Roman" w:cs="Times New Roman"/>
                <w:lang w:val="en-US" w:eastAsia="ko-KR"/>
              </w:rPr>
              <w:t>E01</w:t>
            </w:r>
          </w:p>
        </w:tc>
      </w:tr>
      <w:tr w:rsidR="00EA327E" w:rsidRPr="00A80D64" w14:paraId="00B8834A" w14:textId="77777777">
        <w:tc>
          <w:tcPr>
            <w:tcW w:w="2017" w:type="dxa"/>
          </w:tcPr>
          <w:p w14:paraId="7043B67F" w14:textId="61FF6AC3" w:rsidR="00EA327E" w:rsidRPr="00A80D64" w:rsidRDefault="00EA327E">
            <w:pPr>
              <w:rPr>
                <w:rFonts w:ascii="Times New Roman" w:hAnsi="Times New Roman" w:cs="Times New Roman"/>
                <w:lang w:val="en-US" w:eastAsia="ko-KR"/>
              </w:rPr>
            </w:pPr>
            <w:r w:rsidRPr="00A80D64">
              <w:rPr>
                <w:rFonts w:ascii="Times New Roman" w:hAnsi="Times New Roman" w:cs="Times New Roman"/>
                <w:lang w:val="en-US" w:eastAsia="ko-KR"/>
              </w:rPr>
              <w:t>MD5 hash</w:t>
            </w:r>
          </w:p>
        </w:tc>
        <w:tc>
          <w:tcPr>
            <w:tcW w:w="7135" w:type="dxa"/>
          </w:tcPr>
          <w:tbl>
            <w:tblPr>
              <w:tblpPr w:leftFromText="45" w:rightFromText="45" w:vertAnchor="text"/>
              <w:tblW w:w="0" w:type="auto"/>
              <w:tblCellSpacing w:w="15" w:type="dxa"/>
              <w:tblCellMar>
                <w:top w:w="15" w:type="dxa"/>
                <w:left w:w="15" w:type="dxa"/>
                <w:bottom w:w="15" w:type="dxa"/>
                <w:right w:w="15" w:type="dxa"/>
              </w:tblCellMar>
              <w:tblLook w:val="04A0" w:firstRow="1" w:lastRow="0" w:firstColumn="1" w:lastColumn="0" w:noHBand="0" w:noVBand="1"/>
            </w:tblPr>
            <w:tblGrid>
              <w:gridCol w:w="3475"/>
            </w:tblGrid>
            <w:tr w:rsidR="005D1BEC" w:rsidRPr="00A80D64" w14:paraId="463F26CF" w14:textId="77777777" w:rsidTr="005D1BEC">
              <w:trPr>
                <w:tblCellSpacing w:w="15" w:type="dxa"/>
              </w:trPr>
              <w:tc>
                <w:tcPr>
                  <w:tcW w:w="0" w:type="auto"/>
                  <w:vAlign w:val="center"/>
                  <w:hideMark/>
                </w:tcPr>
                <w:p w14:paraId="59F5D026" w14:textId="47F3E760" w:rsidR="005D1BEC" w:rsidRPr="00A80D64" w:rsidRDefault="005D1BEC" w:rsidP="005D1BEC">
                  <w:pPr>
                    <w:spacing w:after="0" w:line="240" w:lineRule="auto"/>
                    <w:rPr>
                      <w:rFonts w:ascii="Times New Roman" w:eastAsia="Times New Roman" w:hAnsi="Times New Roman" w:cs="Times New Roman"/>
                      <w:kern w:val="0"/>
                      <w:lang w:eastAsia="el-GR"/>
                      <w14:ligatures w14:val="none"/>
                    </w:rPr>
                  </w:pPr>
                  <w:r w:rsidRPr="00A80D64">
                    <w:rPr>
                      <w:rFonts w:ascii="Times New Roman" w:eastAsia="Times New Roman" w:hAnsi="Times New Roman" w:cs="Times New Roman"/>
                      <w:kern w:val="0"/>
                      <w:lang w:eastAsia="el-GR"/>
                      <w14:ligatures w14:val="none"/>
                    </w:rPr>
                    <w:t>9c0de6c8532d7a66ddcf01861dfb6535</w:t>
                  </w:r>
                </w:p>
              </w:tc>
            </w:tr>
          </w:tbl>
          <w:p w14:paraId="23BF65FE" w14:textId="46482CCE" w:rsidR="00EA327E" w:rsidRPr="00A80D64" w:rsidRDefault="00EA327E">
            <w:pPr>
              <w:rPr>
                <w:rFonts w:ascii="Times New Roman" w:hAnsi="Times New Roman" w:cs="Times New Roman"/>
                <w:lang w:val="en-US" w:eastAsia="ko-KR"/>
              </w:rPr>
            </w:pPr>
          </w:p>
        </w:tc>
      </w:tr>
    </w:tbl>
    <w:p w14:paraId="08F21D7D" w14:textId="77777777" w:rsidR="00667408" w:rsidRPr="00EA327E" w:rsidRDefault="00667408" w:rsidP="009374E8">
      <w:pPr>
        <w:rPr>
          <w:rFonts w:ascii="Times New Roman" w:hAnsi="Times New Roman" w:cs="Times New Roman"/>
          <w:lang w:val="en-US"/>
        </w:rPr>
      </w:pPr>
    </w:p>
    <w:p w14:paraId="190CC97B" w14:textId="73E7E642" w:rsidR="009374E8" w:rsidRPr="009756D6" w:rsidRDefault="000D520A" w:rsidP="000D520A">
      <w:pPr>
        <w:pStyle w:val="Heading3"/>
        <w:rPr>
          <w:rFonts w:ascii="Times New Roman" w:hAnsi="Times New Roman" w:cs="Times New Roman"/>
        </w:rPr>
      </w:pPr>
      <w:bookmarkStart w:id="6" w:name="_Toc137160547"/>
      <w:r w:rsidRPr="009756D6">
        <w:rPr>
          <w:rFonts w:ascii="Times New Roman" w:hAnsi="Times New Roman" w:cs="Times New Roman"/>
        </w:rPr>
        <w:t>2.</w:t>
      </w:r>
      <w:r w:rsidR="00DA262E" w:rsidRPr="007A3808">
        <w:rPr>
          <w:rFonts w:ascii="Times New Roman" w:hAnsi="Times New Roman" w:cs="Times New Roman"/>
        </w:rPr>
        <w:t>4</w:t>
      </w:r>
      <w:r w:rsidRPr="009756D6">
        <w:rPr>
          <w:rFonts w:ascii="Times New Roman" w:hAnsi="Times New Roman" w:cs="Times New Roman"/>
        </w:rPr>
        <w:t xml:space="preserve"> Υπολογισμός hash values για </w:t>
      </w:r>
      <w:r w:rsidR="00137D43">
        <w:rPr>
          <w:rFonts w:ascii="Times New Roman" w:hAnsi="Times New Roman" w:cs="Times New Roman"/>
        </w:rPr>
        <w:t>διασφάλιση</w:t>
      </w:r>
      <w:r w:rsidRPr="009756D6">
        <w:rPr>
          <w:rFonts w:ascii="Times New Roman" w:hAnsi="Times New Roman" w:cs="Times New Roman"/>
        </w:rPr>
        <w:t xml:space="preserve"> της αυθεντικότητας</w:t>
      </w:r>
      <w:bookmarkEnd w:id="6"/>
    </w:p>
    <w:p w14:paraId="69F2D7AD" w14:textId="77777777" w:rsidR="004F19D5" w:rsidRPr="009756D6" w:rsidRDefault="004F19D5" w:rsidP="004F19D5">
      <w:pPr>
        <w:rPr>
          <w:rFonts w:ascii="Times New Roman" w:hAnsi="Times New Roman" w:cs="Times New Roman"/>
        </w:rPr>
      </w:pPr>
    </w:p>
    <w:p w14:paraId="3DBD4DD6" w14:textId="4E44E6E4" w:rsidR="00404BA8" w:rsidRPr="00205DCA" w:rsidRDefault="00101DAC" w:rsidP="00404BA8">
      <w:pPr>
        <w:rPr>
          <w:rFonts w:ascii="Times New Roman" w:hAnsi="Times New Roman" w:cs="Times New Roman"/>
        </w:rPr>
      </w:pPr>
      <w:r>
        <w:rPr>
          <w:rFonts w:ascii="Times New Roman" w:hAnsi="Times New Roman" w:cs="Times New Roman"/>
        </w:rPr>
        <w:t xml:space="preserve">Στις </w:t>
      </w:r>
      <w:r w:rsidR="00BA05EB">
        <w:rPr>
          <w:rFonts w:ascii="Times New Roman" w:hAnsi="Times New Roman" w:cs="Times New Roman"/>
        </w:rPr>
        <w:t>11</w:t>
      </w:r>
      <w:r>
        <w:rPr>
          <w:rFonts w:ascii="Times New Roman" w:hAnsi="Times New Roman" w:cs="Times New Roman"/>
        </w:rPr>
        <w:t>:27</w:t>
      </w:r>
      <w:r w:rsidR="00BE1A8D">
        <w:rPr>
          <w:rFonts w:ascii="Times New Roman" w:hAnsi="Times New Roman" w:cs="Times New Roman"/>
        </w:rPr>
        <w:t xml:space="preserve"> ο</w:t>
      </w:r>
      <w:r w:rsidR="009374E8" w:rsidRPr="00205DCA">
        <w:rPr>
          <w:rFonts w:ascii="Times New Roman" w:hAnsi="Times New Roman" w:cs="Times New Roman"/>
        </w:rPr>
        <w:t xml:space="preserve"> Γ. Λαπάκης υπολόγισε τα MD5 hash values για να </w:t>
      </w:r>
      <w:r w:rsidR="00137D43">
        <w:rPr>
          <w:rFonts w:ascii="Times New Roman" w:hAnsi="Times New Roman" w:cs="Times New Roman"/>
        </w:rPr>
        <w:t>διασφαλιστεί</w:t>
      </w:r>
      <w:r w:rsidR="0005133C">
        <w:rPr>
          <w:rFonts w:ascii="Times New Roman" w:hAnsi="Times New Roman" w:cs="Times New Roman"/>
        </w:rPr>
        <w:t xml:space="preserve"> η</w:t>
      </w:r>
      <w:r w:rsidR="009374E8" w:rsidRPr="00205DCA">
        <w:rPr>
          <w:rFonts w:ascii="Times New Roman" w:hAnsi="Times New Roman" w:cs="Times New Roman"/>
        </w:rPr>
        <w:t xml:space="preserve"> αυθεντικότητα κ</w:t>
      </w:r>
      <w:r w:rsidR="009A2BE8">
        <w:rPr>
          <w:rFonts w:ascii="Times New Roman" w:hAnsi="Times New Roman" w:cs="Times New Roman"/>
        </w:rPr>
        <w:t>ι η</w:t>
      </w:r>
      <w:r w:rsidR="009374E8" w:rsidRPr="00205DCA">
        <w:rPr>
          <w:rFonts w:ascii="Times New Roman" w:hAnsi="Times New Roman" w:cs="Times New Roman"/>
        </w:rPr>
        <w:t xml:space="preserve"> ακεραιότητα των δεδομένων του USB και ο Φ. Δουραχαλής υπολόγισε τα hash values του σκληρού δίσκου του Laptop. </w:t>
      </w:r>
      <w:r w:rsidR="00E97C20">
        <w:rPr>
          <w:rFonts w:ascii="Times New Roman" w:hAnsi="Times New Roman" w:cs="Times New Roman"/>
        </w:rPr>
        <w:t>Για τον σκοπό αυτό, και σ</w:t>
      </w:r>
      <w:r w:rsidR="009374E8" w:rsidRPr="00205DCA">
        <w:rPr>
          <w:rFonts w:ascii="Times New Roman" w:hAnsi="Times New Roman" w:cs="Times New Roman"/>
        </w:rPr>
        <w:t>τις δύο περιπτώσεις χρησιμοποιήθηκε το εργαλείο FEX Imager.</w:t>
      </w:r>
    </w:p>
    <w:p w14:paraId="27055FC2" w14:textId="77777777" w:rsidR="009374E8" w:rsidRPr="009756D6" w:rsidRDefault="009374E8" w:rsidP="009F7A78">
      <w:pPr>
        <w:jc w:val="center"/>
        <w:rPr>
          <w:rFonts w:ascii="Times New Roman" w:hAnsi="Times New Roman" w:cs="Times New Roman"/>
          <w:sz w:val="24"/>
          <w:szCs w:val="24"/>
        </w:rPr>
      </w:pPr>
      <w:r w:rsidRPr="009756D6">
        <w:rPr>
          <w:rFonts w:ascii="Times New Roman" w:hAnsi="Times New Roman" w:cs="Times New Roman"/>
          <w:noProof/>
        </w:rPr>
        <w:drawing>
          <wp:inline distT="0" distB="0" distL="0" distR="0" wp14:anchorId="24AE0287" wp14:editId="22EA7CCB">
            <wp:extent cx="4997938" cy="3195263"/>
            <wp:effectExtent l="114300" t="114300" r="146050" b="139065"/>
            <wp:docPr id="1475053218" name="Picture 14750532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53218" name="Picture 1" descr="A screenshot of a computer&#10;&#10;Description automatically generated"/>
                    <pic:cNvPicPr/>
                  </pic:nvPicPr>
                  <pic:blipFill>
                    <a:blip r:embed="rId24"/>
                    <a:stretch>
                      <a:fillRect/>
                    </a:stretch>
                  </pic:blipFill>
                  <pic:spPr>
                    <a:xfrm>
                      <a:off x="0" y="0"/>
                      <a:ext cx="5018878" cy="3208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82B582" w14:textId="30ED2CF3" w:rsidR="00526B82" w:rsidRPr="00783F97" w:rsidRDefault="00526B82" w:rsidP="00526B82">
      <w:pPr>
        <w:pStyle w:val="Caption"/>
        <w:jc w:val="center"/>
        <w:rPr>
          <w:rFonts w:ascii="Times New Roman" w:hAnsi="Times New Roman" w:cs="Times New Roman"/>
        </w:rPr>
      </w:pPr>
      <w:r w:rsidRPr="00444D15">
        <w:rPr>
          <w:rFonts w:ascii="Times New Roman" w:hAnsi="Times New Roman" w:cs="Times New Roman"/>
          <w:lang w:val="el-GR"/>
        </w:rPr>
        <w:t>Φωτογραφία</w:t>
      </w:r>
      <w:r w:rsidRPr="00E10185">
        <w:rPr>
          <w:rFonts w:ascii="Times New Roman" w:hAnsi="Times New Roman" w:cs="Times New Roman"/>
        </w:rPr>
        <w:t xml:space="preserve"> 2.</w:t>
      </w:r>
      <w:r w:rsidR="009E2806">
        <w:rPr>
          <w:rFonts w:ascii="Times New Roman" w:hAnsi="Times New Roman" w:cs="Times New Roman"/>
        </w:rPr>
        <w:t>8</w:t>
      </w:r>
      <w:r w:rsidRPr="00E10185">
        <w:rPr>
          <w:rFonts w:ascii="Times New Roman" w:hAnsi="Times New Roman" w:cs="Times New Roman"/>
        </w:rPr>
        <w:t xml:space="preserve">: </w:t>
      </w:r>
      <w:r w:rsidR="00E10185">
        <w:rPr>
          <w:rFonts w:ascii="Times New Roman" w:hAnsi="Times New Roman" w:cs="Times New Roman"/>
          <w:lang w:val="el-GR"/>
        </w:rPr>
        <w:t>Λήψη</w:t>
      </w:r>
      <w:r w:rsidR="00E10185" w:rsidRPr="0052227B">
        <w:rPr>
          <w:rFonts w:ascii="Times New Roman" w:hAnsi="Times New Roman" w:cs="Times New Roman"/>
        </w:rPr>
        <w:t xml:space="preserve"> </w:t>
      </w:r>
      <w:r>
        <w:rPr>
          <w:rFonts w:ascii="Times New Roman" w:hAnsi="Times New Roman" w:cs="Times New Roman"/>
        </w:rPr>
        <w:t>MD5 hash FEX</w:t>
      </w:r>
      <w:r w:rsidRPr="00E10185">
        <w:rPr>
          <w:rFonts w:ascii="Times New Roman" w:hAnsi="Times New Roman" w:cs="Times New Roman"/>
        </w:rPr>
        <w:t xml:space="preserve">  </w:t>
      </w:r>
      <w:r w:rsidRPr="00A80D64">
        <w:rPr>
          <w:rFonts w:ascii="Times New Roman" w:hAnsi="Times New Roman" w:cs="Times New Roman"/>
        </w:rPr>
        <w:t>Imager</w:t>
      </w:r>
      <w:r w:rsidR="00E10185">
        <w:rPr>
          <w:rFonts w:ascii="Times New Roman" w:hAnsi="Times New Roman" w:cs="Times New Roman"/>
        </w:rPr>
        <w:t xml:space="preserve"> HDD</w:t>
      </w:r>
    </w:p>
    <w:p w14:paraId="371303BA" w14:textId="77777777" w:rsidR="00526B82" w:rsidRPr="009E2806" w:rsidRDefault="00526B82" w:rsidP="009F7A78">
      <w:pPr>
        <w:jc w:val="center"/>
        <w:rPr>
          <w:rFonts w:ascii="Times New Roman" w:hAnsi="Times New Roman" w:cs="Times New Roman"/>
          <w:sz w:val="24"/>
          <w:szCs w:val="24"/>
          <w:lang w:val="en-US"/>
        </w:rPr>
      </w:pPr>
    </w:p>
    <w:p w14:paraId="7BC5C382" w14:textId="77777777" w:rsidR="009A3722" w:rsidRPr="009E2806" w:rsidRDefault="009A3722" w:rsidP="009F7A78">
      <w:pPr>
        <w:jc w:val="center"/>
        <w:rPr>
          <w:rFonts w:ascii="Times New Roman" w:hAnsi="Times New Roman" w:cs="Times New Roman"/>
          <w:sz w:val="24"/>
          <w:szCs w:val="24"/>
          <w:lang w:val="en-US"/>
        </w:rPr>
      </w:pPr>
    </w:p>
    <w:p w14:paraId="14375B8A" w14:textId="77777777" w:rsidR="009374E8" w:rsidRPr="009756D6" w:rsidRDefault="009374E8" w:rsidP="009F7A78">
      <w:pPr>
        <w:jc w:val="center"/>
        <w:rPr>
          <w:rFonts w:ascii="Times New Roman" w:hAnsi="Times New Roman" w:cs="Times New Roman"/>
          <w:sz w:val="24"/>
          <w:szCs w:val="24"/>
        </w:rPr>
      </w:pPr>
      <w:r w:rsidRPr="009756D6">
        <w:rPr>
          <w:rFonts w:ascii="Times New Roman" w:hAnsi="Times New Roman" w:cs="Times New Roman"/>
          <w:noProof/>
        </w:rPr>
        <w:lastRenderedPageBreak/>
        <w:drawing>
          <wp:inline distT="0" distB="0" distL="0" distR="0" wp14:anchorId="1F1F7E7A" wp14:editId="042E0206">
            <wp:extent cx="5122984" cy="3266450"/>
            <wp:effectExtent l="0" t="0" r="1905" b="0"/>
            <wp:docPr id="1966495975" name="Picture 19664959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95975" name="Picture 1" descr="A screenshot of a computer&#10;&#10;Description automatically generated"/>
                    <pic:cNvPicPr/>
                  </pic:nvPicPr>
                  <pic:blipFill>
                    <a:blip r:embed="rId25"/>
                    <a:stretch>
                      <a:fillRect/>
                    </a:stretch>
                  </pic:blipFill>
                  <pic:spPr>
                    <a:xfrm>
                      <a:off x="0" y="0"/>
                      <a:ext cx="5126344" cy="3268593"/>
                    </a:xfrm>
                    <a:prstGeom prst="rect">
                      <a:avLst/>
                    </a:prstGeom>
                  </pic:spPr>
                </pic:pic>
              </a:graphicData>
            </a:graphic>
          </wp:inline>
        </w:drawing>
      </w:r>
    </w:p>
    <w:p w14:paraId="5861D862" w14:textId="2D9605CD" w:rsidR="00321DED" w:rsidRDefault="00526B82" w:rsidP="006A4050">
      <w:pPr>
        <w:pStyle w:val="Caption"/>
        <w:jc w:val="center"/>
        <w:rPr>
          <w:rFonts w:ascii="Times New Roman" w:hAnsi="Times New Roman" w:cs="Times New Roman"/>
        </w:rPr>
      </w:pPr>
      <w:r w:rsidRPr="00444D15">
        <w:rPr>
          <w:rFonts w:ascii="Times New Roman" w:hAnsi="Times New Roman" w:cs="Times New Roman"/>
          <w:lang w:val="el-GR"/>
        </w:rPr>
        <w:t>Φωτογραφία</w:t>
      </w:r>
      <w:r w:rsidRPr="00E10185">
        <w:rPr>
          <w:rFonts w:ascii="Times New Roman" w:hAnsi="Times New Roman" w:cs="Times New Roman"/>
        </w:rPr>
        <w:t xml:space="preserve"> 2.</w:t>
      </w:r>
      <w:r w:rsidR="009E2806">
        <w:rPr>
          <w:rFonts w:ascii="Times New Roman" w:hAnsi="Times New Roman" w:cs="Times New Roman"/>
        </w:rPr>
        <w:t>9</w:t>
      </w:r>
      <w:r w:rsidRPr="00E10185">
        <w:rPr>
          <w:rFonts w:ascii="Times New Roman" w:hAnsi="Times New Roman" w:cs="Times New Roman"/>
        </w:rPr>
        <w:t xml:space="preserve">: </w:t>
      </w:r>
      <w:r w:rsidR="00C20DA0">
        <w:rPr>
          <w:rFonts w:ascii="Times New Roman" w:hAnsi="Times New Roman" w:cs="Times New Roman"/>
          <w:lang w:val="el-GR"/>
        </w:rPr>
        <w:t>Λήψη</w:t>
      </w:r>
      <w:r w:rsidR="00C20DA0" w:rsidRPr="007F0CA7">
        <w:rPr>
          <w:rFonts w:ascii="Times New Roman" w:hAnsi="Times New Roman" w:cs="Times New Roman"/>
        </w:rPr>
        <w:t xml:space="preserve"> </w:t>
      </w:r>
      <w:r>
        <w:rPr>
          <w:rFonts w:ascii="Times New Roman" w:hAnsi="Times New Roman" w:cs="Times New Roman"/>
        </w:rPr>
        <w:t>MD5 hash FEX</w:t>
      </w:r>
      <w:r w:rsidRPr="00E10185">
        <w:rPr>
          <w:rFonts w:ascii="Times New Roman" w:hAnsi="Times New Roman" w:cs="Times New Roman"/>
        </w:rPr>
        <w:t xml:space="preserve">  </w:t>
      </w:r>
      <w:r w:rsidRPr="00A80D64">
        <w:rPr>
          <w:rFonts w:ascii="Times New Roman" w:hAnsi="Times New Roman" w:cs="Times New Roman"/>
        </w:rPr>
        <w:t>Imager</w:t>
      </w:r>
      <w:r w:rsidR="00E10185">
        <w:rPr>
          <w:rFonts w:ascii="Times New Roman" w:hAnsi="Times New Roman" w:cs="Times New Roman"/>
        </w:rPr>
        <w:t xml:space="preserve"> USB</w:t>
      </w:r>
    </w:p>
    <w:p w14:paraId="69C3D70B" w14:textId="77777777" w:rsidR="006A4050" w:rsidRPr="006A4050" w:rsidRDefault="006A4050" w:rsidP="006A4050">
      <w:pPr>
        <w:rPr>
          <w:lang w:val="en-US" w:eastAsia="ko-KR"/>
        </w:rPr>
      </w:pPr>
    </w:p>
    <w:p w14:paraId="7D0F6B31" w14:textId="02971238" w:rsidR="00321DED" w:rsidRPr="009756D6" w:rsidRDefault="00321DED" w:rsidP="00FE1BE7">
      <w:pPr>
        <w:pStyle w:val="Heading3"/>
        <w:rPr>
          <w:rFonts w:ascii="Times New Roman" w:hAnsi="Times New Roman" w:cs="Times New Roman"/>
        </w:rPr>
      </w:pPr>
      <w:bookmarkStart w:id="7" w:name="_Toc137160548"/>
      <w:r w:rsidRPr="009756D6">
        <w:rPr>
          <w:rFonts w:ascii="Times New Roman" w:hAnsi="Times New Roman" w:cs="Times New Roman"/>
        </w:rPr>
        <w:t>2.</w:t>
      </w:r>
      <w:r w:rsidR="007A3808" w:rsidRPr="00987751">
        <w:rPr>
          <w:rFonts w:ascii="Times New Roman" w:hAnsi="Times New Roman" w:cs="Times New Roman"/>
        </w:rPr>
        <w:t>5</w:t>
      </w:r>
      <w:r w:rsidRPr="009756D6">
        <w:rPr>
          <w:rFonts w:ascii="Times New Roman" w:hAnsi="Times New Roman" w:cs="Times New Roman"/>
        </w:rPr>
        <w:t xml:space="preserve"> Κατάσχεση πειστηρίων</w:t>
      </w:r>
      <w:bookmarkEnd w:id="7"/>
    </w:p>
    <w:p w14:paraId="7D7D9731" w14:textId="77777777" w:rsidR="00DC6A59" w:rsidRPr="00DC6A59" w:rsidRDefault="00DC6A59" w:rsidP="00DC6A59"/>
    <w:p w14:paraId="6902F15D" w14:textId="18EDCC65" w:rsidR="009374E8" w:rsidRPr="004678E1" w:rsidRDefault="00F45919" w:rsidP="00DC6A59">
      <w:pPr>
        <w:jc w:val="both"/>
        <w:rPr>
          <w:rFonts w:ascii="Times New Roman" w:hAnsi="Times New Roman" w:cs="Times New Roman"/>
        </w:rPr>
      </w:pPr>
      <w:r w:rsidRPr="004678E1">
        <w:rPr>
          <w:rFonts w:ascii="Times New Roman" w:hAnsi="Times New Roman" w:cs="Times New Roman"/>
        </w:rPr>
        <w:t xml:space="preserve">Στις </w:t>
      </w:r>
      <w:r w:rsidR="00656819" w:rsidRPr="004678E1">
        <w:rPr>
          <w:rFonts w:ascii="Times New Roman" w:hAnsi="Times New Roman" w:cs="Times New Roman"/>
        </w:rPr>
        <w:t>11:36</w:t>
      </w:r>
      <w:r w:rsidR="00EE38ED">
        <w:rPr>
          <w:rFonts w:ascii="Times New Roman" w:hAnsi="Times New Roman" w:cs="Times New Roman"/>
        </w:rPr>
        <w:t xml:space="preserve">, και αφού είχε ολοκληρωθεί η διαδικασία του </w:t>
      </w:r>
      <w:r w:rsidR="00EE38ED">
        <w:rPr>
          <w:rFonts w:ascii="Times New Roman" w:hAnsi="Times New Roman" w:cs="Times New Roman"/>
          <w:lang w:val="en-US"/>
        </w:rPr>
        <w:t>live</w:t>
      </w:r>
      <w:r w:rsidR="00EE38ED" w:rsidRPr="00EE38ED">
        <w:rPr>
          <w:rFonts w:ascii="Times New Roman" w:hAnsi="Times New Roman" w:cs="Times New Roman"/>
        </w:rPr>
        <w:t xml:space="preserve"> </w:t>
      </w:r>
      <w:r w:rsidR="00EE38ED">
        <w:rPr>
          <w:rFonts w:ascii="Times New Roman" w:hAnsi="Times New Roman" w:cs="Times New Roman"/>
          <w:lang w:val="en-US"/>
        </w:rPr>
        <w:t>acquisition</w:t>
      </w:r>
      <w:r w:rsidR="00EE38ED" w:rsidRPr="00EE38ED">
        <w:rPr>
          <w:rFonts w:ascii="Times New Roman" w:hAnsi="Times New Roman" w:cs="Times New Roman"/>
        </w:rPr>
        <w:t xml:space="preserve"> </w:t>
      </w:r>
      <w:r w:rsidR="00EE38ED">
        <w:rPr>
          <w:rFonts w:ascii="Times New Roman" w:hAnsi="Times New Roman" w:cs="Times New Roman"/>
        </w:rPr>
        <w:t>της ενεργούς συσκευής, ο</w:t>
      </w:r>
      <w:r w:rsidR="009374E8" w:rsidRPr="004678E1">
        <w:rPr>
          <w:rFonts w:ascii="Times New Roman" w:hAnsi="Times New Roman" w:cs="Times New Roman"/>
        </w:rPr>
        <w:t xml:space="preserve"> Β.</w:t>
      </w:r>
      <w:r w:rsidR="00A135F3" w:rsidRPr="00A135F3">
        <w:rPr>
          <w:rFonts w:ascii="Times New Roman" w:hAnsi="Times New Roman" w:cs="Times New Roman"/>
        </w:rPr>
        <w:t xml:space="preserve"> </w:t>
      </w:r>
      <w:r w:rsidR="009374E8" w:rsidRPr="004678E1">
        <w:rPr>
          <w:rFonts w:ascii="Times New Roman" w:hAnsi="Times New Roman" w:cs="Times New Roman"/>
        </w:rPr>
        <w:t xml:space="preserve">Μπότσος </w:t>
      </w:r>
      <w:r w:rsidR="00D16450">
        <w:rPr>
          <w:rFonts w:ascii="Times New Roman" w:hAnsi="Times New Roman" w:cs="Times New Roman"/>
        </w:rPr>
        <w:t xml:space="preserve">αφαίρεσε </w:t>
      </w:r>
      <w:r w:rsidR="00EE38ED">
        <w:rPr>
          <w:rFonts w:ascii="Times New Roman" w:hAnsi="Times New Roman" w:cs="Times New Roman"/>
        </w:rPr>
        <w:t xml:space="preserve">προσεκτικά </w:t>
      </w:r>
      <w:r w:rsidR="00750566">
        <w:rPr>
          <w:rFonts w:ascii="Times New Roman" w:hAnsi="Times New Roman" w:cs="Times New Roman"/>
        </w:rPr>
        <w:t>τ</w:t>
      </w:r>
      <w:r w:rsidR="00EE38ED">
        <w:rPr>
          <w:rFonts w:ascii="Times New Roman" w:hAnsi="Times New Roman" w:cs="Times New Roman"/>
        </w:rPr>
        <w:t>η μπαταρία τ</w:t>
      </w:r>
      <w:r w:rsidR="00750566">
        <w:rPr>
          <w:rFonts w:ascii="Times New Roman" w:hAnsi="Times New Roman" w:cs="Times New Roman"/>
        </w:rPr>
        <w:t>ης</w:t>
      </w:r>
      <w:r w:rsidR="00EE38ED">
        <w:rPr>
          <w:rFonts w:ascii="Times New Roman" w:hAnsi="Times New Roman" w:cs="Times New Roman"/>
        </w:rPr>
        <w:t xml:space="preserve"> για την ακαριαία απενεργοποίησή του</w:t>
      </w:r>
      <w:r w:rsidR="00A135F3">
        <w:rPr>
          <w:rFonts w:ascii="Times New Roman" w:hAnsi="Times New Roman" w:cs="Times New Roman"/>
        </w:rPr>
        <w:t xml:space="preserve"> </w:t>
      </w:r>
      <w:r w:rsidR="00A135F3">
        <w:rPr>
          <w:rFonts w:ascii="Times New Roman" w:hAnsi="Times New Roman" w:cs="Times New Roman"/>
          <w:lang w:val="en-US"/>
        </w:rPr>
        <w:t>laptop</w:t>
      </w:r>
      <w:r w:rsidR="00EE38ED" w:rsidRPr="0044346F">
        <w:rPr>
          <w:rFonts w:ascii="Times New Roman" w:hAnsi="Times New Roman" w:cs="Times New Roman"/>
        </w:rPr>
        <w:t xml:space="preserve">. </w:t>
      </w:r>
      <w:r w:rsidR="00EE38ED">
        <w:rPr>
          <w:rFonts w:ascii="Times New Roman" w:hAnsi="Times New Roman" w:cs="Times New Roman"/>
        </w:rPr>
        <w:t xml:space="preserve">Κατόπιν </w:t>
      </w:r>
      <w:r w:rsidR="005F41B6">
        <w:rPr>
          <w:rFonts w:ascii="Times New Roman" w:hAnsi="Times New Roman" w:cs="Times New Roman"/>
        </w:rPr>
        <w:t>έλεγξε</w:t>
      </w:r>
      <w:r w:rsidR="00EE38ED">
        <w:rPr>
          <w:rFonts w:ascii="Times New Roman" w:hAnsi="Times New Roman" w:cs="Times New Roman"/>
        </w:rPr>
        <w:t xml:space="preserve"> το </w:t>
      </w:r>
      <w:r w:rsidR="00883412">
        <w:rPr>
          <w:rFonts w:ascii="Times New Roman" w:hAnsi="Times New Roman" w:cs="Times New Roman"/>
          <w:lang w:val="en-US"/>
        </w:rPr>
        <w:t>disk</w:t>
      </w:r>
      <w:r w:rsidR="00EE38ED" w:rsidRPr="00C1276D">
        <w:rPr>
          <w:rFonts w:ascii="Times New Roman" w:hAnsi="Times New Roman" w:cs="Times New Roman"/>
        </w:rPr>
        <w:t xml:space="preserve"> </w:t>
      </w:r>
      <w:r w:rsidR="00EE38ED">
        <w:rPr>
          <w:rFonts w:ascii="Times New Roman" w:hAnsi="Times New Roman" w:cs="Times New Roman"/>
          <w:lang w:val="en-US"/>
        </w:rPr>
        <w:t>tray</w:t>
      </w:r>
      <w:r w:rsidR="00125314">
        <w:rPr>
          <w:rFonts w:ascii="Times New Roman" w:hAnsi="Times New Roman" w:cs="Times New Roman"/>
        </w:rPr>
        <w:t>, όπου δεν βρήκε κάποιο οπτικό μέσο,</w:t>
      </w:r>
      <w:r w:rsidR="00E8429C">
        <w:rPr>
          <w:rFonts w:ascii="Times New Roman" w:hAnsi="Times New Roman" w:cs="Times New Roman"/>
        </w:rPr>
        <w:t xml:space="preserve"> </w:t>
      </w:r>
      <w:r w:rsidR="00125314">
        <w:rPr>
          <w:rFonts w:ascii="Times New Roman" w:hAnsi="Times New Roman" w:cs="Times New Roman"/>
        </w:rPr>
        <w:t xml:space="preserve">αφαίρεσε </w:t>
      </w:r>
      <w:r w:rsidR="0070509F">
        <w:rPr>
          <w:rFonts w:ascii="Times New Roman" w:hAnsi="Times New Roman" w:cs="Times New Roman"/>
        </w:rPr>
        <w:t xml:space="preserve">το σκληρό δίσκο </w:t>
      </w:r>
      <w:r w:rsidR="00E8429C">
        <w:rPr>
          <w:rFonts w:ascii="Times New Roman" w:hAnsi="Times New Roman" w:cs="Times New Roman"/>
        </w:rPr>
        <w:t>κ</w:t>
      </w:r>
      <w:r w:rsidR="0070509F">
        <w:rPr>
          <w:rFonts w:ascii="Times New Roman" w:hAnsi="Times New Roman" w:cs="Times New Roman"/>
        </w:rPr>
        <w:t xml:space="preserve">αι </w:t>
      </w:r>
      <w:r w:rsidR="00E76C6A">
        <w:rPr>
          <w:rFonts w:ascii="Times New Roman" w:hAnsi="Times New Roman" w:cs="Times New Roman"/>
        </w:rPr>
        <w:t>τ</w:t>
      </w:r>
      <w:r w:rsidR="00E8429C">
        <w:rPr>
          <w:rFonts w:ascii="Times New Roman" w:hAnsi="Times New Roman" w:cs="Times New Roman"/>
        </w:rPr>
        <w:t xml:space="preserve">ον </w:t>
      </w:r>
      <w:r w:rsidR="00E76C6A">
        <w:rPr>
          <w:rFonts w:ascii="Times New Roman" w:hAnsi="Times New Roman" w:cs="Times New Roman"/>
        </w:rPr>
        <w:t xml:space="preserve"> τοποθέτησ</w:t>
      </w:r>
      <w:r w:rsidR="0070509F">
        <w:rPr>
          <w:rFonts w:ascii="Times New Roman" w:hAnsi="Times New Roman" w:cs="Times New Roman"/>
        </w:rPr>
        <w:t>ε</w:t>
      </w:r>
      <w:r w:rsidR="00EE38ED">
        <w:rPr>
          <w:rFonts w:ascii="Times New Roman" w:hAnsi="Times New Roman" w:cs="Times New Roman"/>
        </w:rPr>
        <w:t xml:space="preserve"> σε αντιστατική σακούλα</w:t>
      </w:r>
      <w:r w:rsidR="00822953" w:rsidRPr="00822953">
        <w:rPr>
          <w:rFonts w:ascii="Times New Roman" w:hAnsi="Times New Roman" w:cs="Times New Roman"/>
        </w:rPr>
        <w:t xml:space="preserve">. </w:t>
      </w:r>
      <w:r w:rsidR="00822953">
        <w:rPr>
          <w:rFonts w:ascii="Times New Roman" w:hAnsi="Times New Roman" w:cs="Times New Roman"/>
        </w:rPr>
        <w:t>Έπειτα κάλυψε όλες τις θύρες</w:t>
      </w:r>
      <w:r w:rsidR="008A224A">
        <w:rPr>
          <w:rFonts w:ascii="Times New Roman" w:hAnsi="Times New Roman" w:cs="Times New Roman"/>
        </w:rPr>
        <w:t xml:space="preserve"> καθώς και το κουμπί ενεργοποίησης</w:t>
      </w:r>
      <w:r w:rsidR="00822953">
        <w:rPr>
          <w:rFonts w:ascii="Times New Roman" w:hAnsi="Times New Roman" w:cs="Times New Roman"/>
        </w:rPr>
        <w:t xml:space="preserve"> </w:t>
      </w:r>
      <w:r w:rsidR="00CD020A">
        <w:rPr>
          <w:rFonts w:ascii="Times New Roman" w:hAnsi="Times New Roman" w:cs="Times New Roman"/>
        </w:rPr>
        <w:t>με ειδική ταινία</w:t>
      </w:r>
      <w:r w:rsidR="00EE38ED" w:rsidRPr="004678E1">
        <w:rPr>
          <w:rFonts w:ascii="Times New Roman" w:hAnsi="Times New Roman" w:cs="Times New Roman"/>
        </w:rPr>
        <w:t xml:space="preserve"> </w:t>
      </w:r>
      <w:r w:rsidR="00467256">
        <w:rPr>
          <w:rFonts w:ascii="Times New Roman" w:hAnsi="Times New Roman" w:cs="Times New Roman"/>
        </w:rPr>
        <w:t xml:space="preserve">και </w:t>
      </w:r>
      <w:r w:rsidR="009374E8" w:rsidRPr="004678E1">
        <w:rPr>
          <w:rFonts w:ascii="Times New Roman" w:hAnsi="Times New Roman" w:cs="Times New Roman"/>
        </w:rPr>
        <w:t>τοποθέτησε τις κατάλληλες ετικέτες στο USB</w:t>
      </w:r>
      <w:r w:rsidR="00835ED2">
        <w:rPr>
          <w:rFonts w:ascii="Times New Roman" w:hAnsi="Times New Roman" w:cs="Times New Roman"/>
        </w:rPr>
        <w:t xml:space="preserve">, </w:t>
      </w:r>
      <w:r w:rsidR="009374E8" w:rsidRPr="004678E1">
        <w:rPr>
          <w:rFonts w:ascii="Times New Roman" w:hAnsi="Times New Roman" w:cs="Times New Roman"/>
        </w:rPr>
        <w:t>στο Laptop</w:t>
      </w:r>
      <w:r w:rsidR="00835ED2">
        <w:rPr>
          <w:rFonts w:ascii="Times New Roman" w:hAnsi="Times New Roman" w:cs="Times New Roman"/>
        </w:rPr>
        <w:t xml:space="preserve"> και στα περιφερειακά του εξαρτήματα</w:t>
      </w:r>
      <w:r w:rsidR="009374E8" w:rsidRPr="004678E1">
        <w:rPr>
          <w:rFonts w:ascii="Times New Roman" w:hAnsi="Times New Roman" w:cs="Times New Roman"/>
        </w:rPr>
        <w:t xml:space="preserve">. Στη συνέχεια το Laptop τοποθετήθηκε σε ειδικά διαμορφωμένο </w:t>
      </w:r>
      <w:r w:rsidR="007D3E90" w:rsidRPr="004678E1">
        <w:rPr>
          <w:rFonts w:ascii="Times New Roman" w:hAnsi="Times New Roman" w:cs="Times New Roman"/>
        </w:rPr>
        <w:t>κλωβό</w:t>
      </w:r>
      <w:r w:rsidR="009374E8" w:rsidRPr="004678E1">
        <w:rPr>
          <w:rFonts w:ascii="Times New Roman" w:hAnsi="Times New Roman" w:cs="Times New Roman"/>
        </w:rPr>
        <w:t xml:space="preserve"> </w:t>
      </w:r>
      <w:r w:rsidR="00AF4E71">
        <w:rPr>
          <w:rFonts w:ascii="Times New Roman" w:hAnsi="Times New Roman" w:cs="Times New Roman"/>
          <w:lang w:val="en-US"/>
        </w:rPr>
        <w:t>F</w:t>
      </w:r>
      <w:r w:rsidR="009374E8" w:rsidRPr="004678E1">
        <w:rPr>
          <w:rFonts w:ascii="Times New Roman" w:hAnsi="Times New Roman" w:cs="Times New Roman"/>
        </w:rPr>
        <w:t xml:space="preserve">araday και το USB σε αντιστατική σακούλα για την ασφαλή μετακίνηση τους στο </w:t>
      </w:r>
      <w:r w:rsidR="007D3E90" w:rsidRPr="004678E1">
        <w:rPr>
          <w:rFonts w:ascii="Times New Roman" w:hAnsi="Times New Roman" w:cs="Times New Roman"/>
        </w:rPr>
        <w:t>εργαστήριο</w:t>
      </w:r>
      <w:r w:rsidR="009374E8" w:rsidRPr="004678E1">
        <w:rPr>
          <w:rFonts w:ascii="Times New Roman" w:hAnsi="Times New Roman" w:cs="Times New Roman"/>
        </w:rPr>
        <w:t>. Επίσης</w:t>
      </w:r>
      <w:r w:rsidR="006C5682" w:rsidRPr="004678E1">
        <w:rPr>
          <w:rFonts w:ascii="Times New Roman" w:hAnsi="Times New Roman" w:cs="Times New Roman"/>
        </w:rPr>
        <w:t>,</w:t>
      </w:r>
      <w:r w:rsidR="009374E8" w:rsidRPr="004678E1">
        <w:rPr>
          <w:rFonts w:ascii="Times New Roman" w:hAnsi="Times New Roman" w:cs="Times New Roman"/>
        </w:rPr>
        <w:t xml:space="preserve"> συλλέχθηκε ο φορτιστής του Laptop και τοποθετήθηκε σε κατάλληλη τσάντα.</w:t>
      </w:r>
    </w:p>
    <w:p w14:paraId="66DBEBB6" w14:textId="77777777" w:rsidR="00104517" w:rsidRDefault="00104517" w:rsidP="00DC6A59">
      <w:pPr>
        <w:jc w:val="both"/>
        <w:rPr>
          <w:rFonts w:ascii="Times New Roman" w:hAnsi="Times New Roman" w:cs="Times New Roman"/>
        </w:rPr>
      </w:pPr>
    </w:p>
    <w:p w14:paraId="37155418" w14:textId="77777777" w:rsidR="004E6A48" w:rsidRPr="009756D6" w:rsidRDefault="004E6A48" w:rsidP="004E6A48">
      <w:pPr>
        <w:pStyle w:val="Heading3"/>
        <w:rPr>
          <w:rFonts w:ascii="Times New Roman" w:hAnsi="Times New Roman" w:cs="Times New Roman"/>
        </w:rPr>
      </w:pPr>
      <w:bookmarkStart w:id="8" w:name="_Toc137160549"/>
      <w:r w:rsidRPr="009756D6">
        <w:rPr>
          <w:rFonts w:ascii="Times New Roman" w:hAnsi="Times New Roman" w:cs="Times New Roman"/>
        </w:rPr>
        <w:t>2.</w:t>
      </w:r>
      <w:r w:rsidRPr="0044109E">
        <w:rPr>
          <w:rFonts w:ascii="Times New Roman" w:hAnsi="Times New Roman" w:cs="Times New Roman"/>
        </w:rPr>
        <w:t>6</w:t>
      </w:r>
      <w:r w:rsidRPr="009756D6">
        <w:rPr>
          <w:rFonts w:ascii="Times New Roman" w:hAnsi="Times New Roman" w:cs="Times New Roman"/>
        </w:rPr>
        <w:t xml:space="preserve"> Αποθήκευση πειστηρίων σε ασφαλή τοποθεσία</w:t>
      </w:r>
      <w:bookmarkEnd w:id="8"/>
    </w:p>
    <w:p w14:paraId="2644C3B9" w14:textId="77777777" w:rsidR="004E6A48" w:rsidRPr="004678E1" w:rsidRDefault="004E6A48" w:rsidP="00DC6A59">
      <w:pPr>
        <w:jc w:val="both"/>
        <w:rPr>
          <w:rFonts w:ascii="Times New Roman" w:hAnsi="Times New Roman" w:cs="Times New Roman"/>
        </w:rPr>
      </w:pPr>
    </w:p>
    <w:p w14:paraId="2F49FAA7" w14:textId="3FCE07D5" w:rsidR="009374E8" w:rsidRPr="004678E1" w:rsidRDefault="00EC64ED" w:rsidP="00DC6A59">
      <w:pPr>
        <w:jc w:val="both"/>
        <w:rPr>
          <w:rFonts w:ascii="Times New Roman" w:hAnsi="Times New Roman" w:cs="Times New Roman"/>
        </w:rPr>
      </w:pPr>
      <w:r w:rsidRPr="004678E1">
        <w:rPr>
          <w:rFonts w:ascii="Times New Roman" w:hAnsi="Times New Roman" w:cs="Times New Roman"/>
        </w:rPr>
        <w:t>Στις 11:41 τ</w:t>
      </w:r>
      <w:r w:rsidR="009374E8" w:rsidRPr="004678E1">
        <w:rPr>
          <w:rFonts w:ascii="Times New Roman" w:hAnsi="Times New Roman" w:cs="Times New Roman"/>
        </w:rPr>
        <w:t xml:space="preserve">ο chain of custody υπογράφηκε από τον Β. Μπότσο και για τα δυο πειστήρια, πριν την μεταφορά τους στο εργαστήριο. </w:t>
      </w:r>
      <w:r w:rsidR="00FB5765" w:rsidRPr="004678E1">
        <w:rPr>
          <w:rFonts w:ascii="Times New Roman" w:hAnsi="Times New Roman" w:cs="Times New Roman"/>
        </w:rPr>
        <w:t xml:space="preserve">Για </w:t>
      </w:r>
      <w:r w:rsidR="009374E8" w:rsidRPr="004678E1">
        <w:rPr>
          <w:rFonts w:ascii="Times New Roman" w:hAnsi="Times New Roman" w:cs="Times New Roman"/>
        </w:rPr>
        <w:t xml:space="preserve"> την μεταφορά τους στο </w:t>
      </w:r>
      <w:r w:rsidR="00EC20E2" w:rsidRPr="004678E1">
        <w:rPr>
          <w:rFonts w:ascii="Times New Roman" w:hAnsi="Times New Roman" w:cs="Times New Roman"/>
        </w:rPr>
        <w:t>εργαστήριο</w:t>
      </w:r>
      <w:r w:rsidR="009374E8" w:rsidRPr="004678E1">
        <w:rPr>
          <w:rFonts w:ascii="Times New Roman" w:hAnsi="Times New Roman" w:cs="Times New Roman"/>
        </w:rPr>
        <w:t xml:space="preserve"> έγιναν οι κατάλληλες ενέργειες ώστε να αποφευχθεί η πιθανή τους έκθεση σε μαγνητικά πεδία  τα οποία μπορεί να προκληθούν από ραδιοπομπούς, μαγνήτες από ηχεία και θερμές πηγές οι οποίες μπορούν να προκαλέσουν στατικό ηλεκτρισμό. Στο </w:t>
      </w:r>
      <w:r w:rsidR="00FB5765" w:rsidRPr="004678E1">
        <w:rPr>
          <w:rFonts w:ascii="Times New Roman" w:hAnsi="Times New Roman" w:cs="Times New Roman"/>
        </w:rPr>
        <w:t>όχημα</w:t>
      </w:r>
      <w:r w:rsidR="009374E8" w:rsidRPr="004678E1">
        <w:rPr>
          <w:rFonts w:ascii="Times New Roman" w:hAnsi="Times New Roman" w:cs="Times New Roman"/>
        </w:rPr>
        <w:t xml:space="preserve"> μεταφοράς έγινε προσεκτική ρύθμιση της θερμοκρασίας και των επιπέδων υγρασίας. Τα πειστήρια επιπλέον τοποθετήθηκαν προσεκτικά σε ειδικά διαμορφωμένο σημείο στο </w:t>
      </w:r>
      <w:r w:rsidR="003B6A03" w:rsidRPr="004678E1">
        <w:rPr>
          <w:rFonts w:ascii="Times New Roman" w:hAnsi="Times New Roman" w:cs="Times New Roman"/>
        </w:rPr>
        <w:t>όχημα,</w:t>
      </w:r>
      <w:r w:rsidR="009374E8" w:rsidRPr="004678E1">
        <w:rPr>
          <w:rFonts w:ascii="Times New Roman" w:hAnsi="Times New Roman" w:cs="Times New Roman"/>
        </w:rPr>
        <w:t xml:space="preserve"> ώστε να αποφευχθούν ζημιές από αναταράξει</w:t>
      </w:r>
      <w:r w:rsidR="00BC6A16" w:rsidRPr="004678E1">
        <w:rPr>
          <w:rFonts w:ascii="Times New Roman" w:hAnsi="Times New Roman" w:cs="Times New Roman"/>
        </w:rPr>
        <w:t>ς</w:t>
      </w:r>
      <w:r w:rsidR="009374E8" w:rsidRPr="004678E1">
        <w:rPr>
          <w:rFonts w:ascii="Times New Roman" w:hAnsi="Times New Roman" w:cs="Times New Roman"/>
        </w:rPr>
        <w:t xml:space="preserve"> και δονήσεις που μπορεί να </w:t>
      </w:r>
      <w:r w:rsidR="00BC522F" w:rsidRPr="004678E1">
        <w:rPr>
          <w:rFonts w:ascii="Times New Roman" w:hAnsi="Times New Roman" w:cs="Times New Roman"/>
        </w:rPr>
        <w:t>προκύπταν</w:t>
      </w:r>
      <w:r w:rsidR="009374E8" w:rsidRPr="004678E1">
        <w:rPr>
          <w:rFonts w:ascii="Times New Roman" w:hAnsi="Times New Roman" w:cs="Times New Roman"/>
        </w:rPr>
        <w:t xml:space="preserve"> κατά την μεταφορά τους.</w:t>
      </w:r>
    </w:p>
    <w:p w14:paraId="4A5B1EF1" w14:textId="77777777" w:rsidR="002A4151" w:rsidRPr="009756D6" w:rsidRDefault="002A4151" w:rsidP="009374E8">
      <w:pPr>
        <w:rPr>
          <w:rFonts w:ascii="Times New Roman" w:hAnsi="Times New Roman" w:cs="Times New Roman"/>
          <w:sz w:val="24"/>
          <w:szCs w:val="24"/>
        </w:rPr>
      </w:pPr>
    </w:p>
    <w:p w14:paraId="5D081C98" w14:textId="77777777" w:rsidR="00DC6A59" w:rsidRDefault="00DC6A59" w:rsidP="009374E8">
      <w:pPr>
        <w:rPr>
          <w:rFonts w:ascii="Times New Roman" w:hAnsi="Times New Roman" w:cs="Times New Roman"/>
          <w:sz w:val="24"/>
          <w:szCs w:val="24"/>
        </w:rPr>
      </w:pPr>
    </w:p>
    <w:p w14:paraId="30BEFE48" w14:textId="77777777" w:rsidR="00DC6A59" w:rsidRPr="009756D6" w:rsidRDefault="00DC6A59" w:rsidP="009374E8">
      <w:pPr>
        <w:rPr>
          <w:rFonts w:ascii="Times New Roman" w:hAnsi="Times New Roman" w:cs="Times New Roman"/>
          <w:sz w:val="24"/>
          <w:szCs w:val="24"/>
        </w:rPr>
      </w:pPr>
    </w:p>
    <w:p w14:paraId="51A1204B" w14:textId="77777777" w:rsidR="002B39E1" w:rsidRPr="009756D6" w:rsidRDefault="002B39E1" w:rsidP="002B7D7A">
      <w:pPr>
        <w:jc w:val="both"/>
        <w:rPr>
          <w:rFonts w:ascii="Times New Roman" w:hAnsi="Times New Roman" w:cs="Times New Roman"/>
        </w:rPr>
      </w:pPr>
    </w:p>
    <w:p w14:paraId="7E3E0366" w14:textId="74B2CE5C" w:rsidR="00FE4C4D" w:rsidRPr="00845A3A" w:rsidRDefault="008A15E5" w:rsidP="002B7D7A">
      <w:pPr>
        <w:jc w:val="both"/>
        <w:rPr>
          <w:rFonts w:ascii="Times New Roman" w:hAnsi="Times New Roman" w:cs="Times New Roman"/>
        </w:rPr>
      </w:pPr>
      <w:r w:rsidRPr="00845A3A">
        <w:rPr>
          <w:rFonts w:ascii="Times New Roman" w:hAnsi="Times New Roman" w:cs="Times New Roman"/>
        </w:rPr>
        <w:t>Στις 12:03</w:t>
      </w:r>
      <w:r w:rsidR="009374E8" w:rsidRPr="00845A3A">
        <w:rPr>
          <w:rFonts w:ascii="Times New Roman" w:hAnsi="Times New Roman" w:cs="Times New Roman"/>
        </w:rPr>
        <w:t xml:space="preserve"> </w:t>
      </w:r>
      <w:r w:rsidR="00F36EDF" w:rsidRPr="00845A3A">
        <w:rPr>
          <w:rFonts w:ascii="Times New Roman" w:hAnsi="Times New Roman" w:cs="Times New Roman"/>
        </w:rPr>
        <w:t>κ</w:t>
      </w:r>
      <w:r w:rsidR="009374E8" w:rsidRPr="00845A3A">
        <w:rPr>
          <w:rFonts w:ascii="Times New Roman" w:hAnsi="Times New Roman" w:cs="Times New Roman"/>
        </w:rPr>
        <w:t>ατά την άφιξη των πειστηρίων στο εργαστήριο</w:t>
      </w:r>
      <w:r w:rsidR="00212995">
        <w:rPr>
          <w:rFonts w:ascii="Times New Roman" w:hAnsi="Times New Roman" w:cs="Times New Roman"/>
        </w:rPr>
        <w:t>,</w:t>
      </w:r>
      <w:r w:rsidR="009374E8" w:rsidRPr="00845A3A">
        <w:rPr>
          <w:rFonts w:ascii="Times New Roman" w:hAnsi="Times New Roman" w:cs="Times New Roman"/>
        </w:rPr>
        <w:t xml:space="preserve"> ο Β.Μπότσος διασφάλισε την αποθήκευση του</w:t>
      </w:r>
      <w:r w:rsidR="0047474A" w:rsidRPr="00845A3A">
        <w:rPr>
          <w:rFonts w:ascii="Times New Roman" w:hAnsi="Times New Roman" w:cs="Times New Roman"/>
        </w:rPr>
        <w:t>ς</w:t>
      </w:r>
      <w:r w:rsidR="009374E8" w:rsidRPr="00845A3A">
        <w:rPr>
          <w:rFonts w:ascii="Times New Roman" w:hAnsi="Times New Roman" w:cs="Times New Roman"/>
        </w:rPr>
        <w:t xml:space="preserve"> σε τοποθεσία ελεγχόμενης θερμοκρασίας και υγρασίας. </w:t>
      </w:r>
      <w:r w:rsidR="00846D64">
        <w:rPr>
          <w:rFonts w:ascii="Times New Roman" w:hAnsi="Times New Roman" w:cs="Times New Roman"/>
        </w:rPr>
        <w:t>Τέλος,</w:t>
      </w:r>
      <w:r w:rsidR="009374E8" w:rsidRPr="00845A3A">
        <w:rPr>
          <w:rFonts w:ascii="Times New Roman" w:hAnsi="Times New Roman" w:cs="Times New Roman"/>
        </w:rPr>
        <w:t xml:space="preserve"> κρατήθηκαν μακριά από τυχόν δονήσεις ,σκόνη  και άλλες πιθανές απειλές οι οποίες θα ήταν υπεύθυνες για την καταστροφή τους ή για την πρόκληση ζημίας.</w:t>
      </w:r>
    </w:p>
    <w:p w14:paraId="49AAA647" w14:textId="77777777" w:rsidR="00FE4C4D" w:rsidRPr="009756D6" w:rsidRDefault="00FE4C4D" w:rsidP="009374E8">
      <w:pPr>
        <w:jc w:val="center"/>
        <w:rPr>
          <w:rFonts w:ascii="Times New Roman" w:hAnsi="Times New Roman" w:cs="Times New Roman"/>
          <w:sz w:val="24"/>
          <w:szCs w:val="24"/>
        </w:rPr>
      </w:pPr>
    </w:p>
    <w:p w14:paraId="4D3023BD" w14:textId="1D40B939" w:rsidR="009374E8" w:rsidRPr="009756D6" w:rsidRDefault="009374E8" w:rsidP="00642BAF">
      <w:pPr>
        <w:pStyle w:val="Heading2"/>
        <w:rPr>
          <w:rFonts w:ascii="Times New Roman" w:hAnsi="Times New Roman" w:cs="Times New Roman"/>
        </w:rPr>
      </w:pPr>
      <w:bookmarkStart w:id="9" w:name="_Toc137160550"/>
      <w:r w:rsidRPr="009756D6">
        <w:rPr>
          <w:rFonts w:ascii="Times New Roman" w:hAnsi="Times New Roman" w:cs="Times New Roman"/>
        </w:rPr>
        <w:t>3</w:t>
      </w:r>
      <w:r w:rsidR="001A41DF" w:rsidRPr="009756D6">
        <w:rPr>
          <w:rFonts w:ascii="Times New Roman" w:hAnsi="Times New Roman" w:cs="Times New Roman"/>
        </w:rPr>
        <w:t>.</w:t>
      </w:r>
      <w:r w:rsidRPr="009756D6">
        <w:rPr>
          <w:rFonts w:ascii="Times New Roman" w:hAnsi="Times New Roman" w:cs="Times New Roman"/>
        </w:rPr>
        <w:t xml:space="preserve"> Εξέταση </w:t>
      </w:r>
      <w:r w:rsidR="006F58EF" w:rsidRPr="009756D6">
        <w:rPr>
          <w:rFonts w:ascii="Times New Roman" w:hAnsi="Times New Roman" w:cs="Times New Roman"/>
        </w:rPr>
        <w:t>–</w:t>
      </w:r>
      <w:r w:rsidRPr="009756D6">
        <w:rPr>
          <w:rFonts w:ascii="Times New Roman" w:hAnsi="Times New Roman" w:cs="Times New Roman"/>
        </w:rPr>
        <w:t xml:space="preserve"> Ανάλυση</w:t>
      </w:r>
      <w:bookmarkEnd w:id="9"/>
    </w:p>
    <w:p w14:paraId="4AD7E9B8" w14:textId="77777777" w:rsidR="009374E8" w:rsidRPr="009756D6" w:rsidRDefault="009374E8" w:rsidP="009374E8">
      <w:pPr>
        <w:rPr>
          <w:rFonts w:ascii="Times New Roman" w:hAnsi="Times New Roman" w:cs="Times New Roman"/>
          <w:sz w:val="24"/>
          <w:szCs w:val="24"/>
        </w:rPr>
      </w:pPr>
    </w:p>
    <w:p w14:paraId="582E0C70" w14:textId="1572FE6E" w:rsidR="009374E8" w:rsidRPr="004678E1" w:rsidRDefault="009374E8" w:rsidP="009374E8">
      <w:pPr>
        <w:rPr>
          <w:rFonts w:ascii="Times New Roman" w:hAnsi="Times New Roman" w:cs="Times New Roman"/>
        </w:rPr>
      </w:pPr>
      <w:r w:rsidRPr="004678E1">
        <w:rPr>
          <w:rFonts w:ascii="Times New Roman" w:hAnsi="Times New Roman" w:cs="Times New Roman"/>
        </w:rPr>
        <w:t xml:space="preserve">Η εξέταση των </w:t>
      </w:r>
      <w:r w:rsidR="005A4BA6">
        <w:rPr>
          <w:rFonts w:ascii="Times New Roman" w:hAnsi="Times New Roman" w:cs="Times New Roman"/>
          <w:sz w:val="24"/>
          <w:szCs w:val="24"/>
        </w:rPr>
        <w:t>πιστών</w:t>
      </w:r>
      <w:r w:rsidRPr="004678E1">
        <w:rPr>
          <w:rFonts w:ascii="Times New Roman" w:hAnsi="Times New Roman" w:cs="Times New Roman"/>
        </w:rPr>
        <w:t xml:space="preserve"> αντιγράφων του σκληρού δίσκου και του USB έγινε με την χρήση του εργαλείου Autopsy, όπου χρησιμοποιήθηκαν τα αντίγραφα που δημιουργήσαμε μέσω του FTK Imager.</w:t>
      </w:r>
    </w:p>
    <w:p w14:paraId="032B938C" w14:textId="77777777" w:rsidR="00786D84" w:rsidRPr="009756D6" w:rsidRDefault="00786D84" w:rsidP="009374E8">
      <w:pPr>
        <w:rPr>
          <w:rFonts w:ascii="Times New Roman" w:hAnsi="Times New Roman" w:cs="Times New Roman"/>
          <w:sz w:val="24"/>
          <w:szCs w:val="24"/>
        </w:rPr>
      </w:pPr>
    </w:p>
    <w:p w14:paraId="168A4CBC" w14:textId="4E659A79" w:rsidR="00F5680C" w:rsidRPr="009756D6" w:rsidRDefault="00786D84" w:rsidP="00515FA9">
      <w:pPr>
        <w:pStyle w:val="Heading3"/>
        <w:rPr>
          <w:rFonts w:ascii="Times New Roman" w:hAnsi="Times New Roman" w:cs="Times New Roman"/>
        </w:rPr>
      </w:pPr>
      <w:bookmarkStart w:id="10" w:name="_Toc137160551"/>
      <w:r w:rsidRPr="009756D6">
        <w:rPr>
          <w:rFonts w:ascii="Times New Roman" w:hAnsi="Times New Roman" w:cs="Times New Roman"/>
        </w:rPr>
        <w:t>3.1 Εξέταση πιστού αντιγράφου δίσκου ενεργούς συσκευής  - Laptop</w:t>
      </w:r>
      <w:bookmarkEnd w:id="10"/>
    </w:p>
    <w:p w14:paraId="135626F9" w14:textId="77777777" w:rsidR="00786D84" w:rsidRPr="009756D6" w:rsidRDefault="00786D84" w:rsidP="00786D84">
      <w:pPr>
        <w:rPr>
          <w:rFonts w:ascii="Times New Roman" w:hAnsi="Times New Roman" w:cs="Times New Roman"/>
        </w:rPr>
      </w:pPr>
    </w:p>
    <w:p w14:paraId="79A0014C" w14:textId="38395BA5" w:rsidR="009374E8" w:rsidRDefault="00D7674D" w:rsidP="001A4B34">
      <w:pPr>
        <w:jc w:val="both"/>
        <w:rPr>
          <w:rFonts w:ascii="Times New Roman" w:hAnsi="Times New Roman" w:cs="Times New Roman"/>
        </w:rPr>
      </w:pPr>
      <w:r>
        <w:rPr>
          <w:rFonts w:ascii="Times New Roman" w:hAnsi="Times New Roman" w:cs="Times New Roman"/>
        </w:rPr>
        <w:t>Στις 12:09</w:t>
      </w:r>
      <w:r w:rsidR="009374E8" w:rsidRPr="004678E1">
        <w:rPr>
          <w:rFonts w:ascii="Times New Roman" w:hAnsi="Times New Roman" w:cs="Times New Roman"/>
        </w:rPr>
        <w:t xml:space="preserve"> </w:t>
      </w:r>
      <w:r w:rsidR="005D0158">
        <w:rPr>
          <w:rFonts w:ascii="Times New Roman" w:hAnsi="Times New Roman" w:cs="Times New Roman"/>
        </w:rPr>
        <w:t>ο</w:t>
      </w:r>
      <w:r w:rsidR="009374E8" w:rsidRPr="004678E1">
        <w:rPr>
          <w:rFonts w:ascii="Times New Roman" w:hAnsi="Times New Roman" w:cs="Times New Roman"/>
        </w:rPr>
        <w:t xml:space="preserve"> Φ. Δουραχαλής σύλλεξε διάφορες πληροφορίες που αφορούσαν τον σκληρό δίσκο όπως για παράδειγμα τα αρχεία</w:t>
      </w:r>
      <w:r w:rsidR="00D61621" w:rsidRPr="00D61621">
        <w:rPr>
          <w:rFonts w:ascii="Times New Roman" w:hAnsi="Times New Roman" w:cs="Times New Roman"/>
        </w:rPr>
        <w:t xml:space="preserve"> (</w:t>
      </w:r>
      <w:r w:rsidR="00D61621">
        <w:rPr>
          <w:rFonts w:ascii="Times New Roman" w:hAnsi="Times New Roman" w:cs="Times New Roman"/>
        </w:rPr>
        <w:t xml:space="preserve">επίσης διαγραμμένα και </w:t>
      </w:r>
      <w:r w:rsidR="005D0158">
        <w:rPr>
          <w:rFonts w:ascii="Times New Roman" w:hAnsi="Times New Roman" w:cs="Times New Roman"/>
        </w:rPr>
        <w:t>μετονομασμένα αρχεία)</w:t>
      </w:r>
      <w:r w:rsidR="009374E8" w:rsidRPr="004678E1">
        <w:rPr>
          <w:rFonts w:ascii="Times New Roman" w:hAnsi="Times New Roman" w:cs="Times New Roman"/>
        </w:rPr>
        <w:t xml:space="preserve">, </w:t>
      </w:r>
      <w:r w:rsidR="00D61621">
        <w:rPr>
          <w:rFonts w:ascii="Times New Roman" w:hAnsi="Times New Roman" w:cs="Times New Roman"/>
        </w:rPr>
        <w:t xml:space="preserve">την </w:t>
      </w:r>
      <w:r w:rsidR="00D61621">
        <w:rPr>
          <w:rFonts w:ascii="Times New Roman" w:hAnsi="Times New Roman" w:cs="Times New Roman"/>
          <w:lang w:val="en-US"/>
        </w:rPr>
        <w:t>registry</w:t>
      </w:r>
      <w:r w:rsidR="00D61621" w:rsidRPr="00D61621">
        <w:rPr>
          <w:rFonts w:ascii="Times New Roman" w:hAnsi="Times New Roman" w:cs="Times New Roman"/>
        </w:rPr>
        <w:t xml:space="preserve">, </w:t>
      </w:r>
      <w:r w:rsidR="009374E8" w:rsidRPr="004678E1">
        <w:rPr>
          <w:rFonts w:ascii="Times New Roman" w:hAnsi="Times New Roman" w:cs="Times New Roman"/>
        </w:rPr>
        <w:t xml:space="preserve">τα e-mails, τις συνδεδεμένες συσκευές και το ιστορικό πλοήγησης στο διαδίκτυο κ.α. </w:t>
      </w:r>
      <w:r w:rsidR="003A302F">
        <w:rPr>
          <w:rFonts w:ascii="Times New Roman" w:hAnsi="Times New Roman" w:cs="Times New Roman"/>
        </w:rPr>
        <w:t xml:space="preserve">Τα </w:t>
      </w:r>
      <w:r w:rsidR="0059384C">
        <w:rPr>
          <w:rFonts w:ascii="Times New Roman" w:hAnsi="Times New Roman" w:cs="Times New Roman"/>
        </w:rPr>
        <w:t xml:space="preserve">πορίσματα της </w:t>
      </w:r>
      <w:r w:rsidR="0042116A">
        <w:rPr>
          <w:rFonts w:ascii="Times New Roman" w:hAnsi="Times New Roman" w:cs="Times New Roman"/>
        </w:rPr>
        <w:t xml:space="preserve">ανάλυσης </w:t>
      </w:r>
      <w:r w:rsidR="00F53884">
        <w:rPr>
          <w:rFonts w:ascii="Times New Roman" w:hAnsi="Times New Roman" w:cs="Times New Roman"/>
        </w:rPr>
        <w:t xml:space="preserve">βρίσκονται στο </w:t>
      </w:r>
      <w:r w:rsidR="00D94A1F">
        <w:rPr>
          <w:rFonts w:ascii="Times New Roman" w:hAnsi="Times New Roman" w:cs="Times New Roman"/>
        </w:rPr>
        <w:t>Π</w:t>
      </w:r>
      <w:r w:rsidR="00F53884">
        <w:rPr>
          <w:rFonts w:ascii="Times New Roman" w:hAnsi="Times New Roman" w:cs="Times New Roman"/>
        </w:rPr>
        <w:t xml:space="preserve">αράρτημα </w:t>
      </w:r>
      <w:r w:rsidR="00457FE5">
        <w:rPr>
          <w:rFonts w:ascii="Times New Roman" w:hAnsi="Times New Roman" w:cs="Times New Roman"/>
        </w:rPr>
        <w:t>Γ</w:t>
      </w:r>
      <w:r w:rsidR="00D94A1F">
        <w:rPr>
          <w:rFonts w:ascii="Times New Roman" w:hAnsi="Times New Roman" w:cs="Times New Roman"/>
        </w:rPr>
        <w:t>.</w:t>
      </w:r>
    </w:p>
    <w:p w14:paraId="18288059" w14:textId="79AA521C" w:rsidR="00F07686" w:rsidRPr="00961A9F" w:rsidRDefault="00F07686" w:rsidP="001A4B34">
      <w:pPr>
        <w:jc w:val="both"/>
        <w:rPr>
          <w:rFonts w:ascii="Times New Roman" w:hAnsi="Times New Roman" w:cs="Times New Roman"/>
        </w:rPr>
      </w:pPr>
      <w:r>
        <w:rPr>
          <w:rFonts w:ascii="Times New Roman" w:hAnsi="Times New Roman" w:cs="Times New Roman"/>
        </w:rPr>
        <w:t xml:space="preserve">Επιπλέον κατεβάσαμε ένα έτοιμο </w:t>
      </w:r>
      <w:r w:rsidR="00961A9F">
        <w:rPr>
          <w:rFonts w:ascii="Times New Roman" w:hAnsi="Times New Roman" w:cs="Times New Roman"/>
          <w:lang w:val="en-US"/>
        </w:rPr>
        <w:t>hash</w:t>
      </w:r>
      <w:r w:rsidR="00961A9F" w:rsidRPr="00961A9F">
        <w:rPr>
          <w:rFonts w:ascii="Times New Roman" w:hAnsi="Times New Roman" w:cs="Times New Roman"/>
        </w:rPr>
        <w:t xml:space="preserve"> </w:t>
      </w:r>
      <w:r w:rsidR="00961A9F">
        <w:rPr>
          <w:rFonts w:ascii="Times New Roman" w:hAnsi="Times New Roman" w:cs="Times New Roman"/>
          <w:lang w:val="en-US"/>
        </w:rPr>
        <w:t>set</w:t>
      </w:r>
      <w:r w:rsidR="00961A9F" w:rsidRPr="00961A9F">
        <w:rPr>
          <w:rFonts w:ascii="Times New Roman" w:hAnsi="Times New Roman" w:cs="Times New Roman"/>
        </w:rPr>
        <w:t xml:space="preserve"> </w:t>
      </w:r>
      <w:r w:rsidR="00961A9F">
        <w:rPr>
          <w:rFonts w:ascii="Times New Roman" w:hAnsi="Times New Roman" w:cs="Times New Roman"/>
        </w:rPr>
        <w:t xml:space="preserve">με </w:t>
      </w:r>
      <w:r w:rsidR="00961A9F">
        <w:rPr>
          <w:rFonts w:ascii="Times New Roman" w:hAnsi="Times New Roman" w:cs="Times New Roman"/>
          <w:lang w:val="en-US"/>
        </w:rPr>
        <w:t>hashes</w:t>
      </w:r>
      <w:r w:rsidR="00961A9F" w:rsidRPr="00961A9F">
        <w:rPr>
          <w:rFonts w:ascii="Times New Roman" w:hAnsi="Times New Roman" w:cs="Times New Roman"/>
        </w:rPr>
        <w:t xml:space="preserve"> </w:t>
      </w:r>
      <w:r w:rsidR="00961A9F">
        <w:rPr>
          <w:rFonts w:ascii="Times New Roman" w:hAnsi="Times New Roman" w:cs="Times New Roman"/>
        </w:rPr>
        <w:t xml:space="preserve">αρχείων που έχουν εντοπιστεί σε προηγούμενες εγκληματολογικές έρευνες και το εισαγάγαμε στο </w:t>
      </w:r>
      <w:r w:rsidR="00961A9F">
        <w:rPr>
          <w:rFonts w:ascii="Times New Roman" w:hAnsi="Times New Roman" w:cs="Times New Roman"/>
          <w:lang w:val="en-US"/>
        </w:rPr>
        <w:t>Autopsy</w:t>
      </w:r>
      <w:r w:rsidR="00961A9F" w:rsidRPr="00961A9F">
        <w:rPr>
          <w:rFonts w:ascii="Times New Roman" w:hAnsi="Times New Roman" w:cs="Times New Roman"/>
        </w:rPr>
        <w:t xml:space="preserve">, </w:t>
      </w:r>
      <w:r w:rsidR="00961A9F">
        <w:rPr>
          <w:rFonts w:ascii="Times New Roman" w:hAnsi="Times New Roman" w:cs="Times New Roman"/>
        </w:rPr>
        <w:t>προκειμένου να μας βοηθήσει στον εντοπισμό αρχείων στο αντίγραφο του δίσκου που έχουμε.</w:t>
      </w:r>
      <w:r w:rsidR="00561B51">
        <w:rPr>
          <w:rFonts w:ascii="Times New Roman" w:hAnsi="Times New Roman" w:cs="Times New Roman"/>
        </w:rPr>
        <w:t xml:space="preserve"> </w:t>
      </w:r>
    </w:p>
    <w:p w14:paraId="7066A3CB" w14:textId="77777777" w:rsidR="00DE6A70" w:rsidRDefault="009F51AC" w:rsidP="009374E8">
      <w:pPr>
        <w:rPr>
          <w:rFonts w:ascii="Times New Roman" w:hAnsi="Times New Roman" w:cs="Times New Roman"/>
        </w:rPr>
      </w:pPr>
      <w:r>
        <w:rPr>
          <w:rFonts w:ascii="Times New Roman" w:hAnsi="Times New Roman" w:cs="Times New Roman"/>
          <w:noProof/>
        </w:rPr>
        <w:drawing>
          <wp:inline distT="0" distB="0" distL="0" distR="0" wp14:anchorId="0B85506E" wp14:editId="6CFC23D2">
            <wp:extent cx="5274310" cy="3162935"/>
            <wp:effectExtent l="0" t="0" r="2540" b="0"/>
            <wp:docPr id="1378458729" name="Picture 1378458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58729" name="Picture 1378458729"/>
                    <pic:cNvPicPr/>
                  </pic:nvPicPr>
                  <pic:blipFill>
                    <a:blip r:embed="rId26">
                      <a:extLst>
                        <a:ext uri="{28A0092B-C50C-407E-A947-70E740481C1C}">
                          <a14:useLocalDpi xmlns:a14="http://schemas.microsoft.com/office/drawing/2010/main" val="0"/>
                        </a:ext>
                      </a:extLst>
                    </a:blip>
                    <a:stretch>
                      <a:fillRect/>
                    </a:stretch>
                  </pic:blipFill>
                  <pic:spPr>
                    <a:xfrm>
                      <a:off x="0" y="0"/>
                      <a:ext cx="5274310" cy="3162935"/>
                    </a:xfrm>
                    <a:prstGeom prst="rect">
                      <a:avLst/>
                    </a:prstGeom>
                  </pic:spPr>
                </pic:pic>
              </a:graphicData>
            </a:graphic>
          </wp:inline>
        </w:drawing>
      </w:r>
    </w:p>
    <w:p w14:paraId="0B4B298E" w14:textId="137728AC" w:rsidR="00DE6A70" w:rsidRPr="004605E8" w:rsidRDefault="00DE6A70" w:rsidP="00DE6A70">
      <w:pPr>
        <w:jc w:val="center"/>
        <w:rPr>
          <w:rFonts w:ascii="Times New Roman" w:hAnsi="Times New Roman" w:cs="Times New Roman"/>
          <w:i/>
        </w:rPr>
      </w:pPr>
      <w:r w:rsidRPr="00DE6A70">
        <w:rPr>
          <w:rFonts w:ascii="Times New Roman" w:eastAsiaTheme="minorEastAsia" w:hAnsi="Times New Roman" w:cs="Times New Roman"/>
          <w:i/>
          <w:iCs/>
          <w:color w:val="44546A" w:themeColor="text2"/>
          <w:kern w:val="0"/>
          <w:sz w:val="18"/>
          <w:szCs w:val="18"/>
          <w:lang w:eastAsia="ko-KR"/>
          <w14:ligatures w14:val="none"/>
        </w:rPr>
        <w:t>Φωτογραφία 3.1:</w:t>
      </w:r>
      <w:r w:rsidR="00CC34BA">
        <w:rPr>
          <w:rFonts w:ascii="Times New Roman" w:eastAsiaTheme="minorEastAsia" w:hAnsi="Times New Roman" w:cs="Times New Roman"/>
          <w:i/>
          <w:iCs/>
          <w:color w:val="44546A" w:themeColor="text2"/>
          <w:kern w:val="0"/>
          <w:sz w:val="18"/>
          <w:szCs w:val="18"/>
          <w:lang w:eastAsia="ko-KR"/>
          <w14:ligatures w14:val="none"/>
        </w:rPr>
        <w:t xml:space="preserve">Πληοροφορίες </w:t>
      </w:r>
      <w:r w:rsidR="00CC34BA">
        <w:rPr>
          <w:rFonts w:ascii="Times New Roman" w:eastAsiaTheme="minorEastAsia" w:hAnsi="Times New Roman" w:cs="Times New Roman"/>
          <w:i/>
          <w:iCs/>
          <w:color w:val="44546A" w:themeColor="text2"/>
          <w:kern w:val="0"/>
          <w:sz w:val="18"/>
          <w:szCs w:val="18"/>
          <w:lang w:val="en-US" w:eastAsia="ko-KR"/>
          <w14:ligatures w14:val="none"/>
        </w:rPr>
        <w:t>case</w:t>
      </w:r>
      <w:r w:rsidR="004605E8">
        <w:rPr>
          <w:rFonts w:ascii="Times New Roman" w:eastAsiaTheme="minorEastAsia" w:hAnsi="Times New Roman" w:cs="Times New Roman"/>
          <w:i/>
          <w:iCs/>
          <w:color w:val="44546A" w:themeColor="text2"/>
          <w:kern w:val="0"/>
          <w:sz w:val="18"/>
          <w:szCs w:val="18"/>
          <w:lang w:eastAsia="ko-KR"/>
          <w14:ligatures w14:val="none"/>
        </w:rPr>
        <w:t>.</w:t>
      </w:r>
    </w:p>
    <w:p w14:paraId="02591D4C" w14:textId="77777777" w:rsidR="00DE6A70" w:rsidRDefault="009F51AC" w:rsidP="009374E8">
      <w:pPr>
        <w:rPr>
          <w:rFonts w:ascii="Times New Roman" w:hAnsi="Times New Roman" w:cs="Times New Roman"/>
        </w:rPr>
      </w:pPr>
      <w:r>
        <w:rPr>
          <w:rFonts w:ascii="Times New Roman" w:hAnsi="Times New Roman" w:cs="Times New Roman"/>
          <w:noProof/>
        </w:rPr>
        <w:lastRenderedPageBreak/>
        <w:drawing>
          <wp:inline distT="0" distB="0" distL="0" distR="0" wp14:anchorId="57939E76" wp14:editId="65B28B73">
            <wp:extent cx="5274310" cy="3160395"/>
            <wp:effectExtent l="0" t="0" r="2540" b="1905"/>
            <wp:docPr id="1398488542" name="Picture 1398488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88542" name="Picture 1398488542"/>
                    <pic:cNvPicPr/>
                  </pic:nvPicPr>
                  <pic:blipFill>
                    <a:blip r:embed="rId27">
                      <a:extLst>
                        <a:ext uri="{28A0092B-C50C-407E-A947-70E740481C1C}">
                          <a14:useLocalDpi xmlns:a14="http://schemas.microsoft.com/office/drawing/2010/main" val="0"/>
                        </a:ext>
                      </a:extLst>
                    </a:blip>
                    <a:stretch>
                      <a:fillRect/>
                    </a:stretch>
                  </pic:blipFill>
                  <pic:spPr>
                    <a:xfrm>
                      <a:off x="0" y="0"/>
                      <a:ext cx="5274310" cy="3160395"/>
                    </a:xfrm>
                    <a:prstGeom prst="rect">
                      <a:avLst/>
                    </a:prstGeom>
                  </pic:spPr>
                </pic:pic>
              </a:graphicData>
            </a:graphic>
          </wp:inline>
        </w:drawing>
      </w:r>
    </w:p>
    <w:p w14:paraId="76083BD6" w14:textId="7FB7E1DE" w:rsidR="00DE6A70" w:rsidRPr="004605E8" w:rsidRDefault="00DE6A70" w:rsidP="00DE6A70">
      <w:pPr>
        <w:jc w:val="center"/>
        <w:rPr>
          <w:rFonts w:ascii="Times New Roman" w:hAnsi="Times New Roman" w:cs="Times New Roman"/>
          <w:i/>
        </w:rPr>
      </w:pPr>
      <w:r w:rsidRPr="00DE6A70">
        <w:rPr>
          <w:rFonts w:ascii="Times New Roman" w:eastAsiaTheme="minorEastAsia" w:hAnsi="Times New Roman" w:cs="Times New Roman"/>
          <w:i/>
          <w:iCs/>
          <w:color w:val="44546A" w:themeColor="text2"/>
          <w:kern w:val="0"/>
          <w:sz w:val="18"/>
          <w:szCs w:val="18"/>
          <w:lang w:eastAsia="ko-KR"/>
          <w14:ligatures w14:val="none"/>
        </w:rPr>
        <w:t>Φωτογραφία 3.</w:t>
      </w:r>
      <w:r>
        <w:rPr>
          <w:rFonts w:ascii="Times New Roman" w:eastAsiaTheme="minorEastAsia" w:hAnsi="Times New Roman" w:cs="Times New Roman"/>
          <w:i/>
          <w:iCs/>
          <w:color w:val="44546A" w:themeColor="text2"/>
          <w:kern w:val="0"/>
          <w:sz w:val="18"/>
          <w:szCs w:val="18"/>
          <w:lang w:eastAsia="ko-KR"/>
          <w14:ligatures w14:val="none"/>
        </w:rPr>
        <w:t>2</w:t>
      </w:r>
      <w:r w:rsidRPr="00DE6A70">
        <w:rPr>
          <w:rFonts w:ascii="Times New Roman" w:eastAsiaTheme="minorEastAsia" w:hAnsi="Times New Roman" w:cs="Times New Roman"/>
          <w:i/>
          <w:iCs/>
          <w:color w:val="44546A" w:themeColor="text2"/>
          <w:kern w:val="0"/>
          <w:sz w:val="18"/>
          <w:szCs w:val="18"/>
          <w:lang w:eastAsia="ko-KR"/>
          <w14:ligatures w14:val="none"/>
        </w:rPr>
        <w:t>:</w:t>
      </w:r>
      <w:r w:rsidR="00CC34BA">
        <w:rPr>
          <w:rFonts w:ascii="Times New Roman" w:eastAsiaTheme="minorEastAsia" w:hAnsi="Times New Roman" w:cs="Times New Roman"/>
          <w:i/>
          <w:iCs/>
          <w:color w:val="44546A" w:themeColor="text2"/>
          <w:kern w:val="0"/>
          <w:sz w:val="18"/>
          <w:szCs w:val="18"/>
          <w:lang w:eastAsia="ko-KR"/>
          <w14:ligatures w14:val="none"/>
        </w:rPr>
        <w:t xml:space="preserve"> Στοιχεία </w:t>
      </w:r>
      <w:r w:rsidR="00CC34BA">
        <w:rPr>
          <w:rFonts w:ascii="Times New Roman" w:eastAsiaTheme="minorEastAsia" w:hAnsi="Times New Roman" w:cs="Times New Roman"/>
          <w:i/>
          <w:iCs/>
          <w:color w:val="44546A" w:themeColor="text2"/>
          <w:kern w:val="0"/>
          <w:sz w:val="18"/>
          <w:szCs w:val="18"/>
          <w:lang w:val="en-US" w:eastAsia="ko-KR"/>
          <w14:ligatures w14:val="none"/>
        </w:rPr>
        <w:t>expert witness</w:t>
      </w:r>
      <w:r w:rsidR="004605E8">
        <w:rPr>
          <w:rFonts w:ascii="Times New Roman" w:eastAsiaTheme="minorEastAsia" w:hAnsi="Times New Roman" w:cs="Times New Roman"/>
          <w:i/>
          <w:iCs/>
          <w:color w:val="44546A" w:themeColor="text2"/>
          <w:kern w:val="0"/>
          <w:sz w:val="18"/>
          <w:szCs w:val="18"/>
          <w:lang w:eastAsia="ko-KR"/>
          <w14:ligatures w14:val="none"/>
        </w:rPr>
        <w:t>.</w:t>
      </w:r>
    </w:p>
    <w:p w14:paraId="5416B192" w14:textId="77777777" w:rsidR="00DE6A70" w:rsidRDefault="00DE6A70" w:rsidP="009374E8">
      <w:pPr>
        <w:rPr>
          <w:rFonts w:ascii="Times New Roman" w:hAnsi="Times New Roman" w:cs="Times New Roman"/>
        </w:rPr>
      </w:pPr>
    </w:p>
    <w:p w14:paraId="5B7EDD6F" w14:textId="255D2B76" w:rsidR="009F51AC" w:rsidRPr="004678E1" w:rsidRDefault="009F51AC" w:rsidP="009374E8">
      <w:pPr>
        <w:rPr>
          <w:rFonts w:ascii="Times New Roman" w:hAnsi="Times New Roman" w:cs="Times New Roman"/>
        </w:rPr>
      </w:pPr>
      <w:r>
        <w:rPr>
          <w:rFonts w:ascii="Times New Roman" w:hAnsi="Times New Roman" w:cs="Times New Roman"/>
          <w:noProof/>
        </w:rPr>
        <w:drawing>
          <wp:inline distT="0" distB="0" distL="0" distR="0" wp14:anchorId="1E1B541F" wp14:editId="508D230E">
            <wp:extent cx="5274310" cy="3334385"/>
            <wp:effectExtent l="0" t="0" r="2540" b="0"/>
            <wp:docPr id="1165986120" name="Picture 1165986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86120" name="Picture 1165986120"/>
                    <pic:cNvPicPr/>
                  </pic:nvPicPr>
                  <pic:blipFill>
                    <a:blip r:embed="rId28">
                      <a:extLst>
                        <a:ext uri="{28A0092B-C50C-407E-A947-70E740481C1C}">
                          <a14:useLocalDpi xmlns:a14="http://schemas.microsoft.com/office/drawing/2010/main" val="0"/>
                        </a:ext>
                      </a:extLst>
                    </a:blip>
                    <a:stretch>
                      <a:fillRect/>
                    </a:stretch>
                  </pic:blipFill>
                  <pic:spPr>
                    <a:xfrm>
                      <a:off x="0" y="0"/>
                      <a:ext cx="5274310" cy="3334385"/>
                    </a:xfrm>
                    <a:prstGeom prst="rect">
                      <a:avLst/>
                    </a:prstGeom>
                  </pic:spPr>
                </pic:pic>
              </a:graphicData>
            </a:graphic>
          </wp:inline>
        </w:drawing>
      </w:r>
    </w:p>
    <w:p w14:paraId="5BC98030" w14:textId="377B8123" w:rsidR="00DE6A70" w:rsidRDefault="00DE6A70" w:rsidP="00DE6A70">
      <w:pPr>
        <w:jc w:val="center"/>
        <w:rPr>
          <w:rFonts w:ascii="Times New Roman" w:eastAsiaTheme="minorEastAsia" w:hAnsi="Times New Roman" w:cs="Times New Roman"/>
          <w:i/>
          <w:iCs/>
          <w:color w:val="44546A" w:themeColor="text2"/>
          <w:kern w:val="0"/>
          <w:sz w:val="18"/>
          <w:szCs w:val="18"/>
          <w:lang w:eastAsia="ko-KR"/>
          <w14:ligatures w14:val="none"/>
        </w:rPr>
      </w:pPr>
      <w:r w:rsidRPr="00DE6A70">
        <w:rPr>
          <w:rFonts w:ascii="Times New Roman" w:eastAsiaTheme="minorEastAsia" w:hAnsi="Times New Roman" w:cs="Times New Roman"/>
          <w:i/>
          <w:iCs/>
          <w:color w:val="44546A" w:themeColor="text2"/>
          <w:kern w:val="0"/>
          <w:sz w:val="18"/>
          <w:szCs w:val="18"/>
          <w:lang w:eastAsia="ko-KR"/>
          <w14:ligatures w14:val="none"/>
        </w:rPr>
        <w:t>Φωτογραφία 3.</w:t>
      </w:r>
      <w:r>
        <w:rPr>
          <w:rFonts w:ascii="Times New Roman" w:eastAsiaTheme="minorEastAsia" w:hAnsi="Times New Roman" w:cs="Times New Roman"/>
          <w:i/>
          <w:iCs/>
          <w:color w:val="44546A" w:themeColor="text2"/>
          <w:kern w:val="0"/>
          <w:sz w:val="18"/>
          <w:szCs w:val="18"/>
          <w:lang w:eastAsia="ko-KR"/>
          <w14:ligatures w14:val="none"/>
        </w:rPr>
        <w:t>3</w:t>
      </w:r>
      <w:r w:rsidRPr="00DE6A70">
        <w:rPr>
          <w:rFonts w:ascii="Times New Roman" w:eastAsiaTheme="minorEastAsia" w:hAnsi="Times New Roman" w:cs="Times New Roman"/>
          <w:i/>
          <w:iCs/>
          <w:color w:val="44546A" w:themeColor="text2"/>
          <w:kern w:val="0"/>
          <w:sz w:val="18"/>
          <w:szCs w:val="18"/>
          <w:lang w:eastAsia="ko-KR"/>
          <w14:ligatures w14:val="none"/>
        </w:rPr>
        <w:t>:</w:t>
      </w:r>
      <w:r w:rsidR="00E26E4F" w:rsidRPr="00E26E4F">
        <w:rPr>
          <w:rFonts w:ascii="Times New Roman" w:eastAsiaTheme="minorEastAsia" w:hAnsi="Times New Roman" w:cs="Times New Roman"/>
          <w:i/>
          <w:iCs/>
          <w:color w:val="44546A" w:themeColor="text2"/>
          <w:kern w:val="0"/>
          <w:sz w:val="18"/>
          <w:szCs w:val="18"/>
          <w:lang w:eastAsia="ko-KR"/>
          <w14:ligatures w14:val="none"/>
        </w:rPr>
        <w:t xml:space="preserve"> </w:t>
      </w:r>
      <w:r w:rsidR="00E26E4F">
        <w:rPr>
          <w:rFonts w:ascii="Times New Roman" w:eastAsiaTheme="minorEastAsia" w:hAnsi="Times New Roman" w:cs="Times New Roman"/>
          <w:i/>
          <w:iCs/>
          <w:color w:val="44546A" w:themeColor="text2"/>
          <w:kern w:val="0"/>
          <w:sz w:val="18"/>
          <w:szCs w:val="18"/>
          <w:lang w:eastAsia="ko-KR"/>
          <w14:ligatures w14:val="none"/>
        </w:rPr>
        <w:t>Πηγή πειστηρίων.</w:t>
      </w:r>
    </w:p>
    <w:p w14:paraId="4B9414A0" w14:textId="77777777" w:rsidR="009E2806" w:rsidRDefault="009E2806" w:rsidP="009E2806">
      <w:pPr>
        <w:keepNext/>
        <w:jc w:val="center"/>
      </w:pPr>
      <w:r>
        <w:rPr>
          <w:rFonts w:ascii="Times New Roman" w:hAnsi="Times New Roman" w:cs="Times New Roman"/>
          <w:i/>
          <w:iCs/>
          <w:noProof/>
        </w:rPr>
        <w:lastRenderedPageBreak/>
        <w:drawing>
          <wp:inline distT="0" distB="0" distL="0" distR="0" wp14:anchorId="4430DBC1" wp14:editId="62501051">
            <wp:extent cx="5274310" cy="2785110"/>
            <wp:effectExtent l="0" t="0" r="2540" b="0"/>
            <wp:docPr id="56572908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29085" name="Picture 18"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785110"/>
                    </a:xfrm>
                    <a:prstGeom prst="rect">
                      <a:avLst/>
                    </a:prstGeom>
                  </pic:spPr>
                </pic:pic>
              </a:graphicData>
            </a:graphic>
          </wp:inline>
        </w:drawing>
      </w:r>
    </w:p>
    <w:p w14:paraId="361067B7" w14:textId="77777777" w:rsidR="009E2806" w:rsidRPr="009E2806" w:rsidRDefault="009E2806" w:rsidP="009E2806">
      <w:pPr>
        <w:jc w:val="center"/>
        <w:rPr>
          <w:rFonts w:ascii="Times New Roman" w:eastAsiaTheme="minorEastAsia" w:hAnsi="Times New Roman" w:cs="Times New Roman"/>
          <w:i/>
          <w:iCs/>
          <w:color w:val="44546A" w:themeColor="text2"/>
          <w:kern w:val="0"/>
          <w:sz w:val="18"/>
          <w:szCs w:val="18"/>
          <w:lang w:eastAsia="ko-KR"/>
          <w14:ligatures w14:val="none"/>
        </w:rPr>
      </w:pPr>
      <w:r w:rsidRPr="00DE6A70">
        <w:rPr>
          <w:rFonts w:ascii="Times New Roman" w:eastAsiaTheme="minorEastAsia" w:hAnsi="Times New Roman" w:cs="Times New Roman"/>
          <w:i/>
          <w:iCs/>
          <w:color w:val="44546A" w:themeColor="text2"/>
          <w:kern w:val="0"/>
          <w:sz w:val="18"/>
          <w:szCs w:val="18"/>
          <w:lang w:eastAsia="ko-KR"/>
          <w14:ligatures w14:val="none"/>
        </w:rPr>
        <w:t>Φωτογραφία 3.</w:t>
      </w:r>
      <w:r w:rsidRPr="009E2806">
        <w:rPr>
          <w:rFonts w:ascii="Times New Roman" w:eastAsiaTheme="minorEastAsia" w:hAnsi="Times New Roman" w:cs="Times New Roman"/>
          <w:i/>
          <w:iCs/>
          <w:color w:val="44546A" w:themeColor="text2"/>
          <w:kern w:val="0"/>
          <w:sz w:val="18"/>
          <w:szCs w:val="18"/>
          <w:lang w:eastAsia="ko-KR"/>
          <w14:ligatures w14:val="none"/>
        </w:rPr>
        <w:t>4</w:t>
      </w:r>
      <w:r w:rsidRPr="00DE6A70">
        <w:rPr>
          <w:rFonts w:ascii="Times New Roman" w:eastAsiaTheme="minorEastAsia" w:hAnsi="Times New Roman" w:cs="Times New Roman"/>
          <w:i/>
          <w:iCs/>
          <w:color w:val="44546A" w:themeColor="text2"/>
          <w:kern w:val="0"/>
          <w:sz w:val="18"/>
          <w:szCs w:val="18"/>
          <w:lang w:eastAsia="ko-KR"/>
          <w14:ligatures w14:val="none"/>
        </w:rPr>
        <w:t>:</w:t>
      </w:r>
      <w:r w:rsidRPr="00E26E4F">
        <w:rPr>
          <w:rFonts w:ascii="Times New Roman" w:eastAsiaTheme="minorEastAsia" w:hAnsi="Times New Roman" w:cs="Times New Roman"/>
          <w:i/>
          <w:iCs/>
          <w:color w:val="44546A" w:themeColor="text2"/>
          <w:kern w:val="0"/>
          <w:sz w:val="18"/>
          <w:szCs w:val="18"/>
          <w:lang w:eastAsia="ko-KR"/>
          <w14:ligatures w14:val="none"/>
        </w:rPr>
        <w:t xml:space="preserve"> </w:t>
      </w:r>
      <w:r>
        <w:rPr>
          <w:rFonts w:ascii="Times New Roman" w:eastAsiaTheme="minorEastAsia" w:hAnsi="Times New Roman" w:cs="Times New Roman"/>
          <w:i/>
          <w:iCs/>
          <w:color w:val="44546A" w:themeColor="text2"/>
          <w:kern w:val="0"/>
          <w:sz w:val="18"/>
          <w:szCs w:val="18"/>
          <w:lang w:eastAsia="ko-KR"/>
          <w14:ligatures w14:val="none"/>
        </w:rPr>
        <w:t xml:space="preserve">Ανάλυση πειστηρίων με </w:t>
      </w:r>
      <w:r>
        <w:rPr>
          <w:rFonts w:ascii="Times New Roman" w:eastAsiaTheme="minorEastAsia" w:hAnsi="Times New Roman" w:cs="Times New Roman"/>
          <w:i/>
          <w:iCs/>
          <w:color w:val="44546A" w:themeColor="text2"/>
          <w:kern w:val="0"/>
          <w:sz w:val="18"/>
          <w:szCs w:val="18"/>
          <w:lang w:val="en-US" w:eastAsia="ko-KR"/>
          <w14:ligatures w14:val="none"/>
        </w:rPr>
        <w:t>Autopsy</w:t>
      </w:r>
    </w:p>
    <w:p w14:paraId="61CB6350" w14:textId="437336F7" w:rsidR="00DE6A70" w:rsidRPr="009E2806" w:rsidRDefault="009E2806" w:rsidP="009E2806">
      <w:pPr>
        <w:jc w:val="center"/>
        <w:rPr>
          <w:rFonts w:ascii="Times New Roman" w:eastAsiaTheme="minorEastAsia" w:hAnsi="Times New Roman" w:cs="Times New Roman"/>
          <w:i/>
          <w:iCs/>
          <w:color w:val="44546A" w:themeColor="text2"/>
          <w:kern w:val="0"/>
          <w:sz w:val="18"/>
          <w:szCs w:val="18"/>
          <w:lang w:eastAsia="ko-KR"/>
          <w14:ligatures w14:val="none"/>
        </w:rPr>
      </w:pPr>
      <w:r>
        <w:rPr>
          <w:rFonts w:ascii="Times New Roman" w:eastAsiaTheme="minorEastAsia" w:hAnsi="Times New Roman" w:cs="Times New Roman"/>
          <w:i/>
          <w:iCs/>
          <w:color w:val="44546A" w:themeColor="text2"/>
          <w:kern w:val="0"/>
          <w:sz w:val="18"/>
          <w:szCs w:val="18"/>
          <w:lang w:eastAsia="ko-KR"/>
          <w14:ligatures w14:val="none"/>
        </w:rPr>
        <w:t>.</w:t>
      </w:r>
    </w:p>
    <w:p w14:paraId="75DB48FA" w14:textId="2D649571" w:rsidR="004927D5" w:rsidRDefault="004D7EF8" w:rsidP="00CE7B4A">
      <w:pPr>
        <w:pStyle w:val="Heading3"/>
        <w:rPr>
          <w:rFonts w:ascii="Times New Roman" w:hAnsi="Times New Roman" w:cs="Times New Roman"/>
        </w:rPr>
      </w:pPr>
      <w:bookmarkStart w:id="11" w:name="_Toc137160552"/>
      <w:r w:rsidRPr="009756D6">
        <w:rPr>
          <w:rFonts w:ascii="Times New Roman" w:hAnsi="Times New Roman" w:cs="Times New Roman"/>
        </w:rPr>
        <w:t>3.2 Εξέταση πιστού αντιγράφου μνήμης ενεργούς συσκευής  - Laptop</w:t>
      </w:r>
      <w:bookmarkEnd w:id="11"/>
    </w:p>
    <w:p w14:paraId="6EF8C089" w14:textId="77777777" w:rsidR="00CE7B4A" w:rsidRPr="00A80D64" w:rsidRDefault="00CE7B4A" w:rsidP="00EF2874">
      <w:pPr>
        <w:jc w:val="both"/>
        <w:rPr>
          <w:rFonts w:ascii="Times New Roman" w:hAnsi="Times New Roman" w:cs="Times New Roman"/>
        </w:rPr>
      </w:pPr>
    </w:p>
    <w:p w14:paraId="58603BE8" w14:textId="77777777" w:rsidR="00905309" w:rsidRPr="0060116B" w:rsidRDefault="00591B57" w:rsidP="00EF2874">
      <w:pPr>
        <w:jc w:val="both"/>
        <w:rPr>
          <w:rFonts w:ascii="Times New Roman" w:hAnsi="Times New Roman" w:cs="Times New Roman"/>
        </w:rPr>
      </w:pPr>
      <w:r w:rsidRPr="0060116B">
        <w:rPr>
          <w:rFonts w:ascii="Times New Roman" w:hAnsi="Times New Roman" w:cs="Times New Roman"/>
        </w:rPr>
        <w:t>Στις 12:14</w:t>
      </w:r>
      <w:r w:rsidR="00595E8A" w:rsidRPr="0060116B">
        <w:rPr>
          <w:rFonts w:ascii="Times New Roman" w:hAnsi="Times New Roman" w:cs="Times New Roman"/>
        </w:rPr>
        <w:t xml:space="preserve"> </w:t>
      </w:r>
      <w:r w:rsidR="00595E8A" w:rsidRPr="0060116B">
        <w:rPr>
          <w:rFonts w:ascii="Times New Roman" w:hAnsi="Times New Roman" w:cs="Times New Roman"/>
          <w:lang w:val="en-US"/>
        </w:rPr>
        <w:t>o</w:t>
      </w:r>
      <w:r w:rsidR="00595E8A" w:rsidRPr="0060116B">
        <w:rPr>
          <w:rFonts w:ascii="Times New Roman" w:hAnsi="Times New Roman" w:cs="Times New Roman"/>
        </w:rPr>
        <w:t xml:space="preserve"> </w:t>
      </w:r>
      <w:r w:rsidR="00E124C2" w:rsidRPr="0060116B">
        <w:rPr>
          <w:rFonts w:ascii="Times New Roman" w:hAnsi="Times New Roman" w:cs="Times New Roman"/>
        </w:rPr>
        <w:t xml:space="preserve">Γ. </w:t>
      </w:r>
      <w:r w:rsidR="00595E8A" w:rsidRPr="0060116B">
        <w:rPr>
          <w:rFonts w:ascii="Times New Roman" w:hAnsi="Times New Roman" w:cs="Times New Roman"/>
        </w:rPr>
        <w:t xml:space="preserve">Λαπάκης χρησιμοποίησε το εργαλείο </w:t>
      </w:r>
      <w:r w:rsidR="00595E8A" w:rsidRPr="0060116B">
        <w:rPr>
          <w:rFonts w:ascii="Times New Roman" w:hAnsi="Times New Roman" w:cs="Times New Roman"/>
          <w:lang w:val="en-US"/>
        </w:rPr>
        <w:t>Volatility</w:t>
      </w:r>
      <w:r w:rsidR="00595E8A" w:rsidRPr="0060116B">
        <w:rPr>
          <w:rFonts w:ascii="Times New Roman" w:hAnsi="Times New Roman" w:cs="Times New Roman"/>
        </w:rPr>
        <w:t xml:space="preserve"> </w:t>
      </w:r>
      <w:r w:rsidR="00223090" w:rsidRPr="0060116B">
        <w:rPr>
          <w:rFonts w:ascii="Times New Roman" w:hAnsi="Times New Roman" w:cs="Times New Roman"/>
        </w:rPr>
        <w:t>2.6</w:t>
      </w:r>
      <w:r w:rsidR="00722681" w:rsidRPr="0060116B">
        <w:rPr>
          <w:rFonts w:ascii="Times New Roman" w:hAnsi="Times New Roman" w:cs="Times New Roman"/>
        </w:rPr>
        <w:t xml:space="preserve"> </w:t>
      </w:r>
      <w:r w:rsidR="00927582" w:rsidRPr="0060116B">
        <w:rPr>
          <w:rFonts w:ascii="Times New Roman" w:hAnsi="Times New Roman" w:cs="Times New Roman"/>
        </w:rPr>
        <w:t xml:space="preserve">για να </w:t>
      </w:r>
      <w:r w:rsidR="00C23613" w:rsidRPr="0060116B">
        <w:rPr>
          <w:rFonts w:ascii="Times New Roman" w:hAnsi="Times New Roman" w:cs="Times New Roman"/>
        </w:rPr>
        <w:t>πραγματοποιήσει την ανάλυση της μνήμης</w:t>
      </w:r>
      <w:r w:rsidR="007E3803" w:rsidRPr="0060116B">
        <w:rPr>
          <w:rFonts w:ascii="Times New Roman" w:hAnsi="Times New Roman" w:cs="Times New Roman"/>
        </w:rPr>
        <w:t>.</w:t>
      </w:r>
      <w:r w:rsidR="00F5179C" w:rsidRPr="0060116B">
        <w:rPr>
          <w:rFonts w:ascii="Times New Roman" w:hAnsi="Times New Roman" w:cs="Times New Roman"/>
        </w:rPr>
        <w:t xml:space="preserve"> Προτού μπορέσει</w:t>
      </w:r>
      <w:r w:rsidR="00FA51DC" w:rsidRPr="0060116B">
        <w:rPr>
          <w:rFonts w:ascii="Times New Roman" w:hAnsi="Times New Roman" w:cs="Times New Roman"/>
        </w:rPr>
        <w:t xml:space="preserve"> </w:t>
      </w:r>
      <w:r w:rsidR="006F5DB1" w:rsidRPr="0060116B">
        <w:rPr>
          <w:rFonts w:ascii="Times New Roman" w:hAnsi="Times New Roman" w:cs="Times New Roman"/>
        </w:rPr>
        <w:t>να αναλύσει τα περιεχόμενα τ</w:t>
      </w:r>
      <w:r w:rsidR="006D12F4" w:rsidRPr="0060116B">
        <w:rPr>
          <w:rFonts w:ascii="Times New Roman" w:hAnsi="Times New Roman" w:cs="Times New Roman"/>
        </w:rPr>
        <w:t>ου πιστού αντιγράφου που είχε ληφθεί</w:t>
      </w:r>
      <w:r w:rsidR="00C85965" w:rsidRPr="0060116B">
        <w:rPr>
          <w:rFonts w:ascii="Times New Roman" w:hAnsi="Times New Roman" w:cs="Times New Roman"/>
        </w:rPr>
        <w:t xml:space="preserve">, </w:t>
      </w:r>
      <w:r w:rsidR="005D20B6" w:rsidRPr="0060116B">
        <w:rPr>
          <w:rFonts w:ascii="Times New Roman" w:hAnsi="Times New Roman" w:cs="Times New Roman"/>
        </w:rPr>
        <w:t xml:space="preserve">χρειάστηκε να εξακριβωθεί το </w:t>
      </w:r>
      <w:r w:rsidR="008C7B37" w:rsidRPr="0060116B">
        <w:rPr>
          <w:rFonts w:ascii="Times New Roman" w:hAnsi="Times New Roman" w:cs="Times New Roman"/>
        </w:rPr>
        <w:t xml:space="preserve">προφίλ </w:t>
      </w:r>
      <w:r w:rsidR="00ED19E7" w:rsidRPr="0060116B">
        <w:rPr>
          <w:rFonts w:ascii="Times New Roman" w:hAnsi="Times New Roman" w:cs="Times New Roman"/>
        </w:rPr>
        <w:t xml:space="preserve">του αντιγράφου της μνήμης και να βρεθεί το σωστό </w:t>
      </w:r>
      <w:r w:rsidR="00ED19E7" w:rsidRPr="0060116B">
        <w:rPr>
          <w:rFonts w:ascii="Times New Roman" w:hAnsi="Times New Roman" w:cs="Times New Roman"/>
          <w:lang w:val="en-US"/>
        </w:rPr>
        <w:t>offset</w:t>
      </w:r>
      <w:r w:rsidR="00ED19E7" w:rsidRPr="0060116B">
        <w:rPr>
          <w:rFonts w:ascii="Times New Roman" w:hAnsi="Times New Roman" w:cs="Times New Roman"/>
        </w:rPr>
        <w:t>. Αυτό πραγματοποι</w:t>
      </w:r>
      <w:r w:rsidR="00D55B81" w:rsidRPr="0060116B">
        <w:rPr>
          <w:rFonts w:ascii="Times New Roman" w:hAnsi="Times New Roman" w:cs="Times New Roman"/>
        </w:rPr>
        <w:t xml:space="preserve">ήθηκε </w:t>
      </w:r>
      <w:r w:rsidR="00905309" w:rsidRPr="0060116B">
        <w:rPr>
          <w:rFonts w:ascii="Times New Roman" w:hAnsi="Times New Roman" w:cs="Times New Roman"/>
        </w:rPr>
        <w:t>εκτελώντας τις ακόλουθες εντολές:</w:t>
      </w:r>
    </w:p>
    <w:p w14:paraId="021182E0" w14:textId="0F919628" w:rsidR="00905309" w:rsidRPr="0060116B" w:rsidRDefault="00B67C72" w:rsidP="00905309">
      <w:pPr>
        <w:pStyle w:val="ListParagraph"/>
        <w:numPr>
          <w:ilvl w:val="0"/>
          <w:numId w:val="25"/>
        </w:numPr>
        <w:rPr>
          <w:rFonts w:ascii="Times New Roman" w:hAnsi="Times New Roman" w:cs="Times New Roman"/>
          <w:lang w:val="en-US"/>
        </w:rPr>
      </w:pPr>
      <w:r w:rsidRPr="0060116B">
        <w:rPr>
          <w:rFonts w:ascii="Times New Roman" w:hAnsi="Times New Roman" w:cs="Times New Roman"/>
          <w:lang w:val="en-US"/>
        </w:rPr>
        <w:t xml:space="preserve">volatility_2.6_win64_standalone.exe -f charlie-2009-12-11.mddramimage </w:t>
      </w:r>
      <w:r w:rsidR="00B24941" w:rsidRPr="0060116B">
        <w:rPr>
          <w:rFonts w:ascii="Times New Roman" w:hAnsi="Times New Roman" w:cs="Times New Roman"/>
          <w:lang w:val="en-US"/>
        </w:rPr>
        <w:t>imageinfo</w:t>
      </w:r>
    </w:p>
    <w:p w14:paraId="56CF08B5" w14:textId="3CB827B3" w:rsidR="00B24941" w:rsidRPr="0060116B" w:rsidRDefault="00CC3077" w:rsidP="00905309">
      <w:pPr>
        <w:pStyle w:val="ListParagraph"/>
        <w:numPr>
          <w:ilvl w:val="0"/>
          <w:numId w:val="25"/>
        </w:numPr>
        <w:rPr>
          <w:rFonts w:ascii="Times New Roman" w:hAnsi="Times New Roman" w:cs="Times New Roman"/>
          <w:lang w:val="en-US"/>
        </w:rPr>
      </w:pPr>
      <w:r w:rsidRPr="0060116B">
        <w:rPr>
          <w:rFonts w:ascii="Times New Roman" w:hAnsi="Times New Roman" w:cs="Times New Roman"/>
          <w:lang w:val="en-US"/>
        </w:rPr>
        <w:t>volatility_2.6_win64_standalone.exe -f charlie-2009-12-11.mddramimage --profile=WinXPSP3x86 kdbgscan</w:t>
      </w:r>
    </w:p>
    <w:p w14:paraId="181F1EB3" w14:textId="292BD602" w:rsidR="00CC3077" w:rsidRPr="0060116B" w:rsidRDefault="00CC3077" w:rsidP="00905309">
      <w:pPr>
        <w:pStyle w:val="ListParagraph"/>
        <w:numPr>
          <w:ilvl w:val="0"/>
          <w:numId w:val="25"/>
        </w:numPr>
        <w:rPr>
          <w:rFonts w:ascii="Times New Roman" w:hAnsi="Times New Roman" w:cs="Times New Roman"/>
          <w:lang w:val="en-US"/>
        </w:rPr>
      </w:pPr>
      <w:r w:rsidRPr="0060116B">
        <w:rPr>
          <w:rFonts w:ascii="Times New Roman" w:hAnsi="Times New Roman" w:cs="Times New Roman"/>
          <w:lang w:val="en-US"/>
        </w:rPr>
        <w:t>volatility_2.6_win64_standalone.exe -f charlie-2009-12-11.mddramimage --profile=WinXPSP3x86 --kdbg=0x805532e0</w:t>
      </w:r>
    </w:p>
    <w:p w14:paraId="0BA74405" w14:textId="116BB9A8" w:rsidR="00CD37BE" w:rsidRPr="0060116B" w:rsidRDefault="00CD37BE" w:rsidP="00CD37BE">
      <w:pPr>
        <w:rPr>
          <w:rFonts w:ascii="Times New Roman" w:hAnsi="Times New Roman" w:cs="Times New Roman"/>
        </w:rPr>
      </w:pPr>
      <w:r w:rsidRPr="0060116B">
        <w:rPr>
          <w:rFonts w:ascii="Times New Roman" w:hAnsi="Times New Roman" w:cs="Times New Roman"/>
        </w:rPr>
        <w:t xml:space="preserve">Έχοντας βρει το κατάλληλο προφίλ, </w:t>
      </w:r>
      <w:r w:rsidR="00D96B38" w:rsidRPr="0060116B">
        <w:rPr>
          <w:rFonts w:ascii="Times New Roman" w:hAnsi="Times New Roman" w:cs="Times New Roman"/>
        </w:rPr>
        <w:t xml:space="preserve">προχώρησε </w:t>
      </w:r>
      <w:r w:rsidR="00A14EC0" w:rsidRPr="0060116B">
        <w:rPr>
          <w:rFonts w:ascii="Times New Roman" w:hAnsi="Times New Roman" w:cs="Times New Roman"/>
        </w:rPr>
        <w:t xml:space="preserve">στην συλλογή </w:t>
      </w:r>
      <w:r w:rsidR="00470584" w:rsidRPr="0060116B">
        <w:rPr>
          <w:rFonts w:ascii="Times New Roman" w:hAnsi="Times New Roman" w:cs="Times New Roman"/>
        </w:rPr>
        <w:t xml:space="preserve">πληροφοριών σχετικά με τις διεργασίας που εκτελούνταν, τις ενεργές συνδέσεις, </w:t>
      </w:r>
      <w:r w:rsidR="008B5919" w:rsidRPr="0060116B">
        <w:rPr>
          <w:rFonts w:ascii="Times New Roman" w:hAnsi="Times New Roman" w:cs="Times New Roman"/>
        </w:rPr>
        <w:t xml:space="preserve">τις εικονικές διευθύνσεις των </w:t>
      </w:r>
      <w:r w:rsidR="00CF68D3" w:rsidRPr="0060116B">
        <w:rPr>
          <w:rFonts w:ascii="Times New Roman" w:hAnsi="Times New Roman" w:cs="Times New Roman"/>
          <w:lang w:val="en-US"/>
        </w:rPr>
        <w:t>hives</w:t>
      </w:r>
      <w:r w:rsidR="00CF68D3" w:rsidRPr="0060116B">
        <w:rPr>
          <w:rFonts w:ascii="Times New Roman" w:hAnsi="Times New Roman" w:cs="Times New Roman"/>
        </w:rPr>
        <w:t xml:space="preserve"> της </w:t>
      </w:r>
      <w:r w:rsidR="00CF68D3" w:rsidRPr="0060116B">
        <w:rPr>
          <w:rFonts w:ascii="Times New Roman" w:hAnsi="Times New Roman" w:cs="Times New Roman"/>
          <w:lang w:val="en-US"/>
        </w:rPr>
        <w:t>registry</w:t>
      </w:r>
      <w:r w:rsidR="00CF68D3" w:rsidRPr="0060116B">
        <w:rPr>
          <w:rFonts w:ascii="Times New Roman" w:hAnsi="Times New Roman" w:cs="Times New Roman"/>
        </w:rPr>
        <w:t xml:space="preserve">, μέσω των οποίων </w:t>
      </w:r>
      <w:r w:rsidR="00FE178F" w:rsidRPr="0060116B">
        <w:rPr>
          <w:rFonts w:ascii="Times New Roman" w:hAnsi="Times New Roman" w:cs="Times New Roman"/>
        </w:rPr>
        <w:t xml:space="preserve">εντοπίστηκαν τα </w:t>
      </w:r>
      <w:r w:rsidR="00FE178F" w:rsidRPr="0060116B">
        <w:rPr>
          <w:rFonts w:ascii="Times New Roman" w:hAnsi="Times New Roman" w:cs="Times New Roman"/>
          <w:lang w:val="en-US"/>
        </w:rPr>
        <w:t>volatile</w:t>
      </w:r>
      <w:r w:rsidR="00FE178F" w:rsidRPr="0060116B">
        <w:rPr>
          <w:rFonts w:ascii="Times New Roman" w:hAnsi="Times New Roman" w:cs="Times New Roman"/>
        </w:rPr>
        <w:t xml:space="preserve"> κλειδιά</w:t>
      </w:r>
      <w:r w:rsidR="003A3478">
        <w:rPr>
          <w:rFonts w:ascii="Times New Roman" w:hAnsi="Times New Roman" w:cs="Times New Roman"/>
          <w:sz w:val="24"/>
          <w:szCs w:val="24"/>
        </w:rPr>
        <w:t>,</w:t>
      </w:r>
      <w:r w:rsidR="00F70037" w:rsidRPr="0060116B">
        <w:rPr>
          <w:rFonts w:ascii="Times New Roman" w:hAnsi="Times New Roman" w:cs="Times New Roman"/>
        </w:rPr>
        <w:t xml:space="preserve"> και</w:t>
      </w:r>
      <w:r w:rsidR="007623CA" w:rsidRPr="0060116B">
        <w:rPr>
          <w:rFonts w:ascii="Times New Roman" w:hAnsi="Times New Roman" w:cs="Times New Roman"/>
        </w:rPr>
        <w:t xml:space="preserve"> τις εντολές που είχε εκτελέσει ο χρήστης</w:t>
      </w:r>
      <w:r w:rsidR="0089106F" w:rsidRPr="0060116B">
        <w:rPr>
          <w:rFonts w:ascii="Times New Roman" w:hAnsi="Times New Roman" w:cs="Times New Roman"/>
        </w:rPr>
        <w:t>.</w:t>
      </w:r>
      <w:r w:rsidR="00F00DEA" w:rsidRPr="0060116B">
        <w:rPr>
          <w:rFonts w:ascii="Times New Roman" w:hAnsi="Times New Roman" w:cs="Times New Roman"/>
        </w:rPr>
        <w:t xml:space="preserve"> Όλα </w:t>
      </w:r>
      <w:r w:rsidR="002F7BEC" w:rsidRPr="0060116B">
        <w:rPr>
          <w:rFonts w:ascii="Times New Roman" w:hAnsi="Times New Roman" w:cs="Times New Roman"/>
        </w:rPr>
        <w:t>τα αποτελέσματα καταγράφηκαν σε αρχεία κειμένου</w:t>
      </w:r>
      <w:r w:rsidR="002A76D9" w:rsidRPr="0060116B">
        <w:rPr>
          <w:rFonts w:ascii="Times New Roman" w:hAnsi="Times New Roman" w:cs="Times New Roman"/>
        </w:rPr>
        <w:t xml:space="preserve"> και </w:t>
      </w:r>
      <w:r w:rsidR="009D73FB" w:rsidRPr="0060116B">
        <w:rPr>
          <w:rFonts w:ascii="Times New Roman" w:hAnsi="Times New Roman" w:cs="Times New Roman"/>
        </w:rPr>
        <w:t>κατόπιν λήφθηκε το</w:t>
      </w:r>
      <w:r w:rsidR="00DE6AD6" w:rsidRPr="0060116B">
        <w:rPr>
          <w:rFonts w:ascii="Times New Roman" w:hAnsi="Times New Roman" w:cs="Times New Roman"/>
        </w:rPr>
        <w:t xml:space="preserve"> </w:t>
      </w:r>
      <w:r w:rsidR="00DE6AD6" w:rsidRPr="0060116B">
        <w:rPr>
          <w:rFonts w:ascii="Times New Roman" w:hAnsi="Times New Roman" w:cs="Times New Roman"/>
          <w:lang w:val="en-US"/>
        </w:rPr>
        <w:t>MD</w:t>
      </w:r>
      <w:r w:rsidR="00DE6AD6" w:rsidRPr="0060116B">
        <w:rPr>
          <w:rFonts w:ascii="Times New Roman" w:hAnsi="Times New Roman" w:cs="Times New Roman"/>
        </w:rPr>
        <w:t>5</w:t>
      </w:r>
      <w:r w:rsidR="009D73FB" w:rsidRPr="0060116B">
        <w:rPr>
          <w:rFonts w:ascii="Times New Roman" w:hAnsi="Times New Roman" w:cs="Times New Roman"/>
        </w:rPr>
        <w:t xml:space="preserve"> </w:t>
      </w:r>
      <w:r w:rsidR="009D73FB" w:rsidRPr="0060116B">
        <w:rPr>
          <w:rFonts w:ascii="Times New Roman" w:hAnsi="Times New Roman" w:cs="Times New Roman"/>
          <w:lang w:val="en-US"/>
        </w:rPr>
        <w:t>hash</w:t>
      </w:r>
      <w:r w:rsidR="009D73FB" w:rsidRPr="0060116B">
        <w:rPr>
          <w:rFonts w:ascii="Times New Roman" w:hAnsi="Times New Roman" w:cs="Times New Roman"/>
        </w:rPr>
        <w:t xml:space="preserve"> των αρχείων αυτών με την </w:t>
      </w:r>
      <w:r w:rsidR="00FE5ADE" w:rsidRPr="0060116B">
        <w:rPr>
          <w:rFonts w:ascii="Times New Roman" w:hAnsi="Times New Roman" w:cs="Times New Roman"/>
        </w:rPr>
        <w:t>εντολή</w:t>
      </w:r>
      <w:r w:rsidR="00DE6AD6" w:rsidRPr="0060116B">
        <w:rPr>
          <w:rFonts w:ascii="Times New Roman" w:hAnsi="Times New Roman" w:cs="Times New Roman"/>
        </w:rPr>
        <w:t xml:space="preserve"> των </w:t>
      </w:r>
      <w:r w:rsidR="00DE6AD6" w:rsidRPr="0060116B">
        <w:rPr>
          <w:rFonts w:ascii="Times New Roman" w:hAnsi="Times New Roman" w:cs="Times New Roman"/>
          <w:lang w:val="en-US"/>
        </w:rPr>
        <w:t>Windows</w:t>
      </w:r>
      <w:r w:rsidR="00DE6AD6" w:rsidRPr="0060116B">
        <w:rPr>
          <w:rFonts w:ascii="Times New Roman" w:hAnsi="Times New Roman" w:cs="Times New Roman"/>
        </w:rPr>
        <w:t>:</w:t>
      </w:r>
    </w:p>
    <w:p w14:paraId="7A51B9A0" w14:textId="66137DE9" w:rsidR="00FE5ADE" w:rsidRPr="0060116B" w:rsidRDefault="00FE5ADE" w:rsidP="00DE6AD6">
      <w:pPr>
        <w:ind w:left="720"/>
        <w:rPr>
          <w:rFonts w:ascii="Times New Roman" w:hAnsi="Times New Roman" w:cs="Times New Roman"/>
          <w:b/>
        </w:rPr>
      </w:pPr>
      <w:r w:rsidRPr="0060116B">
        <w:rPr>
          <w:rFonts w:ascii="Times New Roman" w:hAnsi="Times New Roman" w:cs="Times New Roman"/>
          <w:b/>
          <w:lang w:val="en-US"/>
        </w:rPr>
        <w:t>certutil</w:t>
      </w:r>
      <w:r w:rsidRPr="0060116B">
        <w:rPr>
          <w:rFonts w:ascii="Times New Roman" w:hAnsi="Times New Roman" w:cs="Times New Roman"/>
          <w:b/>
        </w:rPr>
        <w:t xml:space="preserve"> </w:t>
      </w:r>
      <w:r w:rsidR="000E5D0A" w:rsidRPr="0060116B">
        <w:rPr>
          <w:rFonts w:ascii="Times New Roman" w:hAnsi="Times New Roman" w:cs="Times New Roman"/>
          <w:b/>
        </w:rPr>
        <w:t>-</w:t>
      </w:r>
      <w:r w:rsidR="000E5D0A" w:rsidRPr="0060116B">
        <w:rPr>
          <w:rFonts w:ascii="Times New Roman" w:hAnsi="Times New Roman" w:cs="Times New Roman"/>
          <w:b/>
          <w:lang w:val="en-US"/>
        </w:rPr>
        <w:t>hashfile</w:t>
      </w:r>
      <w:r w:rsidR="000E5D0A" w:rsidRPr="0060116B">
        <w:rPr>
          <w:rFonts w:ascii="Times New Roman" w:hAnsi="Times New Roman" w:cs="Times New Roman"/>
          <w:b/>
        </w:rPr>
        <w:t xml:space="preserve"> [</w:t>
      </w:r>
      <w:r w:rsidR="000E5D0A" w:rsidRPr="0060116B">
        <w:rPr>
          <w:rFonts w:ascii="Times New Roman" w:hAnsi="Times New Roman" w:cs="Times New Roman"/>
          <w:b/>
          <w:lang w:val="en-US"/>
        </w:rPr>
        <w:t>file</w:t>
      </w:r>
      <w:r w:rsidR="000E5D0A" w:rsidRPr="0060116B">
        <w:rPr>
          <w:rFonts w:ascii="Times New Roman" w:hAnsi="Times New Roman" w:cs="Times New Roman"/>
          <w:b/>
        </w:rPr>
        <w:t xml:space="preserve">] </w:t>
      </w:r>
      <w:r w:rsidR="00DE6AD6" w:rsidRPr="0060116B">
        <w:rPr>
          <w:rFonts w:ascii="Times New Roman" w:hAnsi="Times New Roman" w:cs="Times New Roman"/>
          <w:b/>
          <w:lang w:val="en-US"/>
        </w:rPr>
        <w:t>MD</w:t>
      </w:r>
      <w:r w:rsidR="00DE6AD6" w:rsidRPr="0060116B">
        <w:rPr>
          <w:rFonts w:ascii="Times New Roman" w:hAnsi="Times New Roman" w:cs="Times New Roman"/>
          <w:b/>
        </w:rPr>
        <w:t>5</w:t>
      </w:r>
    </w:p>
    <w:p w14:paraId="6F8953AF" w14:textId="4FF78622" w:rsidR="00DD62D5" w:rsidRPr="00FE178F" w:rsidRDefault="00E23DB9" w:rsidP="00CD37B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5178D4" wp14:editId="6786A98B">
            <wp:extent cx="5274310" cy="994410"/>
            <wp:effectExtent l="0" t="0" r="2540" b="0"/>
            <wp:docPr id="394289783" name="Picture 394289783" descr="A picture containing text, screenshot, font,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89783" name="Picture 4" descr="A picture containing text, screenshot, font, inform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994410"/>
                    </a:xfrm>
                    <a:prstGeom prst="rect">
                      <a:avLst/>
                    </a:prstGeom>
                  </pic:spPr>
                </pic:pic>
              </a:graphicData>
            </a:graphic>
          </wp:inline>
        </w:drawing>
      </w:r>
    </w:p>
    <w:p w14:paraId="40CF9FEF" w14:textId="590ABF7B" w:rsidR="00F32373" w:rsidRPr="0098599C" w:rsidRDefault="00F32373" w:rsidP="0098599C">
      <w:pPr>
        <w:jc w:val="center"/>
        <w:rPr>
          <w:rFonts w:ascii="Times New Roman" w:hAnsi="Times New Roman" w:cs="Times New Roman"/>
          <w:i/>
        </w:rPr>
      </w:pPr>
      <w:r w:rsidRPr="00DE6A70">
        <w:rPr>
          <w:rFonts w:ascii="Times New Roman" w:eastAsiaTheme="minorEastAsia" w:hAnsi="Times New Roman" w:cs="Times New Roman"/>
          <w:i/>
          <w:iCs/>
          <w:color w:val="44546A" w:themeColor="text2"/>
          <w:kern w:val="0"/>
          <w:sz w:val="18"/>
          <w:szCs w:val="18"/>
          <w:lang w:eastAsia="ko-KR"/>
          <w14:ligatures w14:val="none"/>
        </w:rPr>
        <w:t>Φωτογραφία 3.</w:t>
      </w:r>
      <w:r w:rsidR="009E2806" w:rsidRPr="00D270B1">
        <w:rPr>
          <w:rFonts w:ascii="Times New Roman" w:eastAsiaTheme="minorEastAsia" w:hAnsi="Times New Roman" w:cs="Times New Roman"/>
          <w:i/>
          <w:iCs/>
          <w:color w:val="44546A" w:themeColor="text2"/>
          <w:kern w:val="0"/>
          <w:sz w:val="18"/>
          <w:szCs w:val="18"/>
          <w:lang w:eastAsia="ko-KR"/>
          <w14:ligatures w14:val="none"/>
        </w:rPr>
        <w:t>5</w:t>
      </w:r>
      <w:r w:rsidRPr="00DE6A70">
        <w:rPr>
          <w:rFonts w:ascii="Times New Roman" w:eastAsiaTheme="minorEastAsia" w:hAnsi="Times New Roman" w:cs="Times New Roman"/>
          <w:i/>
          <w:iCs/>
          <w:color w:val="44546A" w:themeColor="text2"/>
          <w:kern w:val="0"/>
          <w:sz w:val="18"/>
          <w:szCs w:val="18"/>
          <w:lang w:eastAsia="ko-KR"/>
          <w14:ligatures w14:val="none"/>
        </w:rPr>
        <w:t>:</w:t>
      </w:r>
      <w:r>
        <w:rPr>
          <w:rFonts w:ascii="Times New Roman" w:eastAsiaTheme="minorEastAsia" w:hAnsi="Times New Roman" w:cs="Times New Roman"/>
          <w:i/>
          <w:iCs/>
          <w:color w:val="44546A" w:themeColor="text2"/>
          <w:kern w:val="0"/>
          <w:sz w:val="18"/>
          <w:szCs w:val="18"/>
          <w:lang w:val="en-US" w:eastAsia="ko-KR"/>
          <w14:ligatures w14:val="none"/>
        </w:rPr>
        <w:t>Hashes</w:t>
      </w:r>
      <w:r w:rsidRPr="00D81FDE">
        <w:rPr>
          <w:rFonts w:ascii="Times New Roman" w:eastAsiaTheme="minorEastAsia" w:hAnsi="Times New Roman" w:cs="Times New Roman"/>
          <w:i/>
          <w:iCs/>
          <w:color w:val="44546A" w:themeColor="text2"/>
          <w:kern w:val="0"/>
          <w:sz w:val="18"/>
          <w:szCs w:val="18"/>
          <w:lang w:eastAsia="ko-KR"/>
          <w14:ligatures w14:val="none"/>
        </w:rPr>
        <w:t>.</w:t>
      </w:r>
    </w:p>
    <w:p w14:paraId="2C01126D" w14:textId="714119C5" w:rsidR="00591B57" w:rsidRPr="00F32373" w:rsidRDefault="00FA51DC" w:rsidP="009374E8">
      <w:pPr>
        <w:rPr>
          <w:rFonts w:ascii="Times New Roman" w:hAnsi="Times New Roman" w:cs="Times New Roman"/>
        </w:rPr>
      </w:pPr>
      <w:r w:rsidRPr="00F32373">
        <w:rPr>
          <w:rFonts w:ascii="Times New Roman" w:hAnsi="Times New Roman" w:cs="Times New Roman"/>
        </w:rPr>
        <w:t>Τα αναλυτικά αποτελέσματα βρίσκονται στο</w:t>
      </w:r>
      <w:r w:rsidR="000101C2">
        <w:rPr>
          <w:rFonts w:ascii="Times New Roman" w:hAnsi="Times New Roman" w:cs="Times New Roman"/>
        </w:rPr>
        <w:t xml:space="preserve"> </w:t>
      </w:r>
      <w:r w:rsidR="003763FB">
        <w:rPr>
          <w:rFonts w:ascii="Times New Roman" w:hAnsi="Times New Roman" w:cs="Times New Roman"/>
        </w:rPr>
        <w:t>Παράρτημα [Η]</w:t>
      </w:r>
      <w:r w:rsidRPr="00F32373">
        <w:rPr>
          <w:rFonts w:ascii="Times New Roman" w:hAnsi="Times New Roman" w:cs="Times New Roman"/>
        </w:rPr>
        <w:t>.</w:t>
      </w:r>
      <w:ins w:id="12" w:author="FILIPPOS DOURACHALIS">
        <w:r w:rsidR="000101C2">
          <w:rPr>
            <w:rFonts w:ascii="Times New Roman" w:hAnsi="Times New Roman" w:cs="Times New Roman"/>
          </w:rPr>
          <w:fldChar w:fldCharType="begin"/>
        </w:r>
        <w:r w:rsidR="000101C2">
          <w:rPr>
            <w:rFonts w:ascii="Times New Roman" w:hAnsi="Times New Roman" w:cs="Times New Roman"/>
          </w:rPr>
          <w:instrText xml:space="preserve"> REF _Ref137155478 \h </w:instrText>
        </w:r>
        <w:r w:rsidR="000101C2">
          <w:rPr>
            <w:rFonts w:ascii="Times New Roman" w:hAnsi="Times New Roman" w:cs="Times New Roman"/>
          </w:rPr>
          <w:fldChar w:fldCharType="separate"/>
        </w:r>
      </w:ins>
      <w:r w:rsidR="00774242">
        <w:rPr>
          <w:rFonts w:ascii="Times New Roman" w:hAnsi="Times New Roman" w:cs="Times New Roman"/>
          <w:b/>
          <w:bCs/>
          <w:lang w:val="en-US"/>
        </w:rPr>
        <w:t>Error</w:t>
      </w:r>
      <w:r w:rsidR="00774242" w:rsidRPr="00774242">
        <w:rPr>
          <w:rFonts w:ascii="Times New Roman" w:hAnsi="Times New Roman" w:cs="Times New Roman"/>
          <w:b/>
          <w:bCs/>
        </w:rPr>
        <w:t xml:space="preserve">! </w:t>
      </w:r>
      <w:r w:rsidR="00774242">
        <w:rPr>
          <w:rFonts w:ascii="Times New Roman" w:hAnsi="Times New Roman" w:cs="Times New Roman"/>
          <w:b/>
          <w:bCs/>
          <w:lang w:val="en-US"/>
        </w:rPr>
        <w:t>Reference</w:t>
      </w:r>
      <w:r w:rsidR="00774242" w:rsidRPr="00774242">
        <w:rPr>
          <w:rFonts w:ascii="Times New Roman" w:hAnsi="Times New Roman" w:cs="Times New Roman"/>
          <w:b/>
          <w:bCs/>
        </w:rPr>
        <w:t xml:space="preserve"> </w:t>
      </w:r>
      <w:r w:rsidR="00774242">
        <w:rPr>
          <w:rFonts w:ascii="Times New Roman" w:hAnsi="Times New Roman" w:cs="Times New Roman"/>
          <w:b/>
          <w:bCs/>
          <w:lang w:val="en-US"/>
        </w:rPr>
        <w:t>source</w:t>
      </w:r>
      <w:r w:rsidR="00774242" w:rsidRPr="00774242">
        <w:rPr>
          <w:rFonts w:ascii="Times New Roman" w:hAnsi="Times New Roman" w:cs="Times New Roman"/>
          <w:b/>
          <w:bCs/>
        </w:rPr>
        <w:t xml:space="preserve"> </w:t>
      </w:r>
      <w:r w:rsidR="00774242">
        <w:rPr>
          <w:rFonts w:ascii="Times New Roman" w:hAnsi="Times New Roman" w:cs="Times New Roman"/>
          <w:b/>
          <w:bCs/>
          <w:lang w:val="en-US"/>
        </w:rPr>
        <w:t>not</w:t>
      </w:r>
      <w:r w:rsidR="00774242" w:rsidRPr="00774242">
        <w:rPr>
          <w:rFonts w:ascii="Times New Roman" w:hAnsi="Times New Roman" w:cs="Times New Roman"/>
          <w:b/>
          <w:bCs/>
        </w:rPr>
        <w:t xml:space="preserve"> </w:t>
      </w:r>
      <w:r w:rsidR="00774242">
        <w:rPr>
          <w:rFonts w:ascii="Times New Roman" w:hAnsi="Times New Roman" w:cs="Times New Roman"/>
          <w:b/>
          <w:bCs/>
          <w:lang w:val="en-US"/>
        </w:rPr>
        <w:t>found</w:t>
      </w:r>
      <w:r w:rsidR="00774242" w:rsidRPr="00774242">
        <w:rPr>
          <w:rFonts w:ascii="Times New Roman" w:hAnsi="Times New Roman" w:cs="Times New Roman"/>
          <w:b/>
          <w:bCs/>
        </w:rPr>
        <w:t>.</w:t>
      </w:r>
      <w:ins w:id="13" w:author="FILIPPOS DOURACHALIS">
        <w:r w:rsidR="000101C2">
          <w:rPr>
            <w:rFonts w:ascii="Times New Roman" w:hAnsi="Times New Roman" w:cs="Times New Roman"/>
          </w:rPr>
          <w:fldChar w:fldCharType="end"/>
        </w:r>
        <w:r w:rsidRPr="00F32373">
          <w:rPr>
            <w:rFonts w:ascii="Times New Roman" w:hAnsi="Times New Roman" w:cs="Times New Roman"/>
          </w:rPr>
          <w:t>.</w:t>
        </w:r>
      </w:ins>
    </w:p>
    <w:p w14:paraId="514299DD" w14:textId="6BE0E45B" w:rsidR="00681ABB" w:rsidRPr="00F32373" w:rsidRDefault="003948AD" w:rsidP="0098599C">
      <w:pPr>
        <w:jc w:val="both"/>
        <w:rPr>
          <w:rFonts w:ascii="Times New Roman" w:hAnsi="Times New Roman" w:cs="Times New Roman"/>
          <w:lang w:val="en-US"/>
        </w:rPr>
      </w:pPr>
      <w:r w:rsidRPr="00F32373">
        <w:rPr>
          <w:rFonts w:ascii="Times New Roman" w:hAnsi="Times New Roman" w:cs="Times New Roman"/>
          <w:b/>
        </w:rPr>
        <w:lastRenderedPageBreak/>
        <w:t>Ευρήματα:</w:t>
      </w:r>
      <w:r w:rsidR="00777BC6" w:rsidRPr="00F32373">
        <w:rPr>
          <w:rFonts w:ascii="Times New Roman" w:hAnsi="Times New Roman" w:cs="Times New Roman"/>
          <w:b/>
        </w:rPr>
        <w:t xml:space="preserve"> </w:t>
      </w:r>
      <w:r w:rsidR="00777BC6" w:rsidRPr="00F32373">
        <w:rPr>
          <w:rFonts w:ascii="Times New Roman" w:hAnsi="Times New Roman" w:cs="Times New Roman"/>
        </w:rPr>
        <w:t xml:space="preserve"> Η ανάλυση των διεργασιών έγινε με βάση </w:t>
      </w:r>
      <w:r w:rsidR="00416923" w:rsidRPr="00F32373">
        <w:rPr>
          <w:rFonts w:ascii="Times New Roman" w:hAnsi="Times New Roman" w:cs="Times New Roman"/>
        </w:rPr>
        <w:t>την μεθοδολογία που περιγράφεται από</w:t>
      </w:r>
      <w:r w:rsidR="004406FC" w:rsidRPr="00F32373">
        <w:rPr>
          <w:rFonts w:ascii="Times New Roman" w:hAnsi="Times New Roman" w:cs="Times New Roman"/>
        </w:rPr>
        <w:t xml:space="preserve"> τον οργανισμό </w:t>
      </w:r>
      <w:r w:rsidR="004406FC" w:rsidRPr="00F32373">
        <w:rPr>
          <w:rFonts w:ascii="Times New Roman" w:hAnsi="Times New Roman" w:cs="Times New Roman"/>
          <w:lang w:val="en-US"/>
        </w:rPr>
        <w:t>SANS</w:t>
      </w:r>
      <w:r w:rsidR="004406FC" w:rsidRPr="00F32373">
        <w:rPr>
          <w:rStyle w:val="FootnoteReference"/>
          <w:rFonts w:ascii="Times New Roman" w:hAnsi="Times New Roman" w:cs="Times New Roman"/>
          <w:lang w:val="en-US"/>
        </w:rPr>
        <w:footnoteReference w:id="2"/>
      </w:r>
      <w:r w:rsidR="00684CF1" w:rsidRPr="00F32373">
        <w:rPr>
          <w:rFonts w:ascii="Times New Roman" w:hAnsi="Times New Roman" w:cs="Times New Roman"/>
        </w:rPr>
        <w:t xml:space="preserve">, δηλαδή συγκρίνοντας τις </w:t>
      </w:r>
      <w:r w:rsidR="007E3AED" w:rsidRPr="00F32373">
        <w:rPr>
          <w:rFonts w:ascii="Times New Roman" w:hAnsi="Times New Roman" w:cs="Times New Roman"/>
        </w:rPr>
        <w:t xml:space="preserve">παρατηρούμενες διεργασίες και συνδέσεις με </w:t>
      </w:r>
      <w:r w:rsidR="00F32A52" w:rsidRPr="00F32373">
        <w:rPr>
          <w:rFonts w:ascii="Times New Roman" w:hAnsi="Times New Roman" w:cs="Times New Roman"/>
        </w:rPr>
        <w:t xml:space="preserve">κάποιο </w:t>
      </w:r>
      <w:r w:rsidR="00F32A52" w:rsidRPr="00F32373">
        <w:rPr>
          <w:rFonts w:ascii="Times New Roman" w:hAnsi="Times New Roman" w:cs="Times New Roman"/>
          <w:lang w:val="en-US"/>
        </w:rPr>
        <w:t>baseline</w:t>
      </w:r>
      <w:r w:rsidR="00F32A52" w:rsidRPr="00F32373">
        <w:rPr>
          <w:rFonts w:ascii="Times New Roman" w:hAnsi="Times New Roman" w:cs="Times New Roman"/>
        </w:rPr>
        <w:t xml:space="preserve"> </w:t>
      </w:r>
      <w:r w:rsidR="00F072D0" w:rsidRPr="00F32373">
        <w:rPr>
          <w:rFonts w:ascii="Times New Roman" w:hAnsi="Times New Roman" w:cs="Times New Roman"/>
        </w:rPr>
        <w:t xml:space="preserve">διεργασιών που </w:t>
      </w:r>
      <w:r w:rsidR="00F826E2" w:rsidRPr="00F32373">
        <w:rPr>
          <w:rFonts w:ascii="Times New Roman" w:hAnsi="Times New Roman" w:cs="Times New Roman"/>
        </w:rPr>
        <w:t>ορίζονται για</w:t>
      </w:r>
      <w:r w:rsidR="0099176A" w:rsidRPr="00F32373">
        <w:rPr>
          <w:rFonts w:ascii="Times New Roman" w:hAnsi="Times New Roman" w:cs="Times New Roman"/>
        </w:rPr>
        <w:t xml:space="preserve"> </w:t>
      </w:r>
      <w:r w:rsidR="00B3210C" w:rsidRPr="00F32373">
        <w:rPr>
          <w:rFonts w:ascii="Times New Roman" w:hAnsi="Times New Roman" w:cs="Times New Roman"/>
        </w:rPr>
        <w:t xml:space="preserve">ένα </w:t>
      </w:r>
      <w:r w:rsidR="00B3210C" w:rsidRPr="00F32373">
        <w:rPr>
          <w:rFonts w:ascii="Times New Roman" w:hAnsi="Times New Roman" w:cs="Times New Roman"/>
          <w:lang w:val="en-US"/>
        </w:rPr>
        <w:t>Windows</w:t>
      </w:r>
      <w:r w:rsidR="00B3210C" w:rsidRPr="00F32373">
        <w:rPr>
          <w:rFonts w:ascii="Times New Roman" w:hAnsi="Times New Roman" w:cs="Times New Roman"/>
        </w:rPr>
        <w:t xml:space="preserve"> </w:t>
      </w:r>
      <w:r w:rsidR="00B3210C" w:rsidRPr="00F32373">
        <w:rPr>
          <w:rFonts w:ascii="Times New Roman" w:hAnsi="Times New Roman" w:cs="Times New Roman"/>
          <w:lang w:val="en-US"/>
        </w:rPr>
        <w:t>Server</w:t>
      </w:r>
      <w:r w:rsidR="00B3210C" w:rsidRPr="00F32373">
        <w:rPr>
          <w:rFonts w:ascii="Times New Roman" w:hAnsi="Times New Roman" w:cs="Times New Roman"/>
        </w:rPr>
        <w:t xml:space="preserve"> 2008 </w:t>
      </w:r>
      <w:r w:rsidR="00B3210C" w:rsidRPr="00F32373">
        <w:rPr>
          <w:rFonts w:ascii="Times New Roman" w:hAnsi="Times New Roman" w:cs="Times New Roman"/>
          <w:lang w:val="en-US"/>
        </w:rPr>
        <w:t>R</w:t>
      </w:r>
      <w:r w:rsidR="00B3210C" w:rsidRPr="00F32373">
        <w:rPr>
          <w:rFonts w:ascii="Times New Roman" w:hAnsi="Times New Roman" w:cs="Times New Roman"/>
        </w:rPr>
        <w:t>2 Μηχάνημα</w:t>
      </w:r>
      <w:r w:rsidR="00921E02" w:rsidRPr="00F32373">
        <w:rPr>
          <w:rFonts w:ascii="Times New Roman" w:hAnsi="Times New Roman" w:cs="Times New Roman"/>
        </w:rPr>
        <w:t xml:space="preserve"> προκειμένου να ανιχνευθούν πιθανώς ύποπτες διεργασίες που έχουν εκκινηθεί από τον χρήστη ή δικτυακές συνδέσεις. Τα αποτελέσματα της ανάλυσης </w:t>
      </w:r>
      <w:r w:rsidR="006F126E" w:rsidRPr="00F32373">
        <w:rPr>
          <w:rFonts w:ascii="Times New Roman" w:hAnsi="Times New Roman" w:cs="Times New Roman"/>
        </w:rPr>
        <w:t>παρουσιάζονται στην συνέχεια</w:t>
      </w:r>
      <w:r w:rsidR="006F126E" w:rsidRPr="00F32373">
        <w:rPr>
          <w:rFonts w:ascii="Times New Roman" w:hAnsi="Times New Roman" w:cs="Times New Roman"/>
          <w:lang w:val="en-US"/>
        </w:rPr>
        <w:t>:</w:t>
      </w:r>
    </w:p>
    <w:tbl>
      <w:tblPr>
        <w:tblW w:w="5121" w:type="dxa"/>
        <w:jc w:val="center"/>
        <w:tblLook w:val="04A0" w:firstRow="1" w:lastRow="0" w:firstColumn="1" w:lastColumn="0" w:noHBand="0" w:noVBand="1"/>
      </w:tblPr>
      <w:tblGrid>
        <w:gridCol w:w="1874"/>
        <w:gridCol w:w="730"/>
        <w:gridCol w:w="730"/>
        <w:gridCol w:w="1810"/>
      </w:tblGrid>
      <w:tr w:rsidR="00BC6B0A" w:rsidRPr="00BC6B0A" w14:paraId="308F79B9" w14:textId="77777777" w:rsidTr="00BC6B0A">
        <w:trPr>
          <w:trHeight w:val="453"/>
          <w:jc w:val="center"/>
        </w:trPr>
        <w:tc>
          <w:tcPr>
            <w:tcW w:w="5121" w:type="dxa"/>
            <w:gridSpan w:val="4"/>
            <w:tcBorders>
              <w:top w:val="single" w:sz="4" w:space="0" w:color="808080"/>
              <w:left w:val="single" w:sz="4" w:space="0" w:color="808080"/>
              <w:bottom w:val="single" w:sz="4" w:space="0" w:color="808080"/>
              <w:right w:val="single" w:sz="4" w:space="0" w:color="808080"/>
            </w:tcBorders>
            <w:shd w:val="clear" w:color="000000" w:fill="BFBFBF"/>
            <w:noWrap/>
            <w:vAlign w:val="center"/>
            <w:hideMark/>
          </w:tcPr>
          <w:p w14:paraId="2E593D40" w14:textId="77777777" w:rsidR="00BC6B0A" w:rsidRPr="00BC6B0A" w:rsidRDefault="00BC6B0A" w:rsidP="00BC6B0A">
            <w:pPr>
              <w:spacing w:after="0" w:line="240" w:lineRule="auto"/>
              <w:jc w:val="center"/>
              <w:rPr>
                <w:rFonts w:ascii="Times New Roman" w:eastAsia="Times New Roman" w:hAnsi="Times New Roman" w:cs="Times New Roman"/>
                <w:b/>
                <w:color w:val="000000"/>
                <w:kern w:val="0"/>
                <w:lang w:eastAsia="el-GR"/>
                <w14:ligatures w14:val="none"/>
              </w:rPr>
            </w:pPr>
            <w:r w:rsidRPr="00BC6B0A">
              <w:rPr>
                <w:rFonts w:ascii="Times New Roman" w:eastAsia="Times New Roman" w:hAnsi="Times New Roman" w:cs="Times New Roman"/>
                <w:b/>
                <w:color w:val="000000"/>
                <w:kern w:val="0"/>
                <w:lang w:eastAsia="el-GR"/>
                <w14:ligatures w14:val="none"/>
              </w:rPr>
              <w:t>Συστημικές διεργασίες</w:t>
            </w:r>
          </w:p>
        </w:tc>
      </w:tr>
      <w:tr w:rsidR="00BC6B0A" w:rsidRPr="00BC6B0A" w14:paraId="2D8798CB" w14:textId="77777777" w:rsidTr="00BC6B0A">
        <w:trPr>
          <w:trHeight w:val="372"/>
          <w:jc w:val="center"/>
        </w:trPr>
        <w:tc>
          <w:tcPr>
            <w:tcW w:w="1874" w:type="dxa"/>
            <w:tcBorders>
              <w:top w:val="nil"/>
              <w:left w:val="single" w:sz="4" w:space="0" w:color="808080"/>
              <w:bottom w:val="single" w:sz="4" w:space="0" w:color="808080"/>
              <w:right w:val="single" w:sz="4" w:space="0" w:color="808080"/>
            </w:tcBorders>
            <w:shd w:val="clear" w:color="000000" w:fill="BFBFBF"/>
            <w:noWrap/>
            <w:vAlign w:val="center"/>
            <w:hideMark/>
          </w:tcPr>
          <w:p w14:paraId="0B3D6DE6" w14:textId="77777777" w:rsidR="00BC6B0A" w:rsidRPr="00BC6B0A" w:rsidRDefault="00BC6B0A" w:rsidP="00BC6B0A">
            <w:pPr>
              <w:spacing w:after="0" w:line="240" w:lineRule="auto"/>
              <w:jc w:val="center"/>
              <w:rPr>
                <w:rFonts w:ascii="Times New Roman" w:eastAsia="Times New Roman" w:hAnsi="Times New Roman" w:cs="Times New Roman"/>
                <w:b/>
                <w:color w:val="000000"/>
                <w:kern w:val="0"/>
                <w:lang w:eastAsia="el-GR"/>
                <w14:ligatures w14:val="none"/>
              </w:rPr>
            </w:pPr>
            <w:r w:rsidRPr="00BC6B0A">
              <w:rPr>
                <w:rFonts w:ascii="Times New Roman" w:eastAsia="Times New Roman" w:hAnsi="Times New Roman" w:cs="Times New Roman"/>
                <w:b/>
                <w:color w:val="000000"/>
                <w:kern w:val="0"/>
                <w:lang w:eastAsia="el-GR"/>
                <w14:ligatures w14:val="none"/>
              </w:rPr>
              <w:t>Όνομα</w:t>
            </w:r>
          </w:p>
        </w:tc>
        <w:tc>
          <w:tcPr>
            <w:tcW w:w="730" w:type="dxa"/>
            <w:tcBorders>
              <w:top w:val="nil"/>
              <w:left w:val="nil"/>
              <w:bottom w:val="single" w:sz="4" w:space="0" w:color="808080"/>
              <w:right w:val="single" w:sz="4" w:space="0" w:color="808080"/>
            </w:tcBorders>
            <w:shd w:val="clear" w:color="000000" w:fill="BFBFBF"/>
            <w:noWrap/>
            <w:vAlign w:val="center"/>
            <w:hideMark/>
          </w:tcPr>
          <w:p w14:paraId="4EADD32A" w14:textId="77777777" w:rsidR="00BC6B0A" w:rsidRPr="00BC6B0A" w:rsidRDefault="00BC6B0A" w:rsidP="00BC6B0A">
            <w:pPr>
              <w:spacing w:after="0" w:line="240" w:lineRule="auto"/>
              <w:jc w:val="center"/>
              <w:rPr>
                <w:rFonts w:ascii="Times New Roman" w:eastAsia="Times New Roman" w:hAnsi="Times New Roman" w:cs="Times New Roman"/>
                <w:b/>
                <w:color w:val="000000"/>
                <w:kern w:val="0"/>
                <w:lang w:eastAsia="el-GR"/>
                <w14:ligatures w14:val="none"/>
              </w:rPr>
            </w:pPr>
            <w:r w:rsidRPr="00BC6B0A">
              <w:rPr>
                <w:rFonts w:ascii="Times New Roman" w:eastAsia="Times New Roman" w:hAnsi="Times New Roman" w:cs="Times New Roman"/>
                <w:b/>
                <w:color w:val="000000"/>
                <w:kern w:val="0"/>
                <w:lang w:eastAsia="el-GR"/>
                <w14:ligatures w14:val="none"/>
              </w:rPr>
              <w:t>PID</w:t>
            </w:r>
          </w:p>
        </w:tc>
        <w:tc>
          <w:tcPr>
            <w:tcW w:w="707" w:type="dxa"/>
            <w:tcBorders>
              <w:top w:val="nil"/>
              <w:left w:val="nil"/>
              <w:bottom w:val="single" w:sz="4" w:space="0" w:color="808080"/>
              <w:right w:val="single" w:sz="4" w:space="0" w:color="808080"/>
            </w:tcBorders>
            <w:shd w:val="clear" w:color="000000" w:fill="BFBFBF"/>
            <w:noWrap/>
            <w:vAlign w:val="center"/>
            <w:hideMark/>
          </w:tcPr>
          <w:p w14:paraId="7D8ADE73" w14:textId="77777777" w:rsidR="00BC6B0A" w:rsidRPr="00BC6B0A" w:rsidRDefault="00BC6B0A" w:rsidP="00BC6B0A">
            <w:pPr>
              <w:spacing w:after="0" w:line="240" w:lineRule="auto"/>
              <w:jc w:val="center"/>
              <w:rPr>
                <w:rFonts w:ascii="Times New Roman" w:eastAsia="Times New Roman" w:hAnsi="Times New Roman" w:cs="Times New Roman"/>
                <w:b/>
                <w:color w:val="000000"/>
                <w:kern w:val="0"/>
                <w:lang w:eastAsia="el-GR"/>
                <w14:ligatures w14:val="none"/>
              </w:rPr>
            </w:pPr>
            <w:r w:rsidRPr="00BC6B0A">
              <w:rPr>
                <w:rFonts w:ascii="Times New Roman" w:eastAsia="Times New Roman" w:hAnsi="Times New Roman" w:cs="Times New Roman"/>
                <w:b/>
                <w:color w:val="000000"/>
                <w:kern w:val="0"/>
                <w:lang w:eastAsia="el-GR"/>
                <w14:ligatures w14:val="none"/>
              </w:rPr>
              <w:t>PPID</w:t>
            </w:r>
          </w:p>
        </w:tc>
        <w:tc>
          <w:tcPr>
            <w:tcW w:w="1810" w:type="dxa"/>
            <w:tcBorders>
              <w:top w:val="nil"/>
              <w:left w:val="nil"/>
              <w:bottom w:val="single" w:sz="4" w:space="0" w:color="808080"/>
              <w:right w:val="single" w:sz="4" w:space="0" w:color="808080"/>
            </w:tcBorders>
            <w:shd w:val="clear" w:color="000000" w:fill="BFBFBF"/>
            <w:noWrap/>
            <w:vAlign w:val="center"/>
            <w:hideMark/>
          </w:tcPr>
          <w:p w14:paraId="5384ED11" w14:textId="77777777" w:rsidR="00BC6B0A" w:rsidRPr="00BC6B0A" w:rsidRDefault="00BC6B0A" w:rsidP="00BC6B0A">
            <w:pPr>
              <w:spacing w:after="0" w:line="240" w:lineRule="auto"/>
              <w:jc w:val="center"/>
              <w:rPr>
                <w:rFonts w:ascii="Times New Roman" w:eastAsia="Times New Roman" w:hAnsi="Times New Roman" w:cs="Times New Roman"/>
                <w:b/>
                <w:color w:val="000000"/>
                <w:kern w:val="0"/>
                <w:lang w:eastAsia="el-GR"/>
                <w14:ligatures w14:val="none"/>
              </w:rPr>
            </w:pPr>
            <w:r w:rsidRPr="00BC6B0A">
              <w:rPr>
                <w:rFonts w:ascii="Times New Roman" w:eastAsia="Times New Roman" w:hAnsi="Times New Roman" w:cs="Times New Roman"/>
                <w:b/>
                <w:color w:val="000000"/>
                <w:kern w:val="0"/>
                <w:lang w:eastAsia="el-GR"/>
                <w14:ligatures w14:val="none"/>
              </w:rPr>
              <w:t>Owner</w:t>
            </w:r>
          </w:p>
        </w:tc>
      </w:tr>
      <w:tr w:rsidR="00BC6B0A" w:rsidRPr="00BC6B0A" w14:paraId="27356386" w14:textId="77777777" w:rsidTr="00BC6B0A">
        <w:trPr>
          <w:trHeight w:val="288"/>
          <w:jc w:val="center"/>
        </w:trPr>
        <w:tc>
          <w:tcPr>
            <w:tcW w:w="1874" w:type="dxa"/>
            <w:tcBorders>
              <w:top w:val="nil"/>
              <w:left w:val="single" w:sz="4" w:space="0" w:color="808080"/>
              <w:bottom w:val="single" w:sz="4" w:space="0" w:color="808080"/>
              <w:right w:val="single" w:sz="4" w:space="0" w:color="808080"/>
            </w:tcBorders>
            <w:shd w:val="clear" w:color="auto" w:fill="auto"/>
            <w:noWrap/>
            <w:vAlign w:val="bottom"/>
            <w:hideMark/>
          </w:tcPr>
          <w:p w14:paraId="45FD61A3" w14:textId="77777777" w:rsidR="00BC6B0A" w:rsidRPr="00BC6B0A" w:rsidRDefault="00BC6B0A" w:rsidP="00BC6B0A">
            <w:pPr>
              <w:spacing w:after="0" w:line="240" w:lineRule="auto"/>
              <w:rPr>
                <w:rFonts w:ascii="Times New Roman" w:eastAsia="Times New Roman" w:hAnsi="Times New Roman" w:cs="Times New Roman"/>
                <w:color w:val="000000"/>
                <w:kern w:val="0"/>
                <w:lang w:eastAsia="el-GR"/>
                <w14:ligatures w14:val="none"/>
              </w:rPr>
            </w:pPr>
            <w:r w:rsidRPr="00BC6B0A">
              <w:rPr>
                <w:rFonts w:ascii="Times New Roman" w:eastAsia="Times New Roman" w:hAnsi="Times New Roman" w:cs="Times New Roman"/>
                <w:color w:val="000000"/>
                <w:kern w:val="0"/>
                <w:lang w:eastAsia="el-GR"/>
                <w14:ligatures w14:val="none"/>
              </w:rPr>
              <w:t>System</w:t>
            </w:r>
          </w:p>
        </w:tc>
        <w:tc>
          <w:tcPr>
            <w:tcW w:w="730" w:type="dxa"/>
            <w:tcBorders>
              <w:top w:val="nil"/>
              <w:left w:val="nil"/>
              <w:bottom w:val="single" w:sz="4" w:space="0" w:color="808080"/>
              <w:right w:val="single" w:sz="4" w:space="0" w:color="808080"/>
            </w:tcBorders>
            <w:shd w:val="clear" w:color="auto" w:fill="auto"/>
            <w:noWrap/>
            <w:vAlign w:val="bottom"/>
            <w:hideMark/>
          </w:tcPr>
          <w:p w14:paraId="24978568" w14:textId="77777777" w:rsidR="00BC6B0A" w:rsidRPr="00BC6B0A" w:rsidRDefault="00BC6B0A" w:rsidP="00BC6B0A">
            <w:pPr>
              <w:spacing w:after="0" w:line="240" w:lineRule="auto"/>
              <w:rPr>
                <w:rFonts w:ascii="Times New Roman" w:eastAsia="Times New Roman" w:hAnsi="Times New Roman" w:cs="Times New Roman"/>
                <w:color w:val="000000"/>
                <w:kern w:val="0"/>
                <w:lang w:eastAsia="el-GR"/>
                <w14:ligatures w14:val="none"/>
              </w:rPr>
            </w:pPr>
            <w:r w:rsidRPr="00BC6B0A">
              <w:rPr>
                <w:rFonts w:ascii="Times New Roman" w:eastAsia="Times New Roman" w:hAnsi="Times New Roman" w:cs="Times New Roman"/>
                <w:color w:val="000000"/>
                <w:kern w:val="0"/>
                <w:lang w:eastAsia="el-GR"/>
                <w14:ligatures w14:val="none"/>
              </w:rPr>
              <w:t>4</w:t>
            </w:r>
          </w:p>
        </w:tc>
        <w:tc>
          <w:tcPr>
            <w:tcW w:w="707" w:type="dxa"/>
            <w:tcBorders>
              <w:top w:val="nil"/>
              <w:left w:val="nil"/>
              <w:bottom w:val="single" w:sz="4" w:space="0" w:color="808080"/>
              <w:right w:val="single" w:sz="4" w:space="0" w:color="808080"/>
            </w:tcBorders>
            <w:shd w:val="clear" w:color="auto" w:fill="auto"/>
            <w:noWrap/>
            <w:vAlign w:val="bottom"/>
            <w:hideMark/>
          </w:tcPr>
          <w:p w14:paraId="63E59C6E" w14:textId="77777777" w:rsidR="00BC6B0A" w:rsidRPr="00BC6B0A" w:rsidRDefault="00BC6B0A" w:rsidP="00BC6B0A">
            <w:pPr>
              <w:spacing w:after="0" w:line="240" w:lineRule="auto"/>
              <w:rPr>
                <w:rFonts w:ascii="Times New Roman" w:eastAsia="Times New Roman" w:hAnsi="Times New Roman" w:cs="Times New Roman"/>
                <w:color w:val="000000"/>
                <w:kern w:val="0"/>
                <w:lang w:eastAsia="el-GR"/>
                <w14:ligatures w14:val="none"/>
              </w:rPr>
            </w:pPr>
            <w:r w:rsidRPr="00BC6B0A">
              <w:rPr>
                <w:rFonts w:ascii="Times New Roman" w:eastAsia="Times New Roman" w:hAnsi="Times New Roman" w:cs="Times New Roman"/>
                <w:color w:val="000000"/>
                <w:kern w:val="0"/>
                <w:lang w:eastAsia="el-GR"/>
                <w14:ligatures w14:val="none"/>
              </w:rPr>
              <w:t>-</w:t>
            </w:r>
          </w:p>
        </w:tc>
        <w:tc>
          <w:tcPr>
            <w:tcW w:w="1810" w:type="dxa"/>
            <w:tcBorders>
              <w:top w:val="nil"/>
              <w:left w:val="nil"/>
              <w:bottom w:val="single" w:sz="4" w:space="0" w:color="808080"/>
              <w:right w:val="single" w:sz="4" w:space="0" w:color="808080"/>
            </w:tcBorders>
            <w:shd w:val="clear" w:color="auto" w:fill="auto"/>
            <w:noWrap/>
            <w:vAlign w:val="bottom"/>
            <w:hideMark/>
          </w:tcPr>
          <w:p w14:paraId="7AAF03E5" w14:textId="77777777" w:rsidR="00BC6B0A" w:rsidRPr="00BC6B0A" w:rsidRDefault="00BC6B0A" w:rsidP="00BC6B0A">
            <w:pPr>
              <w:spacing w:after="0" w:line="240" w:lineRule="auto"/>
              <w:rPr>
                <w:rFonts w:ascii="Times New Roman" w:eastAsia="Times New Roman" w:hAnsi="Times New Roman" w:cs="Times New Roman"/>
                <w:color w:val="000000"/>
                <w:kern w:val="0"/>
                <w:lang w:eastAsia="el-GR"/>
                <w14:ligatures w14:val="none"/>
              </w:rPr>
            </w:pPr>
            <w:r w:rsidRPr="00BC6B0A">
              <w:rPr>
                <w:rFonts w:ascii="Times New Roman" w:eastAsia="Times New Roman" w:hAnsi="Times New Roman" w:cs="Times New Roman"/>
                <w:color w:val="000000"/>
                <w:kern w:val="0"/>
                <w:lang w:eastAsia="el-GR"/>
                <w14:ligatures w14:val="none"/>
              </w:rPr>
              <w:t>Local System</w:t>
            </w:r>
          </w:p>
        </w:tc>
      </w:tr>
      <w:tr w:rsidR="00BC6B0A" w:rsidRPr="00BC6B0A" w14:paraId="27687854" w14:textId="77777777" w:rsidTr="00BC6B0A">
        <w:trPr>
          <w:trHeight w:val="288"/>
          <w:jc w:val="center"/>
        </w:trPr>
        <w:tc>
          <w:tcPr>
            <w:tcW w:w="1874" w:type="dxa"/>
            <w:tcBorders>
              <w:top w:val="nil"/>
              <w:left w:val="single" w:sz="4" w:space="0" w:color="808080"/>
              <w:bottom w:val="single" w:sz="4" w:space="0" w:color="808080"/>
              <w:right w:val="single" w:sz="4" w:space="0" w:color="808080"/>
            </w:tcBorders>
            <w:shd w:val="clear" w:color="auto" w:fill="auto"/>
            <w:noWrap/>
            <w:vAlign w:val="bottom"/>
            <w:hideMark/>
          </w:tcPr>
          <w:p w14:paraId="4637E4EB" w14:textId="4CB8A03B" w:rsidR="00BC6B0A" w:rsidRPr="00BC6B0A" w:rsidRDefault="00BC6B0A" w:rsidP="00BC6B0A">
            <w:pPr>
              <w:spacing w:after="0" w:line="240" w:lineRule="auto"/>
              <w:rPr>
                <w:rFonts w:ascii="Times New Roman" w:eastAsia="Times New Roman" w:hAnsi="Times New Roman" w:cs="Times New Roman"/>
                <w:color w:val="000000"/>
                <w:kern w:val="0"/>
                <w:lang w:eastAsia="el-GR"/>
                <w14:ligatures w14:val="none"/>
              </w:rPr>
            </w:pPr>
            <w:r w:rsidRPr="00BC6B0A">
              <w:rPr>
                <w:rFonts w:ascii="Times New Roman" w:eastAsia="Times New Roman" w:hAnsi="Times New Roman" w:cs="Times New Roman"/>
                <w:color w:val="000000"/>
                <w:kern w:val="0"/>
                <w:lang w:eastAsia="el-GR"/>
                <w14:ligatures w14:val="none"/>
              </w:rPr>
              <w:t xml:space="preserve">smss.exe </w:t>
            </w:r>
          </w:p>
        </w:tc>
        <w:tc>
          <w:tcPr>
            <w:tcW w:w="730" w:type="dxa"/>
            <w:tcBorders>
              <w:top w:val="nil"/>
              <w:left w:val="nil"/>
              <w:bottom w:val="single" w:sz="4" w:space="0" w:color="808080"/>
              <w:right w:val="single" w:sz="4" w:space="0" w:color="808080"/>
            </w:tcBorders>
            <w:shd w:val="clear" w:color="auto" w:fill="auto"/>
            <w:noWrap/>
            <w:vAlign w:val="bottom"/>
            <w:hideMark/>
          </w:tcPr>
          <w:p w14:paraId="6955F205" w14:textId="77777777" w:rsidR="00BC6B0A" w:rsidRPr="00BC6B0A" w:rsidRDefault="00BC6B0A" w:rsidP="00BC6B0A">
            <w:pPr>
              <w:spacing w:after="0" w:line="240" w:lineRule="auto"/>
              <w:rPr>
                <w:rFonts w:ascii="Times New Roman" w:eastAsia="Times New Roman" w:hAnsi="Times New Roman" w:cs="Times New Roman"/>
                <w:color w:val="000000"/>
                <w:kern w:val="0"/>
                <w:lang w:eastAsia="el-GR"/>
                <w14:ligatures w14:val="none"/>
              </w:rPr>
            </w:pPr>
            <w:r w:rsidRPr="00BC6B0A">
              <w:rPr>
                <w:rFonts w:ascii="Times New Roman" w:eastAsia="Times New Roman" w:hAnsi="Times New Roman" w:cs="Times New Roman"/>
                <w:color w:val="000000"/>
                <w:kern w:val="0"/>
                <w:lang w:eastAsia="el-GR"/>
                <w14:ligatures w14:val="none"/>
              </w:rPr>
              <w:t>876</w:t>
            </w:r>
          </w:p>
        </w:tc>
        <w:tc>
          <w:tcPr>
            <w:tcW w:w="707" w:type="dxa"/>
            <w:tcBorders>
              <w:top w:val="nil"/>
              <w:left w:val="nil"/>
              <w:bottom w:val="single" w:sz="4" w:space="0" w:color="808080"/>
              <w:right w:val="single" w:sz="4" w:space="0" w:color="808080"/>
            </w:tcBorders>
            <w:shd w:val="clear" w:color="auto" w:fill="auto"/>
            <w:noWrap/>
            <w:vAlign w:val="bottom"/>
            <w:hideMark/>
          </w:tcPr>
          <w:p w14:paraId="2132A42D" w14:textId="77777777" w:rsidR="00BC6B0A" w:rsidRPr="00BC6B0A" w:rsidRDefault="00BC6B0A" w:rsidP="00BC6B0A">
            <w:pPr>
              <w:spacing w:after="0" w:line="240" w:lineRule="auto"/>
              <w:rPr>
                <w:rFonts w:ascii="Times New Roman" w:eastAsia="Times New Roman" w:hAnsi="Times New Roman" w:cs="Times New Roman"/>
                <w:color w:val="000000"/>
                <w:kern w:val="0"/>
                <w:lang w:eastAsia="el-GR"/>
                <w14:ligatures w14:val="none"/>
              </w:rPr>
            </w:pPr>
            <w:r w:rsidRPr="00BC6B0A">
              <w:rPr>
                <w:rFonts w:ascii="Times New Roman" w:eastAsia="Times New Roman" w:hAnsi="Times New Roman" w:cs="Times New Roman"/>
                <w:color w:val="000000"/>
                <w:kern w:val="0"/>
                <w:lang w:eastAsia="el-GR"/>
                <w14:ligatures w14:val="none"/>
              </w:rPr>
              <w:t>4</w:t>
            </w:r>
          </w:p>
        </w:tc>
        <w:tc>
          <w:tcPr>
            <w:tcW w:w="1810" w:type="dxa"/>
            <w:tcBorders>
              <w:top w:val="nil"/>
              <w:left w:val="nil"/>
              <w:bottom w:val="single" w:sz="4" w:space="0" w:color="808080"/>
              <w:right w:val="single" w:sz="4" w:space="0" w:color="808080"/>
            </w:tcBorders>
            <w:shd w:val="clear" w:color="auto" w:fill="auto"/>
            <w:noWrap/>
            <w:vAlign w:val="bottom"/>
            <w:hideMark/>
          </w:tcPr>
          <w:p w14:paraId="2ED11D94" w14:textId="77777777" w:rsidR="00BC6B0A" w:rsidRPr="00BC6B0A" w:rsidRDefault="00BC6B0A" w:rsidP="00BC6B0A">
            <w:pPr>
              <w:spacing w:after="0" w:line="240" w:lineRule="auto"/>
              <w:rPr>
                <w:rFonts w:ascii="Times New Roman" w:eastAsia="Times New Roman" w:hAnsi="Times New Roman" w:cs="Times New Roman"/>
                <w:color w:val="000000"/>
                <w:kern w:val="0"/>
                <w:lang w:eastAsia="el-GR"/>
                <w14:ligatures w14:val="none"/>
              </w:rPr>
            </w:pPr>
            <w:r w:rsidRPr="00BC6B0A">
              <w:rPr>
                <w:rFonts w:ascii="Times New Roman" w:eastAsia="Times New Roman" w:hAnsi="Times New Roman" w:cs="Times New Roman"/>
                <w:color w:val="000000"/>
                <w:kern w:val="0"/>
                <w:lang w:eastAsia="el-GR"/>
                <w14:ligatures w14:val="none"/>
              </w:rPr>
              <w:t>Local System</w:t>
            </w:r>
          </w:p>
        </w:tc>
      </w:tr>
      <w:tr w:rsidR="00BC6B0A" w:rsidRPr="00BC6B0A" w14:paraId="148F64B5" w14:textId="77777777" w:rsidTr="00BC6B0A">
        <w:trPr>
          <w:trHeight w:val="288"/>
          <w:jc w:val="center"/>
        </w:trPr>
        <w:tc>
          <w:tcPr>
            <w:tcW w:w="1874" w:type="dxa"/>
            <w:tcBorders>
              <w:top w:val="nil"/>
              <w:left w:val="single" w:sz="4" w:space="0" w:color="808080"/>
              <w:bottom w:val="single" w:sz="4" w:space="0" w:color="808080"/>
              <w:right w:val="single" w:sz="4" w:space="0" w:color="808080"/>
            </w:tcBorders>
            <w:shd w:val="clear" w:color="auto" w:fill="auto"/>
            <w:noWrap/>
            <w:vAlign w:val="bottom"/>
            <w:hideMark/>
          </w:tcPr>
          <w:p w14:paraId="6DDD05E1" w14:textId="77777777" w:rsidR="00BC6B0A" w:rsidRPr="00BC6B0A" w:rsidRDefault="00BC6B0A" w:rsidP="00BC6B0A">
            <w:pPr>
              <w:spacing w:after="0" w:line="240" w:lineRule="auto"/>
              <w:rPr>
                <w:rFonts w:ascii="Times New Roman" w:eastAsia="Times New Roman" w:hAnsi="Times New Roman" w:cs="Times New Roman"/>
                <w:color w:val="000000"/>
                <w:kern w:val="0"/>
                <w:lang w:eastAsia="el-GR"/>
                <w14:ligatures w14:val="none"/>
              </w:rPr>
            </w:pPr>
            <w:r w:rsidRPr="00BC6B0A">
              <w:rPr>
                <w:rFonts w:ascii="Times New Roman" w:eastAsia="Times New Roman" w:hAnsi="Times New Roman" w:cs="Times New Roman"/>
                <w:color w:val="000000"/>
                <w:kern w:val="0"/>
                <w:lang w:eastAsia="el-GR"/>
                <w14:ligatures w14:val="none"/>
              </w:rPr>
              <w:t xml:space="preserve">csrss.exe </w:t>
            </w:r>
          </w:p>
        </w:tc>
        <w:tc>
          <w:tcPr>
            <w:tcW w:w="730" w:type="dxa"/>
            <w:tcBorders>
              <w:top w:val="nil"/>
              <w:left w:val="nil"/>
              <w:bottom w:val="single" w:sz="4" w:space="0" w:color="808080"/>
              <w:right w:val="single" w:sz="4" w:space="0" w:color="808080"/>
            </w:tcBorders>
            <w:shd w:val="clear" w:color="auto" w:fill="auto"/>
            <w:noWrap/>
            <w:vAlign w:val="bottom"/>
            <w:hideMark/>
          </w:tcPr>
          <w:p w14:paraId="533780FF" w14:textId="77777777" w:rsidR="00BC6B0A" w:rsidRPr="00BC6B0A" w:rsidRDefault="00BC6B0A" w:rsidP="00BC6B0A">
            <w:pPr>
              <w:spacing w:after="0" w:line="240" w:lineRule="auto"/>
              <w:rPr>
                <w:rFonts w:ascii="Times New Roman" w:eastAsia="Times New Roman" w:hAnsi="Times New Roman" w:cs="Times New Roman"/>
                <w:color w:val="000000"/>
                <w:kern w:val="0"/>
                <w:lang w:eastAsia="el-GR"/>
                <w14:ligatures w14:val="none"/>
              </w:rPr>
            </w:pPr>
            <w:r w:rsidRPr="00BC6B0A">
              <w:rPr>
                <w:rFonts w:ascii="Times New Roman" w:eastAsia="Times New Roman" w:hAnsi="Times New Roman" w:cs="Times New Roman"/>
                <w:color w:val="000000"/>
                <w:kern w:val="0"/>
                <w:lang w:eastAsia="el-GR"/>
                <w14:ligatures w14:val="none"/>
              </w:rPr>
              <w:t>924</w:t>
            </w:r>
          </w:p>
        </w:tc>
        <w:tc>
          <w:tcPr>
            <w:tcW w:w="707" w:type="dxa"/>
            <w:tcBorders>
              <w:top w:val="nil"/>
              <w:left w:val="nil"/>
              <w:bottom w:val="single" w:sz="4" w:space="0" w:color="808080"/>
              <w:right w:val="single" w:sz="4" w:space="0" w:color="808080"/>
            </w:tcBorders>
            <w:shd w:val="clear" w:color="auto" w:fill="auto"/>
            <w:noWrap/>
            <w:vAlign w:val="bottom"/>
            <w:hideMark/>
          </w:tcPr>
          <w:p w14:paraId="135CA502" w14:textId="77777777" w:rsidR="00BC6B0A" w:rsidRPr="00BC6B0A" w:rsidRDefault="00BC6B0A" w:rsidP="00BC6B0A">
            <w:pPr>
              <w:spacing w:after="0" w:line="240" w:lineRule="auto"/>
              <w:rPr>
                <w:rFonts w:ascii="Times New Roman" w:eastAsia="Times New Roman" w:hAnsi="Times New Roman" w:cs="Times New Roman"/>
                <w:color w:val="000000"/>
                <w:kern w:val="0"/>
                <w:lang w:eastAsia="el-GR"/>
                <w14:ligatures w14:val="none"/>
              </w:rPr>
            </w:pPr>
            <w:r w:rsidRPr="00BC6B0A">
              <w:rPr>
                <w:rFonts w:ascii="Times New Roman" w:eastAsia="Times New Roman" w:hAnsi="Times New Roman" w:cs="Times New Roman"/>
                <w:color w:val="000000"/>
                <w:kern w:val="0"/>
                <w:lang w:eastAsia="el-GR"/>
                <w14:ligatures w14:val="none"/>
              </w:rPr>
              <w:t>876</w:t>
            </w:r>
          </w:p>
        </w:tc>
        <w:tc>
          <w:tcPr>
            <w:tcW w:w="1810" w:type="dxa"/>
            <w:tcBorders>
              <w:top w:val="nil"/>
              <w:left w:val="nil"/>
              <w:bottom w:val="single" w:sz="4" w:space="0" w:color="808080"/>
              <w:right w:val="single" w:sz="4" w:space="0" w:color="808080"/>
            </w:tcBorders>
            <w:shd w:val="clear" w:color="auto" w:fill="auto"/>
            <w:noWrap/>
            <w:vAlign w:val="bottom"/>
            <w:hideMark/>
          </w:tcPr>
          <w:p w14:paraId="6433068E" w14:textId="77777777" w:rsidR="00BC6B0A" w:rsidRPr="00BC6B0A" w:rsidRDefault="00BC6B0A" w:rsidP="00BC6B0A">
            <w:pPr>
              <w:spacing w:after="0" w:line="240" w:lineRule="auto"/>
              <w:rPr>
                <w:rFonts w:ascii="Times New Roman" w:eastAsia="Times New Roman" w:hAnsi="Times New Roman" w:cs="Times New Roman"/>
                <w:color w:val="000000"/>
                <w:kern w:val="0"/>
                <w:lang w:eastAsia="el-GR"/>
                <w14:ligatures w14:val="none"/>
              </w:rPr>
            </w:pPr>
            <w:r w:rsidRPr="00BC6B0A">
              <w:rPr>
                <w:rFonts w:ascii="Times New Roman" w:eastAsia="Times New Roman" w:hAnsi="Times New Roman" w:cs="Times New Roman"/>
                <w:color w:val="000000"/>
                <w:kern w:val="0"/>
                <w:lang w:eastAsia="el-GR"/>
                <w14:ligatures w14:val="none"/>
              </w:rPr>
              <w:t>Local System</w:t>
            </w:r>
          </w:p>
        </w:tc>
      </w:tr>
      <w:tr w:rsidR="00BC6B0A" w:rsidRPr="00BC6B0A" w14:paraId="1EE4CDF6" w14:textId="77777777" w:rsidTr="00BC6B0A">
        <w:trPr>
          <w:trHeight w:val="288"/>
          <w:jc w:val="center"/>
        </w:trPr>
        <w:tc>
          <w:tcPr>
            <w:tcW w:w="1874" w:type="dxa"/>
            <w:tcBorders>
              <w:top w:val="nil"/>
              <w:left w:val="single" w:sz="4" w:space="0" w:color="808080"/>
              <w:bottom w:val="single" w:sz="4" w:space="0" w:color="808080"/>
              <w:right w:val="single" w:sz="4" w:space="0" w:color="808080"/>
            </w:tcBorders>
            <w:shd w:val="clear" w:color="auto" w:fill="auto"/>
            <w:noWrap/>
            <w:vAlign w:val="bottom"/>
            <w:hideMark/>
          </w:tcPr>
          <w:p w14:paraId="5C17358A" w14:textId="77777777" w:rsidR="00BC6B0A" w:rsidRPr="00BC6B0A" w:rsidRDefault="00BC6B0A" w:rsidP="00BC6B0A">
            <w:pPr>
              <w:spacing w:after="0" w:line="240" w:lineRule="auto"/>
              <w:rPr>
                <w:rFonts w:ascii="Times New Roman" w:eastAsia="Times New Roman" w:hAnsi="Times New Roman" w:cs="Times New Roman"/>
                <w:color w:val="000000"/>
                <w:kern w:val="0"/>
                <w:lang w:eastAsia="el-GR"/>
                <w14:ligatures w14:val="none"/>
              </w:rPr>
            </w:pPr>
            <w:r w:rsidRPr="00BC6B0A">
              <w:rPr>
                <w:rFonts w:ascii="Times New Roman" w:eastAsia="Times New Roman" w:hAnsi="Times New Roman" w:cs="Times New Roman"/>
                <w:color w:val="000000"/>
                <w:kern w:val="0"/>
                <w:lang w:eastAsia="el-GR"/>
                <w14:ligatures w14:val="none"/>
              </w:rPr>
              <w:t xml:space="preserve">winlogon.exe </w:t>
            </w:r>
          </w:p>
        </w:tc>
        <w:tc>
          <w:tcPr>
            <w:tcW w:w="730" w:type="dxa"/>
            <w:tcBorders>
              <w:top w:val="nil"/>
              <w:left w:val="nil"/>
              <w:bottom w:val="single" w:sz="4" w:space="0" w:color="808080"/>
              <w:right w:val="single" w:sz="4" w:space="0" w:color="808080"/>
            </w:tcBorders>
            <w:shd w:val="clear" w:color="auto" w:fill="auto"/>
            <w:noWrap/>
            <w:vAlign w:val="bottom"/>
            <w:hideMark/>
          </w:tcPr>
          <w:p w14:paraId="016DDB69" w14:textId="77777777" w:rsidR="00BC6B0A" w:rsidRPr="00BC6B0A" w:rsidRDefault="00BC6B0A" w:rsidP="00BC6B0A">
            <w:pPr>
              <w:spacing w:after="0" w:line="240" w:lineRule="auto"/>
              <w:rPr>
                <w:rFonts w:ascii="Times New Roman" w:eastAsia="Times New Roman" w:hAnsi="Times New Roman" w:cs="Times New Roman"/>
                <w:color w:val="000000"/>
                <w:kern w:val="0"/>
                <w:lang w:eastAsia="el-GR"/>
                <w14:ligatures w14:val="none"/>
              </w:rPr>
            </w:pPr>
            <w:r w:rsidRPr="00BC6B0A">
              <w:rPr>
                <w:rFonts w:ascii="Times New Roman" w:eastAsia="Times New Roman" w:hAnsi="Times New Roman" w:cs="Times New Roman"/>
                <w:color w:val="000000"/>
                <w:kern w:val="0"/>
                <w:lang w:eastAsia="el-GR"/>
                <w14:ligatures w14:val="none"/>
              </w:rPr>
              <w:t>948</w:t>
            </w:r>
          </w:p>
        </w:tc>
        <w:tc>
          <w:tcPr>
            <w:tcW w:w="707" w:type="dxa"/>
            <w:tcBorders>
              <w:top w:val="nil"/>
              <w:left w:val="nil"/>
              <w:bottom w:val="single" w:sz="4" w:space="0" w:color="808080"/>
              <w:right w:val="single" w:sz="4" w:space="0" w:color="808080"/>
            </w:tcBorders>
            <w:shd w:val="clear" w:color="auto" w:fill="auto"/>
            <w:noWrap/>
            <w:vAlign w:val="bottom"/>
            <w:hideMark/>
          </w:tcPr>
          <w:p w14:paraId="6E86EA50" w14:textId="77777777" w:rsidR="00BC6B0A" w:rsidRPr="00BC6B0A" w:rsidRDefault="00BC6B0A" w:rsidP="00BC6B0A">
            <w:pPr>
              <w:spacing w:after="0" w:line="240" w:lineRule="auto"/>
              <w:rPr>
                <w:rFonts w:ascii="Times New Roman" w:eastAsia="Times New Roman" w:hAnsi="Times New Roman" w:cs="Times New Roman"/>
                <w:color w:val="000000"/>
                <w:kern w:val="0"/>
                <w:lang w:eastAsia="el-GR"/>
                <w14:ligatures w14:val="none"/>
              </w:rPr>
            </w:pPr>
            <w:r w:rsidRPr="00BC6B0A">
              <w:rPr>
                <w:rFonts w:ascii="Times New Roman" w:eastAsia="Times New Roman" w:hAnsi="Times New Roman" w:cs="Times New Roman"/>
                <w:color w:val="000000"/>
                <w:kern w:val="0"/>
                <w:lang w:eastAsia="el-GR"/>
                <w14:ligatures w14:val="none"/>
              </w:rPr>
              <w:t>876</w:t>
            </w:r>
          </w:p>
        </w:tc>
        <w:tc>
          <w:tcPr>
            <w:tcW w:w="1810" w:type="dxa"/>
            <w:tcBorders>
              <w:top w:val="nil"/>
              <w:left w:val="nil"/>
              <w:bottom w:val="single" w:sz="4" w:space="0" w:color="808080"/>
              <w:right w:val="single" w:sz="4" w:space="0" w:color="808080"/>
            </w:tcBorders>
            <w:shd w:val="clear" w:color="auto" w:fill="auto"/>
            <w:noWrap/>
            <w:vAlign w:val="bottom"/>
            <w:hideMark/>
          </w:tcPr>
          <w:p w14:paraId="48D7EE7B" w14:textId="77777777" w:rsidR="00BC6B0A" w:rsidRPr="00BC6B0A" w:rsidRDefault="00BC6B0A" w:rsidP="00BC6B0A">
            <w:pPr>
              <w:spacing w:after="0" w:line="240" w:lineRule="auto"/>
              <w:rPr>
                <w:rFonts w:ascii="Times New Roman" w:eastAsia="Times New Roman" w:hAnsi="Times New Roman" w:cs="Times New Roman"/>
                <w:color w:val="000000"/>
                <w:kern w:val="0"/>
                <w:lang w:eastAsia="el-GR"/>
                <w14:ligatures w14:val="none"/>
              </w:rPr>
            </w:pPr>
            <w:r w:rsidRPr="00BC6B0A">
              <w:rPr>
                <w:rFonts w:ascii="Times New Roman" w:eastAsia="Times New Roman" w:hAnsi="Times New Roman" w:cs="Times New Roman"/>
                <w:color w:val="000000"/>
                <w:kern w:val="0"/>
                <w:lang w:eastAsia="el-GR"/>
                <w14:ligatures w14:val="none"/>
              </w:rPr>
              <w:t>Local System</w:t>
            </w:r>
          </w:p>
        </w:tc>
      </w:tr>
      <w:tr w:rsidR="00BC6B0A" w:rsidRPr="00BC6B0A" w14:paraId="3A6E5587" w14:textId="77777777" w:rsidTr="00BC6B0A">
        <w:trPr>
          <w:trHeight w:val="288"/>
          <w:jc w:val="center"/>
        </w:trPr>
        <w:tc>
          <w:tcPr>
            <w:tcW w:w="1874" w:type="dxa"/>
            <w:tcBorders>
              <w:top w:val="nil"/>
              <w:left w:val="single" w:sz="4" w:space="0" w:color="808080"/>
              <w:bottom w:val="single" w:sz="4" w:space="0" w:color="808080"/>
              <w:right w:val="single" w:sz="4" w:space="0" w:color="808080"/>
            </w:tcBorders>
            <w:shd w:val="clear" w:color="auto" w:fill="auto"/>
            <w:noWrap/>
            <w:vAlign w:val="bottom"/>
            <w:hideMark/>
          </w:tcPr>
          <w:p w14:paraId="4ABE11B6" w14:textId="77777777" w:rsidR="00BC6B0A" w:rsidRPr="00BC6B0A" w:rsidRDefault="00BC6B0A" w:rsidP="00BC6B0A">
            <w:pPr>
              <w:spacing w:after="0" w:line="240" w:lineRule="auto"/>
              <w:rPr>
                <w:rFonts w:ascii="Times New Roman" w:eastAsia="Times New Roman" w:hAnsi="Times New Roman" w:cs="Times New Roman"/>
                <w:color w:val="000000"/>
                <w:kern w:val="0"/>
                <w:lang w:eastAsia="el-GR"/>
                <w14:ligatures w14:val="none"/>
              </w:rPr>
            </w:pPr>
            <w:r w:rsidRPr="00BC6B0A">
              <w:rPr>
                <w:rFonts w:ascii="Times New Roman" w:eastAsia="Times New Roman" w:hAnsi="Times New Roman" w:cs="Times New Roman"/>
                <w:color w:val="000000"/>
                <w:kern w:val="0"/>
                <w:lang w:eastAsia="el-GR"/>
                <w14:ligatures w14:val="none"/>
              </w:rPr>
              <w:t xml:space="preserve">services.exe </w:t>
            </w:r>
          </w:p>
        </w:tc>
        <w:tc>
          <w:tcPr>
            <w:tcW w:w="730" w:type="dxa"/>
            <w:tcBorders>
              <w:top w:val="nil"/>
              <w:left w:val="nil"/>
              <w:bottom w:val="single" w:sz="4" w:space="0" w:color="808080"/>
              <w:right w:val="single" w:sz="4" w:space="0" w:color="808080"/>
            </w:tcBorders>
            <w:shd w:val="clear" w:color="auto" w:fill="auto"/>
            <w:noWrap/>
            <w:vAlign w:val="bottom"/>
            <w:hideMark/>
          </w:tcPr>
          <w:p w14:paraId="78BA478F" w14:textId="77777777" w:rsidR="00BC6B0A" w:rsidRPr="00BC6B0A" w:rsidRDefault="00BC6B0A" w:rsidP="00BC6B0A">
            <w:pPr>
              <w:spacing w:after="0" w:line="240" w:lineRule="auto"/>
              <w:rPr>
                <w:rFonts w:ascii="Times New Roman" w:eastAsia="Times New Roman" w:hAnsi="Times New Roman" w:cs="Times New Roman"/>
                <w:color w:val="000000"/>
                <w:kern w:val="0"/>
                <w:lang w:eastAsia="el-GR"/>
                <w14:ligatures w14:val="none"/>
              </w:rPr>
            </w:pPr>
            <w:r w:rsidRPr="00BC6B0A">
              <w:rPr>
                <w:rFonts w:ascii="Times New Roman" w:eastAsia="Times New Roman" w:hAnsi="Times New Roman" w:cs="Times New Roman"/>
                <w:color w:val="000000"/>
                <w:kern w:val="0"/>
                <w:lang w:eastAsia="el-GR"/>
                <w14:ligatures w14:val="none"/>
              </w:rPr>
              <w:t>992</w:t>
            </w:r>
          </w:p>
        </w:tc>
        <w:tc>
          <w:tcPr>
            <w:tcW w:w="707" w:type="dxa"/>
            <w:tcBorders>
              <w:top w:val="nil"/>
              <w:left w:val="nil"/>
              <w:bottom w:val="single" w:sz="4" w:space="0" w:color="808080"/>
              <w:right w:val="single" w:sz="4" w:space="0" w:color="808080"/>
            </w:tcBorders>
            <w:shd w:val="clear" w:color="auto" w:fill="auto"/>
            <w:noWrap/>
            <w:vAlign w:val="bottom"/>
            <w:hideMark/>
          </w:tcPr>
          <w:p w14:paraId="1D582DFD" w14:textId="77777777" w:rsidR="00BC6B0A" w:rsidRPr="00BC6B0A" w:rsidRDefault="00BC6B0A" w:rsidP="00BC6B0A">
            <w:pPr>
              <w:spacing w:after="0" w:line="240" w:lineRule="auto"/>
              <w:rPr>
                <w:rFonts w:ascii="Times New Roman" w:eastAsia="Times New Roman" w:hAnsi="Times New Roman" w:cs="Times New Roman"/>
                <w:color w:val="000000"/>
                <w:kern w:val="0"/>
                <w:lang w:eastAsia="el-GR"/>
                <w14:ligatures w14:val="none"/>
              </w:rPr>
            </w:pPr>
            <w:r w:rsidRPr="00BC6B0A">
              <w:rPr>
                <w:rFonts w:ascii="Times New Roman" w:eastAsia="Times New Roman" w:hAnsi="Times New Roman" w:cs="Times New Roman"/>
                <w:color w:val="000000"/>
                <w:kern w:val="0"/>
                <w:lang w:eastAsia="el-GR"/>
                <w14:ligatures w14:val="none"/>
              </w:rPr>
              <w:t>948</w:t>
            </w:r>
          </w:p>
        </w:tc>
        <w:tc>
          <w:tcPr>
            <w:tcW w:w="1810" w:type="dxa"/>
            <w:tcBorders>
              <w:top w:val="nil"/>
              <w:left w:val="nil"/>
              <w:bottom w:val="single" w:sz="4" w:space="0" w:color="808080"/>
              <w:right w:val="single" w:sz="4" w:space="0" w:color="808080"/>
            </w:tcBorders>
            <w:shd w:val="clear" w:color="auto" w:fill="auto"/>
            <w:noWrap/>
            <w:vAlign w:val="bottom"/>
            <w:hideMark/>
          </w:tcPr>
          <w:p w14:paraId="5AE91242" w14:textId="77777777" w:rsidR="00BC6B0A" w:rsidRPr="00BC6B0A" w:rsidRDefault="00BC6B0A" w:rsidP="00BC6B0A">
            <w:pPr>
              <w:spacing w:after="0" w:line="240" w:lineRule="auto"/>
              <w:rPr>
                <w:rFonts w:ascii="Times New Roman" w:eastAsia="Times New Roman" w:hAnsi="Times New Roman" w:cs="Times New Roman"/>
                <w:color w:val="000000"/>
                <w:kern w:val="0"/>
                <w:lang w:eastAsia="el-GR"/>
                <w14:ligatures w14:val="none"/>
              </w:rPr>
            </w:pPr>
            <w:r w:rsidRPr="00BC6B0A">
              <w:rPr>
                <w:rFonts w:ascii="Times New Roman" w:eastAsia="Times New Roman" w:hAnsi="Times New Roman" w:cs="Times New Roman"/>
                <w:color w:val="000000"/>
                <w:kern w:val="0"/>
                <w:lang w:eastAsia="el-GR"/>
                <w14:ligatures w14:val="none"/>
              </w:rPr>
              <w:t>Local System</w:t>
            </w:r>
          </w:p>
        </w:tc>
      </w:tr>
      <w:tr w:rsidR="00BC6B0A" w:rsidRPr="00BC6B0A" w14:paraId="1459C186" w14:textId="77777777" w:rsidTr="00BC6B0A">
        <w:trPr>
          <w:trHeight w:val="288"/>
          <w:jc w:val="center"/>
        </w:trPr>
        <w:tc>
          <w:tcPr>
            <w:tcW w:w="1874" w:type="dxa"/>
            <w:tcBorders>
              <w:top w:val="nil"/>
              <w:left w:val="single" w:sz="4" w:space="0" w:color="808080"/>
              <w:bottom w:val="single" w:sz="4" w:space="0" w:color="808080"/>
              <w:right w:val="single" w:sz="4" w:space="0" w:color="808080"/>
            </w:tcBorders>
            <w:shd w:val="clear" w:color="auto" w:fill="auto"/>
            <w:noWrap/>
            <w:vAlign w:val="bottom"/>
            <w:hideMark/>
          </w:tcPr>
          <w:p w14:paraId="35D3F6EF" w14:textId="77777777" w:rsidR="00BC6B0A" w:rsidRPr="00BC6B0A" w:rsidRDefault="00BC6B0A" w:rsidP="00BC6B0A">
            <w:pPr>
              <w:spacing w:after="0" w:line="240" w:lineRule="auto"/>
              <w:rPr>
                <w:rFonts w:ascii="Times New Roman" w:eastAsia="Times New Roman" w:hAnsi="Times New Roman" w:cs="Times New Roman"/>
                <w:color w:val="000000"/>
                <w:kern w:val="0"/>
                <w:lang w:eastAsia="el-GR"/>
                <w14:ligatures w14:val="none"/>
              </w:rPr>
            </w:pPr>
            <w:r w:rsidRPr="00BC6B0A">
              <w:rPr>
                <w:rFonts w:ascii="Times New Roman" w:eastAsia="Times New Roman" w:hAnsi="Times New Roman" w:cs="Times New Roman"/>
                <w:color w:val="000000"/>
                <w:kern w:val="0"/>
                <w:lang w:eastAsia="el-GR"/>
                <w14:ligatures w14:val="none"/>
              </w:rPr>
              <w:t xml:space="preserve">lsass.exe </w:t>
            </w:r>
          </w:p>
        </w:tc>
        <w:tc>
          <w:tcPr>
            <w:tcW w:w="730" w:type="dxa"/>
            <w:tcBorders>
              <w:top w:val="nil"/>
              <w:left w:val="nil"/>
              <w:bottom w:val="single" w:sz="4" w:space="0" w:color="808080"/>
              <w:right w:val="single" w:sz="4" w:space="0" w:color="808080"/>
            </w:tcBorders>
            <w:shd w:val="clear" w:color="auto" w:fill="auto"/>
            <w:noWrap/>
            <w:vAlign w:val="bottom"/>
            <w:hideMark/>
          </w:tcPr>
          <w:p w14:paraId="1FB4EEF7" w14:textId="77777777" w:rsidR="00BC6B0A" w:rsidRPr="00BC6B0A" w:rsidRDefault="00BC6B0A" w:rsidP="00BC6B0A">
            <w:pPr>
              <w:spacing w:after="0" w:line="240" w:lineRule="auto"/>
              <w:rPr>
                <w:rFonts w:ascii="Times New Roman" w:eastAsia="Times New Roman" w:hAnsi="Times New Roman" w:cs="Times New Roman"/>
                <w:color w:val="000000"/>
                <w:kern w:val="0"/>
                <w:lang w:eastAsia="el-GR"/>
                <w14:ligatures w14:val="none"/>
              </w:rPr>
            </w:pPr>
            <w:r w:rsidRPr="00BC6B0A">
              <w:rPr>
                <w:rFonts w:ascii="Times New Roman" w:eastAsia="Times New Roman" w:hAnsi="Times New Roman" w:cs="Times New Roman"/>
                <w:color w:val="000000"/>
                <w:kern w:val="0"/>
                <w:lang w:eastAsia="el-GR"/>
                <w14:ligatures w14:val="none"/>
              </w:rPr>
              <w:t>1004</w:t>
            </w:r>
          </w:p>
        </w:tc>
        <w:tc>
          <w:tcPr>
            <w:tcW w:w="707" w:type="dxa"/>
            <w:tcBorders>
              <w:top w:val="nil"/>
              <w:left w:val="nil"/>
              <w:bottom w:val="single" w:sz="4" w:space="0" w:color="808080"/>
              <w:right w:val="single" w:sz="4" w:space="0" w:color="808080"/>
            </w:tcBorders>
            <w:shd w:val="clear" w:color="auto" w:fill="auto"/>
            <w:noWrap/>
            <w:vAlign w:val="bottom"/>
            <w:hideMark/>
          </w:tcPr>
          <w:p w14:paraId="7B403FC9" w14:textId="77777777" w:rsidR="00BC6B0A" w:rsidRPr="00BC6B0A" w:rsidRDefault="00BC6B0A" w:rsidP="00BC6B0A">
            <w:pPr>
              <w:spacing w:after="0" w:line="240" w:lineRule="auto"/>
              <w:rPr>
                <w:rFonts w:ascii="Times New Roman" w:eastAsia="Times New Roman" w:hAnsi="Times New Roman" w:cs="Times New Roman"/>
                <w:color w:val="000000"/>
                <w:kern w:val="0"/>
                <w:lang w:eastAsia="el-GR"/>
                <w14:ligatures w14:val="none"/>
              </w:rPr>
            </w:pPr>
            <w:r w:rsidRPr="00BC6B0A">
              <w:rPr>
                <w:rFonts w:ascii="Times New Roman" w:eastAsia="Times New Roman" w:hAnsi="Times New Roman" w:cs="Times New Roman"/>
                <w:color w:val="000000"/>
                <w:kern w:val="0"/>
                <w:lang w:eastAsia="el-GR"/>
                <w14:ligatures w14:val="none"/>
              </w:rPr>
              <w:t>948</w:t>
            </w:r>
          </w:p>
        </w:tc>
        <w:tc>
          <w:tcPr>
            <w:tcW w:w="1810" w:type="dxa"/>
            <w:tcBorders>
              <w:top w:val="nil"/>
              <w:left w:val="nil"/>
              <w:bottom w:val="single" w:sz="4" w:space="0" w:color="808080"/>
              <w:right w:val="single" w:sz="4" w:space="0" w:color="808080"/>
            </w:tcBorders>
            <w:shd w:val="clear" w:color="auto" w:fill="auto"/>
            <w:noWrap/>
            <w:vAlign w:val="bottom"/>
            <w:hideMark/>
          </w:tcPr>
          <w:p w14:paraId="6ADBFBDA" w14:textId="77777777" w:rsidR="00BC6B0A" w:rsidRPr="00BC6B0A" w:rsidRDefault="00BC6B0A" w:rsidP="00BC6B0A">
            <w:pPr>
              <w:spacing w:after="0" w:line="240" w:lineRule="auto"/>
              <w:rPr>
                <w:rFonts w:ascii="Times New Roman" w:eastAsia="Times New Roman" w:hAnsi="Times New Roman" w:cs="Times New Roman"/>
                <w:color w:val="000000"/>
                <w:kern w:val="0"/>
                <w:lang w:eastAsia="el-GR"/>
                <w14:ligatures w14:val="none"/>
              </w:rPr>
            </w:pPr>
            <w:r w:rsidRPr="00BC6B0A">
              <w:rPr>
                <w:rFonts w:ascii="Times New Roman" w:eastAsia="Times New Roman" w:hAnsi="Times New Roman" w:cs="Times New Roman"/>
                <w:color w:val="000000"/>
                <w:kern w:val="0"/>
                <w:lang w:eastAsia="el-GR"/>
                <w14:ligatures w14:val="none"/>
              </w:rPr>
              <w:t>Local System</w:t>
            </w:r>
          </w:p>
        </w:tc>
      </w:tr>
      <w:tr w:rsidR="00BC6B0A" w:rsidRPr="00BC6B0A" w14:paraId="2A441FDE" w14:textId="77777777" w:rsidTr="00BC6B0A">
        <w:trPr>
          <w:trHeight w:val="288"/>
          <w:jc w:val="center"/>
        </w:trPr>
        <w:tc>
          <w:tcPr>
            <w:tcW w:w="1874" w:type="dxa"/>
            <w:tcBorders>
              <w:top w:val="nil"/>
              <w:left w:val="single" w:sz="4" w:space="0" w:color="808080"/>
              <w:bottom w:val="single" w:sz="4" w:space="0" w:color="808080"/>
              <w:right w:val="single" w:sz="4" w:space="0" w:color="808080"/>
            </w:tcBorders>
            <w:shd w:val="clear" w:color="auto" w:fill="auto"/>
            <w:noWrap/>
            <w:vAlign w:val="bottom"/>
            <w:hideMark/>
          </w:tcPr>
          <w:p w14:paraId="5261F7BD" w14:textId="77777777" w:rsidR="00BC6B0A" w:rsidRPr="00BC6B0A" w:rsidRDefault="00BC6B0A" w:rsidP="00BC6B0A">
            <w:pPr>
              <w:spacing w:after="0" w:line="240" w:lineRule="auto"/>
              <w:rPr>
                <w:rFonts w:ascii="Times New Roman" w:eastAsia="Times New Roman" w:hAnsi="Times New Roman" w:cs="Times New Roman"/>
                <w:color w:val="000000"/>
                <w:kern w:val="0"/>
                <w:lang w:eastAsia="el-GR"/>
                <w14:ligatures w14:val="none"/>
              </w:rPr>
            </w:pPr>
            <w:r w:rsidRPr="00BC6B0A">
              <w:rPr>
                <w:rFonts w:ascii="Times New Roman" w:eastAsia="Times New Roman" w:hAnsi="Times New Roman" w:cs="Times New Roman"/>
                <w:color w:val="000000"/>
                <w:kern w:val="0"/>
                <w:lang w:eastAsia="el-GR"/>
                <w14:ligatures w14:val="none"/>
              </w:rPr>
              <w:t xml:space="preserve">svchost.exe </w:t>
            </w:r>
          </w:p>
        </w:tc>
        <w:tc>
          <w:tcPr>
            <w:tcW w:w="730" w:type="dxa"/>
            <w:tcBorders>
              <w:top w:val="nil"/>
              <w:left w:val="nil"/>
              <w:bottom w:val="single" w:sz="4" w:space="0" w:color="808080"/>
              <w:right w:val="single" w:sz="4" w:space="0" w:color="808080"/>
            </w:tcBorders>
            <w:shd w:val="clear" w:color="auto" w:fill="auto"/>
            <w:noWrap/>
            <w:vAlign w:val="bottom"/>
            <w:hideMark/>
          </w:tcPr>
          <w:p w14:paraId="1369E122" w14:textId="77777777" w:rsidR="00BC6B0A" w:rsidRPr="00BC6B0A" w:rsidRDefault="00BC6B0A" w:rsidP="00BC6B0A">
            <w:pPr>
              <w:spacing w:after="0" w:line="240" w:lineRule="auto"/>
              <w:rPr>
                <w:rFonts w:ascii="Times New Roman" w:eastAsia="Times New Roman" w:hAnsi="Times New Roman" w:cs="Times New Roman"/>
                <w:color w:val="000000"/>
                <w:kern w:val="0"/>
                <w:lang w:eastAsia="el-GR"/>
                <w14:ligatures w14:val="none"/>
              </w:rPr>
            </w:pPr>
            <w:r w:rsidRPr="00BC6B0A">
              <w:rPr>
                <w:rFonts w:ascii="Times New Roman" w:eastAsia="Times New Roman" w:hAnsi="Times New Roman" w:cs="Times New Roman"/>
                <w:color w:val="000000"/>
                <w:kern w:val="0"/>
                <w:lang w:eastAsia="el-GR"/>
                <w14:ligatures w14:val="none"/>
              </w:rPr>
              <w:t>1180</w:t>
            </w:r>
          </w:p>
        </w:tc>
        <w:tc>
          <w:tcPr>
            <w:tcW w:w="707" w:type="dxa"/>
            <w:tcBorders>
              <w:top w:val="nil"/>
              <w:left w:val="nil"/>
              <w:bottom w:val="single" w:sz="4" w:space="0" w:color="808080"/>
              <w:right w:val="single" w:sz="4" w:space="0" w:color="808080"/>
            </w:tcBorders>
            <w:shd w:val="clear" w:color="auto" w:fill="auto"/>
            <w:noWrap/>
            <w:vAlign w:val="bottom"/>
            <w:hideMark/>
          </w:tcPr>
          <w:p w14:paraId="5FEE962A" w14:textId="77777777" w:rsidR="00BC6B0A" w:rsidRPr="00BC6B0A" w:rsidRDefault="00BC6B0A" w:rsidP="00BC6B0A">
            <w:pPr>
              <w:spacing w:after="0" w:line="240" w:lineRule="auto"/>
              <w:rPr>
                <w:rFonts w:ascii="Times New Roman" w:eastAsia="Times New Roman" w:hAnsi="Times New Roman" w:cs="Times New Roman"/>
                <w:color w:val="000000"/>
                <w:kern w:val="0"/>
                <w:lang w:eastAsia="el-GR"/>
                <w14:ligatures w14:val="none"/>
              </w:rPr>
            </w:pPr>
            <w:r w:rsidRPr="00BC6B0A">
              <w:rPr>
                <w:rFonts w:ascii="Times New Roman" w:eastAsia="Times New Roman" w:hAnsi="Times New Roman" w:cs="Times New Roman"/>
                <w:color w:val="000000"/>
                <w:kern w:val="0"/>
                <w:lang w:eastAsia="el-GR"/>
                <w14:ligatures w14:val="none"/>
              </w:rPr>
              <w:t>992</w:t>
            </w:r>
          </w:p>
        </w:tc>
        <w:tc>
          <w:tcPr>
            <w:tcW w:w="1810" w:type="dxa"/>
            <w:tcBorders>
              <w:top w:val="nil"/>
              <w:left w:val="nil"/>
              <w:bottom w:val="single" w:sz="4" w:space="0" w:color="808080"/>
              <w:right w:val="single" w:sz="4" w:space="0" w:color="808080"/>
            </w:tcBorders>
            <w:shd w:val="clear" w:color="auto" w:fill="auto"/>
            <w:noWrap/>
            <w:vAlign w:val="bottom"/>
            <w:hideMark/>
          </w:tcPr>
          <w:p w14:paraId="5F03A7AA" w14:textId="77777777" w:rsidR="00BC6B0A" w:rsidRPr="00BC6B0A" w:rsidRDefault="00BC6B0A" w:rsidP="00BC6B0A">
            <w:pPr>
              <w:spacing w:after="0" w:line="240" w:lineRule="auto"/>
              <w:rPr>
                <w:rFonts w:ascii="Times New Roman" w:eastAsia="Times New Roman" w:hAnsi="Times New Roman" w:cs="Times New Roman"/>
                <w:color w:val="000000"/>
                <w:kern w:val="0"/>
                <w:lang w:eastAsia="el-GR"/>
                <w14:ligatures w14:val="none"/>
              </w:rPr>
            </w:pPr>
            <w:r w:rsidRPr="00BC6B0A">
              <w:rPr>
                <w:rFonts w:ascii="Times New Roman" w:eastAsia="Times New Roman" w:hAnsi="Times New Roman" w:cs="Times New Roman"/>
                <w:color w:val="000000"/>
                <w:kern w:val="0"/>
                <w:lang w:eastAsia="el-GR"/>
                <w14:ligatures w14:val="none"/>
              </w:rPr>
              <w:t>Local System</w:t>
            </w:r>
          </w:p>
        </w:tc>
      </w:tr>
      <w:tr w:rsidR="00BC6B0A" w:rsidRPr="00BC6B0A" w14:paraId="63A10F1B" w14:textId="77777777" w:rsidTr="00BC6B0A">
        <w:trPr>
          <w:trHeight w:val="288"/>
          <w:jc w:val="center"/>
        </w:trPr>
        <w:tc>
          <w:tcPr>
            <w:tcW w:w="1874" w:type="dxa"/>
            <w:tcBorders>
              <w:top w:val="nil"/>
              <w:left w:val="single" w:sz="4" w:space="0" w:color="808080"/>
              <w:bottom w:val="single" w:sz="4" w:space="0" w:color="808080"/>
              <w:right w:val="single" w:sz="4" w:space="0" w:color="808080"/>
            </w:tcBorders>
            <w:shd w:val="clear" w:color="auto" w:fill="auto"/>
            <w:noWrap/>
            <w:vAlign w:val="bottom"/>
            <w:hideMark/>
          </w:tcPr>
          <w:p w14:paraId="12874BD6" w14:textId="77777777" w:rsidR="00BC6B0A" w:rsidRPr="00BC6B0A" w:rsidRDefault="00BC6B0A" w:rsidP="00BC6B0A">
            <w:pPr>
              <w:spacing w:after="0" w:line="240" w:lineRule="auto"/>
              <w:rPr>
                <w:rFonts w:ascii="Times New Roman" w:eastAsia="Times New Roman" w:hAnsi="Times New Roman" w:cs="Times New Roman"/>
                <w:color w:val="000000"/>
                <w:kern w:val="0"/>
                <w:lang w:eastAsia="el-GR"/>
                <w14:ligatures w14:val="none"/>
              </w:rPr>
            </w:pPr>
            <w:r w:rsidRPr="00BC6B0A">
              <w:rPr>
                <w:rFonts w:ascii="Times New Roman" w:eastAsia="Times New Roman" w:hAnsi="Times New Roman" w:cs="Times New Roman"/>
                <w:color w:val="000000"/>
                <w:kern w:val="0"/>
                <w:lang w:eastAsia="el-GR"/>
                <w14:ligatures w14:val="none"/>
              </w:rPr>
              <w:t xml:space="preserve">svchost.exe </w:t>
            </w:r>
          </w:p>
        </w:tc>
        <w:tc>
          <w:tcPr>
            <w:tcW w:w="730" w:type="dxa"/>
            <w:tcBorders>
              <w:top w:val="nil"/>
              <w:left w:val="nil"/>
              <w:bottom w:val="single" w:sz="4" w:space="0" w:color="808080"/>
              <w:right w:val="single" w:sz="4" w:space="0" w:color="808080"/>
            </w:tcBorders>
            <w:shd w:val="clear" w:color="auto" w:fill="auto"/>
            <w:noWrap/>
            <w:vAlign w:val="bottom"/>
            <w:hideMark/>
          </w:tcPr>
          <w:p w14:paraId="6B750F74" w14:textId="77777777" w:rsidR="00BC6B0A" w:rsidRPr="00BC6B0A" w:rsidRDefault="00BC6B0A" w:rsidP="00BC6B0A">
            <w:pPr>
              <w:spacing w:after="0" w:line="240" w:lineRule="auto"/>
              <w:rPr>
                <w:rFonts w:ascii="Times New Roman" w:eastAsia="Times New Roman" w:hAnsi="Times New Roman" w:cs="Times New Roman"/>
                <w:color w:val="000000"/>
                <w:kern w:val="0"/>
                <w:lang w:eastAsia="el-GR"/>
                <w14:ligatures w14:val="none"/>
              </w:rPr>
            </w:pPr>
            <w:r w:rsidRPr="00BC6B0A">
              <w:rPr>
                <w:rFonts w:ascii="Times New Roman" w:eastAsia="Times New Roman" w:hAnsi="Times New Roman" w:cs="Times New Roman"/>
                <w:color w:val="000000"/>
                <w:kern w:val="0"/>
                <w:lang w:eastAsia="el-GR"/>
                <w14:ligatures w14:val="none"/>
              </w:rPr>
              <w:t>1268</w:t>
            </w:r>
          </w:p>
        </w:tc>
        <w:tc>
          <w:tcPr>
            <w:tcW w:w="707" w:type="dxa"/>
            <w:tcBorders>
              <w:top w:val="nil"/>
              <w:left w:val="nil"/>
              <w:bottom w:val="single" w:sz="4" w:space="0" w:color="808080"/>
              <w:right w:val="single" w:sz="4" w:space="0" w:color="808080"/>
            </w:tcBorders>
            <w:shd w:val="clear" w:color="auto" w:fill="auto"/>
            <w:noWrap/>
            <w:vAlign w:val="bottom"/>
            <w:hideMark/>
          </w:tcPr>
          <w:p w14:paraId="04DED69F" w14:textId="77777777" w:rsidR="00BC6B0A" w:rsidRPr="00BC6B0A" w:rsidRDefault="00BC6B0A" w:rsidP="00BC6B0A">
            <w:pPr>
              <w:spacing w:after="0" w:line="240" w:lineRule="auto"/>
              <w:rPr>
                <w:rFonts w:ascii="Times New Roman" w:eastAsia="Times New Roman" w:hAnsi="Times New Roman" w:cs="Times New Roman"/>
                <w:color w:val="000000"/>
                <w:kern w:val="0"/>
                <w:lang w:eastAsia="el-GR"/>
                <w14:ligatures w14:val="none"/>
              </w:rPr>
            </w:pPr>
            <w:r w:rsidRPr="00BC6B0A">
              <w:rPr>
                <w:rFonts w:ascii="Times New Roman" w:eastAsia="Times New Roman" w:hAnsi="Times New Roman" w:cs="Times New Roman"/>
                <w:color w:val="000000"/>
                <w:kern w:val="0"/>
                <w:lang w:eastAsia="el-GR"/>
                <w14:ligatures w14:val="none"/>
              </w:rPr>
              <w:t>992</w:t>
            </w:r>
          </w:p>
        </w:tc>
        <w:tc>
          <w:tcPr>
            <w:tcW w:w="1810" w:type="dxa"/>
            <w:tcBorders>
              <w:top w:val="nil"/>
              <w:left w:val="nil"/>
              <w:bottom w:val="single" w:sz="4" w:space="0" w:color="808080"/>
              <w:right w:val="single" w:sz="4" w:space="0" w:color="808080"/>
            </w:tcBorders>
            <w:shd w:val="clear" w:color="auto" w:fill="auto"/>
            <w:noWrap/>
            <w:vAlign w:val="bottom"/>
            <w:hideMark/>
          </w:tcPr>
          <w:p w14:paraId="73DC4070" w14:textId="77777777" w:rsidR="00BC6B0A" w:rsidRPr="00BC6B0A" w:rsidRDefault="00BC6B0A" w:rsidP="00BC6B0A">
            <w:pPr>
              <w:spacing w:after="0" w:line="240" w:lineRule="auto"/>
              <w:rPr>
                <w:rFonts w:ascii="Times New Roman" w:eastAsia="Times New Roman" w:hAnsi="Times New Roman" w:cs="Times New Roman"/>
                <w:color w:val="000000"/>
                <w:kern w:val="0"/>
                <w:lang w:eastAsia="el-GR"/>
                <w14:ligatures w14:val="none"/>
              </w:rPr>
            </w:pPr>
            <w:r w:rsidRPr="00BC6B0A">
              <w:rPr>
                <w:rFonts w:ascii="Times New Roman" w:eastAsia="Times New Roman" w:hAnsi="Times New Roman" w:cs="Times New Roman"/>
                <w:color w:val="000000"/>
                <w:kern w:val="0"/>
                <w:lang w:eastAsia="el-GR"/>
                <w14:ligatures w14:val="none"/>
              </w:rPr>
              <w:t>Local System</w:t>
            </w:r>
          </w:p>
        </w:tc>
      </w:tr>
      <w:tr w:rsidR="00BC6B0A" w:rsidRPr="00BC6B0A" w14:paraId="515A000E" w14:textId="77777777" w:rsidTr="00BC6B0A">
        <w:trPr>
          <w:trHeight w:val="288"/>
          <w:jc w:val="center"/>
        </w:trPr>
        <w:tc>
          <w:tcPr>
            <w:tcW w:w="1874" w:type="dxa"/>
            <w:tcBorders>
              <w:top w:val="nil"/>
              <w:left w:val="single" w:sz="4" w:space="0" w:color="808080"/>
              <w:bottom w:val="single" w:sz="4" w:space="0" w:color="808080"/>
              <w:right w:val="single" w:sz="4" w:space="0" w:color="808080"/>
            </w:tcBorders>
            <w:shd w:val="clear" w:color="auto" w:fill="auto"/>
            <w:noWrap/>
            <w:vAlign w:val="bottom"/>
            <w:hideMark/>
          </w:tcPr>
          <w:p w14:paraId="34CD79EB" w14:textId="77777777" w:rsidR="00BC6B0A" w:rsidRPr="00BC6B0A" w:rsidRDefault="00BC6B0A" w:rsidP="00BC6B0A">
            <w:pPr>
              <w:spacing w:after="0" w:line="240" w:lineRule="auto"/>
              <w:rPr>
                <w:rFonts w:ascii="Times New Roman" w:eastAsia="Times New Roman" w:hAnsi="Times New Roman" w:cs="Times New Roman"/>
                <w:color w:val="000000"/>
                <w:kern w:val="0"/>
                <w:lang w:eastAsia="el-GR"/>
                <w14:ligatures w14:val="none"/>
              </w:rPr>
            </w:pPr>
            <w:r w:rsidRPr="00BC6B0A">
              <w:rPr>
                <w:rFonts w:ascii="Times New Roman" w:eastAsia="Times New Roman" w:hAnsi="Times New Roman" w:cs="Times New Roman"/>
                <w:color w:val="000000"/>
                <w:kern w:val="0"/>
                <w:lang w:eastAsia="el-GR"/>
                <w14:ligatures w14:val="none"/>
              </w:rPr>
              <w:t xml:space="preserve">svchost.exe </w:t>
            </w:r>
          </w:p>
        </w:tc>
        <w:tc>
          <w:tcPr>
            <w:tcW w:w="730" w:type="dxa"/>
            <w:tcBorders>
              <w:top w:val="nil"/>
              <w:left w:val="nil"/>
              <w:bottom w:val="single" w:sz="4" w:space="0" w:color="808080"/>
              <w:right w:val="single" w:sz="4" w:space="0" w:color="808080"/>
            </w:tcBorders>
            <w:shd w:val="clear" w:color="auto" w:fill="auto"/>
            <w:noWrap/>
            <w:vAlign w:val="bottom"/>
            <w:hideMark/>
          </w:tcPr>
          <w:p w14:paraId="49CAF08E" w14:textId="77777777" w:rsidR="00BC6B0A" w:rsidRPr="00BC6B0A" w:rsidRDefault="00BC6B0A" w:rsidP="00BC6B0A">
            <w:pPr>
              <w:spacing w:after="0" w:line="240" w:lineRule="auto"/>
              <w:rPr>
                <w:rFonts w:ascii="Times New Roman" w:eastAsia="Times New Roman" w:hAnsi="Times New Roman" w:cs="Times New Roman"/>
                <w:color w:val="000000"/>
                <w:kern w:val="0"/>
                <w:lang w:eastAsia="el-GR"/>
                <w14:ligatures w14:val="none"/>
              </w:rPr>
            </w:pPr>
            <w:r w:rsidRPr="00BC6B0A">
              <w:rPr>
                <w:rFonts w:ascii="Times New Roman" w:eastAsia="Times New Roman" w:hAnsi="Times New Roman" w:cs="Times New Roman"/>
                <w:color w:val="000000"/>
                <w:kern w:val="0"/>
                <w:lang w:eastAsia="el-GR"/>
                <w14:ligatures w14:val="none"/>
              </w:rPr>
              <w:t>1392</w:t>
            </w:r>
          </w:p>
        </w:tc>
        <w:tc>
          <w:tcPr>
            <w:tcW w:w="707" w:type="dxa"/>
            <w:tcBorders>
              <w:top w:val="nil"/>
              <w:left w:val="nil"/>
              <w:bottom w:val="single" w:sz="4" w:space="0" w:color="808080"/>
              <w:right w:val="single" w:sz="4" w:space="0" w:color="808080"/>
            </w:tcBorders>
            <w:shd w:val="clear" w:color="auto" w:fill="auto"/>
            <w:noWrap/>
            <w:vAlign w:val="bottom"/>
            <w:hideMark/>
          </w:tcPr>
          <w:p w14:paraId="097B5CAB" w14:textId="77777777" w:rsidR="00BC6B0A" w:rsidRPr="00BC6B0A" w:rsidRDefault="00BC6B0A" w:rsidP="00BC6B0A">
            <w:pPr>
              <w:spacing w:after="0" w:line="240" w:lineRule="auto"/>
              <w:rPr>
                <w:rFonts w:ascii="Times New Roman" w:eastAsia="Times New Roman" w:hAnsi="Times New Roman" w:cs="Times New Roman"/>
                <w:color w:val="000000"/>
                <w:kern w:val="0"/>
                <w:lang w:eastAsia="el-GR"/>
                <w14:ligatures w14:val="none"/>
              </w:rPr>
            </w:pPr>
            <w:r w:rsidRPr="00BC6B0A">
              <w:rPr>
                <w:rFonts w:ascii="Times New Roman" w:eastAsia="Times New Roman" w:hAnsi="Times New Roman" w:cs="Times New Roman"/>
                <w:color w:val="000000"/>
                <w:kern w:val="0"/>
                <w:lang w:eastAsia="el-GR"/>
                <w14:ligatures w14:val="none"/>
              </w:rPr>
              <w:t>992</w:t>
            </w:r>
          </w:p>
        </w:tc>
        <w:tc>
          <w:tcPr>
            <w:tcW w:w="1810" w:type="dxa"/>
            <w:tcBorders>
              <w:top w:val="nil"/>
              <w:left w:val="nil"/>
              <w:bottom w:val="single" w:sz="4" w:space="0" w:color="808080"/>
              <w:right w:val="single" w:sz="4" w:space="0" w:color="808080"/>
            </w:tcBorders>
            <w:shd w:val="clear" w:color="auto" w:fill="auto"/>
            <w:noWrap/>
            <w:vAlign w:val="bottom"/>
            <w:hideMark/>
          </w:tcPr>
          <w:p w14:paraId="5C9EC0DF" w14:textId="77777777" w:rsidR="00BC6B0A" w:rsidRPr="00BC6B0A" w:rsidRDefault="00BC6B0A" w:rsidP="00BC6B0A">
            <w:pPr>
              <w:spacing w:after="0" w:line="240" w:lineRule="auto"/>
              <w:rPr>
                <w:rFonts w:ascii="Times New Roman" w:eastAsia="Times New Roman" w:hAnsi="Times New Roman" w:cs="Times New Roman"/>
                <w:color w:val="000000"/>
                <w:kern w:val="0"/>
                <w:lang w:eastAsia="el-GR"/>
                <w14:ligatures w14:val="none"/>
              </w:rPr>
            </w:pPr>
            <w:r w:rsidRPr="00BC6B0A">
              <w:rPr>
                <w:rFonts w:ascii="Times New Roman" w:eastAsia="Times New Roman" w:hAnsi="Times New Roman" w:cs="Times New Roman"/>
                <w:color w:val="000000"/>
                <w:kern w:val="0"/>
                <w:lang w:eastAsia="el-GR"/>
                <w14:ligatures w14:val="none"/>
              </w:rPr>
              <w:t>Local System</w:t>
            </w:r>
          </w:p>
        </w:tc>
      </w:tr>
      <w:tr w:rsidR="00BC6B0A" w:rsidRPr="00BC6B0A" w14:paraId="55DDD0D0" w14:textId="77777777" w:rsidTr="00BC6B0A">
        <w:trPr>
          <w:trHeight w:val="288"/>
          <w:jc w:val="center"/>
        </w:trPr>
        <w:tc>
          <w:tcPr>
            <w:tcW w:w="1874" w:type="dxa"/>
            <w:tcBorders>
              <w:top w:val="nil"/>
              <w:left w:val="single" w:sz="4" w:space="0" w:color="808080"/>
              <w:bottom w:val="single" w:sz="4" w:space="0" w:color="808080"/>
              <w:right w:val="single" w:sz="4" w:space="0" w:color="808080"/>
            </w:tcBorders>
            <w:shd w:val="clear" w:color="auto" w:fill="auto"/>
            <w:noWrap/>
            <w:vAlign w:val="bottom"/>
            <w:hideMark/>
          </w:tcPr>
          <w:p w14:paraId="04C0F926" w14:textId="77777777" w:rsidR="00BC6B0A" w:rsidRPr="00BC6B0A" w:rsidRDefault="00BC6B0A" w:rsidP="00BC6B0A">
            <w:pPr>
              <w:spacing w:after="0" w:line="240" w:lineRule="auto"/>
              <w:rPr>
                <w:rFonts w:ascii="Times New Roman" w:eastAsia="Times New Roman" w:hAnsi="Times New Roman" w:cs="Times New Roman"/>
                <w:color w:val="000000"/>
                <w:kern w:val="0"/>
                <w:lang w:eastAsia="el-GR"/>
                <w14:ligatures w14:val="none"/>
              </w:rPr>
            </w:pPr>
            <w:r w:rsidRPr="00BC6B0A">
              <w:rPr>
                <w:rFonts w:ascii="Times New Roman" w:eastAsia="Times New Roman" w:hAnsi="Times New Roman" w:cs="Times New Roman"/>
                <w:color w:val="000000"/>
                <w:kern w:val="0"/>
                <w:lang w:eastAsia="el-GR"/>
                <w14:ligatures w14:val="none"/>
              </w:rPr>
              <w:t xml:space="preserve">svchost.exe </w:t>
            </w:r>
          </w:p>
        </w:tc>
        <w:tc>
          <w:tcPr>
            <w:tcW w:w="730" w:type="dxa"/>
            <w:tcBorders>
              <w:top w:val="nil"/>
              <w:left w:val="nil"/>
              <w:bottom w:val="single" w:sz="4" w:space="0" w:color="808080"/>
              <w:right w:val="single" w:sz="4" w:space="0" w:color="808080"/>
            </w:tcBorders>
            <w:shd w:val="clear" w:color="auto" w:fill="auto"/>
            <w:noWrap/>
            <w:vAlign w:val="bottom"/>
            <w:hideMark/>
          </w:tcPr>
          <w:p w14:paraId="7A22D508" w14:textId="77777777" w:rsidR="00BC6B0A" w:rsidRPr="00BC6B0A" w:rsidRDefault="00BC6B0A" w:rsidP="00BC6B0A">
            <w:pPr>
              <w:spacing w:after="0" w:line="240" w:lineRule="auto"/>
              <w:rPr>
                <w:rFonts w:ascii="Times New Roman" w:eastAsia="Times New Roman" w:hAnsi="Times New Roman" w:cs="Times New Roman"/>
                <w:color w:val="000000"/>
                <w:kern w:val="0"/>
                <w:lang w:eastAsia="el-GR"/>
                <w14:ligatures w14:val="none"/>
              </w:rPr>
            </w:pPr>
            <w:r w:rsidRPr="00BC6B0A">
              <w:rPr>
                <w:rFonts w:ascii="Times New Roman" w:eastAsia="Times New Roman" w:hAnsi="Times New Roman" w:cs="Times New Roman"/>
                <w:color w:val="000000"/>
                <w:kern w:val="0"/>
                <w:lang w:eastAsia="el-GR"/>
                <w14:ligatures w14:val="none"/>
              </w:rPr>
              <w:t>1532</w:t>
            </w:r>
          </w:p>
        </w:tc>
        <w:tc>
          <w:tcPr>
            <w:tcW w:w="707" w:type="dxa"/>
            <w:tcBorders>
              <w:top w:val="nil"/>
              <w:left w:val="nil"/>
              <w:bottom w:val="single" w:sz="4" w:space="0" w:color="808080"/>
              <w:right w:val="single" w:sz="4" w:space="0" w:color="808080"/>
            </w:tcBorders>
            <w:shd w:val="clear" w:color="auto" w:fill="auto"/>
            <w:noWrap/>
            <w:vAlign w:val="bottom"/>
            <w:hideMark/>
          </w:tcPr>
          <w:p w14:paraId="255396E2" w14:textId="77777777" w:rsidR="00BC6B0A" w:rsidRPr="00BC6B0A" w:rsidRDefault="00BC6B0A" w:rsidP="00BC6B0A">
            <w:pPr>
              <w:spacing w:after="0" w:line="240" w:lineRule="auto"/>
              <w:rPr>
                <w:rFonts w:ascii="Times New Roman" w:eastAsia="Times New Roman" w:hAnsi="Times New Roman" w:cs="Times New Roman"/>
                <w:color w:val="000000"/>
                <w:kern w:val="0"/>
                <w:lang w:eastAsia="el-GR"/>
                <w14:ligatures w14:val="none"/>
              </w:rPr>
            </w:pPr>
            <w:r w:rsidRPr="00BC6B0A">
              <w:rPr>
                <w:rFonts w:ascii="Times New Roman" w:eastAsia="Times New Roman" w:hAnsi="Times New Roman" w:cs="Times New Roman"/>
                <w:color w:val="000000"/>
                <w:kern w:val="0"/>
                <w:lang w:eastAsia="el-GR"/>
                <w14:ligatures w14:val="none"/>
              </w:rPr>
              <w:t>992</w:t>
            </w:r>
          </w:p>
        </w:tc>
        <w:tc>
          <w:tcPr>
            <w:tcW w:w="1810" w:type="dxa"/>
            <w:tcBorders>
              <w:top w:val="nil"/>
              <w:left w:val="nil"/>
              <w:bottom w:val="single" w:sz="4" w:space="0" w:color="808080"/>
              <w:right w:val="single" w:sz="4" w:space="0" w:color="808080"/>
            </w:tcBorders>
            <w:shd w:val="clear" w:color="auto" w:fill="auto"/>
            <w:noWrap/>
            <w:vAlign w:val="bottom"/>
            <w:hideMark/>
          </w:tcPr>
          <w:p w14:paraId="12D02310" w14:textId="77777777" w:rsidR="00BC6B0A" w:rsidRPr="00BC6B0A" w:rsidRDefault="00BC6B0A" w:rsidP="00BC6B0A">
            <w:pPr>
              <w:spacing w:after="0" w:line="240" w:lineRule="auto"/>
              <w:rPr>
                <w:rFonts w:ascii="Times New Roman" w:eastAsia="Times New Roman" w:hAnsi="Times New Roman" w:cs="Times New Roman"/>
                <w:color w:val="000000"/>
                <w:kern w:val="0"/>
                <w:lang w:eastAsia="el-GR"/>
                <w14:ligatures w14:val="none"/>
              </w:rPr>
            </w:pPr>
            <w:r w:rsidRPr="00BC6B0A">
              <w:rPr>
                <w:rFonts w:ascii="Times New Roman" w:eastAsia="Times New Roman" w:hAnsi="Times New Roman" w:cs="Times New Roman"/>
                <w:color w:val="000000"/>
                <w:kern w:val="0"/>
                <w:lang w:eastAsia="el-GR"/>
                <w14:ligatures w14:val="none"/>
              </w:rPr>
              <w:t>Local System</w:t>
            </w:r>
          </w:p>
        </w:tc>
      </w:tr>
      <w:tr w:rsidR="00BC6B0A" w:rsidRPr="00BC6B0A" w14:paraId="17C3F5DC" w14:textId="77777777" w:rsidTr="00BC6B0A">
        <w:trPr>
          <w:trHeight w:val="288"/>
          <w:jc w:val="center"/>
        </w:trPr>
        <w:tc>
          <w:tcPr>
            <w:tcW w:w="1874" w:type="dxa"/>
            <w:tcBorders>
              <w:top w:val="nil"/>
              <w:left w:val="single" w:sz="4" w:space="0" w:color="808080"/>
              <w:bottom w:val="single" w:sz="4" w:space="0" w:color="808080"/>
              <w:right w:val="single" w:sz="4" w:space="0" w:color="808080"/>
            </w:tcBorders>
            <w:shd w:val="clear" w:color="auto" w:fill="auto"/>
            <w:noWrap/>
            <w:vAlign w:val="bottom"/>
            <w:hideMark/>
          </w:tcPr>
          <w:p w14:paraId="39A097A6" w14:textId="77777777" w:rsidR="00BC6B0A" w:rsidRPr="00BC6B0A" w:rsidRDefault="00BC6B0A" w:rsidP="00BC6B0A">
            <w:pPr>
              <w:spacing w:after="0" w:line="240" w:lineRule="auto"/>
              <w:rPr>
                <w:rFonts w:ascii="Times New Roman" w:eastAsia="Times New Roman" w:hAnsi="Times New Roman" w:cs="Times New Roman"/>
                <w:color w:val="000000"/>
                <w:kern w:val="0"/>
                <w:lang w:eastAsia="el-GR"/>
                <w14:ligatures w14:val="none"/>
              </w:rPr>
            </w:pPr>
            <w:r w:rsidRPr="00BC6B0A">
              <w:rPr>
                <w:rFonts w:ascii="Times New Roman" w:eastAsia="Times New Roman" w:hAnsi="Times New Roman" w:cs="Times New Roman"/>
                <w:color w:val="000000"/>
                <w:kern w:val="0"/>
                <w:lang w:eastAsia="el-GR"/>
                <w14:ligatures w14:val="none"/>
              </w:rPr>
              <w:t xml:space="preserve">svchost.exe </w:t>
            </w:r>
          </w:p>
        </w:tc>
        <w:tc>
          <w:tcPr>
            <w:tcW w:w="730" w:type="dxa"/>
            <w:tcBorders>
              <w:top w:val="nil"/>
              <w:left w:val="nil"/>
              <w:bottom w:val="single" w:sz="4" w:space="0" w:color="808080"/>
              <w:right w:val="single" w:sz="4" w:space="0" w:color="808080"/>
            </w:tcBorders>
            <w:shd w:val="clear" w:color="auto" w:fill="auto"/>
            <w:noWrap/>
            <w:vAlign w:val="bottom"/>
            <w:hideMark/>
          </w:tcPr>
          <w:p w14:paraId="60E69E35" w14:textId="77777777" w:rsidR="00BC6B0A" w:rsidRPr="00BC6B0A" w:rsidRDefault="00BC6B0A" w:rsidP="00BC6B0A">
            <w:pPr>
              <w:spacing w:after="0" w:line="240" w:lineRule="auto"/>
              <w:rPr>
                <w:rFonts w:ascii="Times New Roman" w:eastAsia="Times New Roman" w:hAnsi="Times New Roman" w:cs="Times New Roman"/>
                <w:color w:val="000000"/>
                <w:kern w:val="0"/>
                <w:lang w:eastAsia="el-GR"/>
                <w14:ligatures w14:val="none"/>
              </w:rPr>
            </w:pPr>
            <w:r w:rsidRPr="00BC6B0A">
              <w:rPr>
                <w:rFonts w:ascii="Times New Roman" w:eastAsia="Times New Roman" w:hAnsi="Times New Roman" w:cs="Times New Roman"/>
                <w:color w:val="000000"/>
                <w:kern w:val="0"/>
                <w:lang w:eastAsia="el-GR"/>
                <w14:ligatures w14:val="none"/>
              </w:rPr>
              <w:t>1644</w:t>
            </w:r>
          </w:p>
        </w:tc>
        <w:tc>
          <w:tcPr>
            <w:tcW w:w="707" w:type="dxa"/>
            <w:tcBorders>
              <w:top w:val="nil"/>
              <w:left w:val="nil"/>
              <w:bottom w:val="single" w:sz="4" w:space="0" w:color="808080"/>
              <w:right w:val="single" w:sz="4" w:space="0" w:color="808080"/>
            </w:tcBorders>
            <w:shd w:val="clear" w:color="auto" w:fill="auto"/>
            <w:noWrap/>
            <w:vAlign w:val="bottom"/>
            <w:hideMark/>
          </w:tcPr>
          <w:p w14:paraId="0A504E78" w14:textId="77777777" w:rsidR="00BC6B0A" w:rsidRPr="00BC6B0A" w:rsidRDefault="00BC6B0A" w:rsidP="00BC6B0A">
            <w:pPr>
              <w:spacing w:after="0" w:line="240" w:lineRule="auto"/>
              <w:rPr>
                <w:rFonts w:ascii="Times New Roman" w:eastAsia="Times New Roman" w:hAnsi="Times New Roman" w:cs="Times New Roman"/>
                <w:color w:val="000000"/>
                <w:kern w:val="0"/>
                <w:lang w:eastAsia="el-GR"/>
                <w14:ligatures w14:val="none"/>
              </w:rPr>
            </w:pPr>
            <w:r w:rsidRPr="00BC6B0A">
              <w:rPr>
                <w:rFonts w:ascii="Times New Roman" w:eastAsia="Times New Roman" w:hAnsi="Times New Roman" w:cs="Times New Roman"/>
                <w:color w:val="000000"/>
                <w:kern w:val="0"/>
                <w:lang w:eastAsia="el-GR"/>
                <w14:ligatures w14:val="none"/>
              </w:rPr>
              <w:t>992</w:t>
            </w:r>
          </w:p>
        </w:tc>
        <w:tc>
          <w:tcPr>
            <w:tcW w:w="1810" w:type="dxa"/>
            <w:tcBorders>
              <w:top w:val="nil"/>
              <w:left w:val="nil"/>
              <w:bottom w:val="single" w:sz="4" w:space="0" w:color="808080"/>
              <w:right w:val="single" w:sz="4" w:space="0" w:color="808080"/>
            </w:tcBorders>
            <w:shd w:val="clear" w:color="auto" w:fill="auto"/>
            <w:noWrap/>
            <w:vAlign w:val="bottom"/>
            <w:hideMark/>
          </w:tcPr>
          <w:p w14:paraId="45DF04B2" w14:textId="77777777" w:rsidR="00BC6B0A" w:rsidRPr="00BC6B0A" w:rsidRDefault="00BC6B0A" w:rsidP="00BC6B0A">
            <w:pPr>
              <w:spacing w:after="0" w:line="240" w:lineRule="auto"/>
              <w:rPr>
                <w:rFonts w:ascii="Times New Roman" w:eastAsia="Times New Roman" w:hAnsi="Times New Roman" w:cs="Times New Roman"/>
                <w:color w:val="000000"/>
                <w:kern w:val="0"/>
                <w:lang w:eastAsia="el-GR"/>
                <w14:ligatures w14:val="none"/>
              </w:rPr>
            </w:pPr>
            <w:r w:rsidRPr="00BC6B0A">
              <w:rPr>
                <w:rFonts w:ascii="Times New Roman" w:eastAsia="Times New Roman" w:hAnsi="Times New Roman" w:cs="Times New Roman"/>
                <w:color w:val="000000"/>
                <w:kern w:val="0"/>
                <w:lang w:eastAsia="el-GR"/>
                <w14:ligatures w14:val="none"/>
              </w:rPr>
              <w:t>Local System</w:t>
            </w:r>
          </w:p>
        </w:tc>
      </w:tr>
      <w:tr w:rsidR="00BC6B0A" w:rsidRPr="00BC6B0A" w14:paraId="45AB663B" w14:textId="77777777" w:rsidTr="00BC6B0A">
        <w:trPr>
          <w:trHeight w:val="288"/>
          <w:jc w:val="center"/>
        </w:trPr>
        <w:tc>
          <w:tcPr>
            <w:tcW w:w="1874" w:type="dxa"/>
            <w:tcBorders>
              <w:top w:val="nil"/>
              <w:left w:val="single" w:sz="4" w:space="0" w:color="808080"/>
              <w:bottom w:val="single" w:sz="4" w:space="0" w:color="808080"/>
              <w:right w:val="single" w:sz="4" w:space="0" w:color="808080"/>
            </w:tcBorders>
            <w:shd w:val="clear" w:color="auto" w:fill="auto"/>
            <w:noWrap/>
            <w:vAlign w:val="bottom"/>
            <w:hideMark/>
          </w:tcPr>
          <w:p w14:paraId="53BBC08D" w14:textId="77777777" w:rsidR="00BC6B0A" w:rsidRPr="00BC6B0A" w:rsidRDefault="00BC6B0A" w:rsidP="00BC6B0A">
            <w:pPr>
              <w:spacing w:after="0" w:line="240" w:lineRule="auto"/>
              <w:rPr>
                <w:rFonts w:ascii="Times New Roman" w:eastAsia="Times New Roman" w:hAnsi="Times New Roman" w:cs="Times New Roman"/>
                <w:color w:val="000000"/>
                <w:kern w:val="0"/>
                <w:lang w:eastAsia="el-GR"/>
                <w14:ligatures w14:val="none"/>
              </w:rPr>
            </w:pPr>
            <w:r w:rsidRPr="00BC6B0A">
              <w:rPr>
                <w:rFonts w:ascii="Times New Roman" w:eastAsia="Times New Roman" w:hAnsi="Times New Roman" w:cs="Times New Roman"/>
                <w:color w:val="000000"/>
                <w:kern w:val="0"/>
                <w:lang w:eastAsia="el-GR"/>
                <w14:ligatures w14:val="none"/>
              </w:rPr>
              <w:t xml:space="preserve">svchost.exe </w:t>
            </w:r>
          </w:p>
        </w:tc>
        <w:tc>
          <w:tcPr>
            <w:tcW w:w="730" w:type="dxa"/>
            <w:tcBorders>
              <w:top w:val="nil"/>
              <w:left w:val="nil"/>
              <w:bottom w:val="single" w:sz="4" w:space="0" w:color="808080"/>
              <w:right w:val="single" w:sz="4" w:space="0" w:color="808080"/>
            </w:tcBorders>
            <w:shd w:val="clear" w:color="auto" w:fill="auto"/>
            <w:noWrap/>
            <w:vAlign w:val="bottom"/>
            <w:hideMark/>
          </w:tcPr>
          <w:p w14:paraId="64D6D3F0" w14:textId="77777777" w:rsidR="00BC6B0A" w:rsidRPr="00BC6B0A" w:rsidRDefault="00BC6B0A" w:rsidP="00BC6B0A">
            <w:pPr>
              <w:spacing w:after="0" w:line="240" w:lineRule="auto"/>
              <w:rPr>
                <w:rFonts w:ascii="Times New Roman" w:eastAsia="Times New Roman" w:hAnsi="Times New Roman" w:cs="Times New Roman"/>
                <w:color w:val="000000"/>
                <w:kern w:val="0"/>
                <w:lang w:eastAsia="el-GR"/>
                <w14:ligatures w14:val="none"/>
              </w:rPr>
            </w:pPr>
            <w:r w:rsidRPr="00BC6B0A">
              <w:rPr>
                <w:rFonts w:ascii="Times New Roman" w:eastAsia="Times New Roman" w:hAnsi="Times New Roman" w:cs="Times New Roman"/>
                <w:color w:val="000000"/>
                <w:kern w:val="0"/>
                <w:lang w:eastAsia="el-GR"/>
                <w14:ligatures w14:val="none"/>
              </w:rPr>
              <w:t>1796</w:t>
            </w:r>
          </w:p>
        </w:tc>
        <w:tc>
          <w:tcPr>
            <w:tcW w:w="707" w:type="dxa"/>
            <w:tcBorders>
              <w:top w:val="nil"/>
              <w:left w:val="nil"/>
              <w:bottom w:val="single" w:sz="4" w:space="0" w:color="808080"/>
              <w:right w:val="single" w:sz="4" w:space="0" w:color="808080"/>
            </w:tcBorders>
            <w:shd w:val="clear" w:color="auto" w:fill="auto"/>
            <w:noWrap/>
            <w:vAlign w:val="bottom"/>
            <w:hideMark/>
          </w:tcPr>
          <w:p w14:paraId="208D7B8D" w14:textId="77777777" w:rsidR="00BC6B0A" w:rsidRPr="00BC6B0A" w:rsidRDefault="00BC6B0A" w:rsidP="00BC6B0A">
            <w:pPr>
              <w:spacing w:after="0" w:line="240" w:lineRule="auto"/>
              <w:rPr>
                <w:rFonts w:ascii="Times New Roman" w:eastAsia="Times New Roman" w:hAnsi="Times New Roman" w:cs="Times New Roman"/>
                <w:color w:val="000000"/>
                <w:kern w:val="0"/>
                <w:lang w:eastAsia="el-GR"/>
                <w14:ligatures w14:val="none"/>
              </w:rPr>
            </w:pPr>
            <w:r w:rsidRPr="00BC6B0A">
              <w:rPr>
                <w:rFonts w:ascii="Times New Roman" w:eastAsia="Times New Roman" w:hAnsi="Times New Roman" w:cs="Times New Roman"/>
                <w:color w:val="000000"/>
                <w:kern w:val="0"/>
                <w:lang w:eastAsia="el-GR"/>
                <w14:ligatures w14:val="none"/>
              </w:rPr>
              <w:t>992</w:t>
            </w:r>
          </w:p>
        </w:tc>
        <w:tc>
          <w:tcPr>
            <w:tcW w:w="1810" w:type="dxa"/>
            <w:tcBorders>
              <w:top w:val="nil"/>
              <w:left w:val="nil"/>
              <w:bottom w:val="single" w:sz="4" w:space="0" w:color="808080"/>
              <w:right w:val="single" w:sz="4" w:space="0" w:color="808080"/>
            </w:tcBorders>
            <w:shd w:val="clear" w:color="auto" w:fill="auto"/>
            <w:noWrap/>
            <w:vAlign w:val="bottom"/>
            <w:hideMark/>
          </w:tcPr>
          <w:p w14:paraId="6EC99022" w14:textId="77777777" w:rsidR="00BC6B0A" w:rsidRPr="00BC6B0A" w:rsidRDefault="00BC6B0A" w:rsidP="00BC6B0A">
            <w:pPr>
              <w:keepNext/>
              <w:spacing w:after="0" w:line="240" w:lineRule="auto"/>
              <w:rPr>
                <w:rFonts w:ascii="Times New Roman" w:eastAsia="Times New Roman" w:hAnsi="Times New Roman" w:cs="Times New Roman"/>
                <w:color w:val="000000"/>
                <w:kern w:val="0"/>
                <w:lang w:eastAsia="el-GR"/>
                <w14:ligatures w14:val="none"/>
              </w:rPr>
            </w:pPr>
            <w:r w:rsidRPr="00BC6B0A">
              <w:rPr>
                <w:rFonts w:ascii="Times New Roman" w:eastAsia="Times New Roman" w:hAnsi="Times New Roman" w:cs="Times New Roman"/>
                <w:color w:val="000000"/>
                <w:kern w:val="0"/>
                <w:lang w:eastAsia="el-GR"/>
                <w14:ligatures w14:val="none"/>
              </w:rPr>
              <w:t>Local System</w:t>
            </w:r>
          </w:p>
        </w:tc>
      </w:tr>
    </w:tbl>
    <w:p w14:paraId="3F6CFC0E" w14:textId="531B3859" w:rsidR="006F126E" w:rsidRDefault="00BC6B0A" w:rsidP="00BC6B0A">
      <w:pPr>
        <w:pStyle w:val="Caption"/>
        <w:jc w:val="center"/>
        <w:rPr>
          <w:rFonts w:ascii="Times New Roman" w:hAnsi="Times New Roman" w:cs="Times New Roman"/>
          <w:lang w:val="el-GR"/>
        </w:rPr>
      </w:pPr>
      <w:r w:rsidRPr="00A80D64">
        <w:rPr>
          <w:rFonts w:ascii="Times New Roman" w:hAnsi="Times New Roman" w:cs="Times New Roman"/>
        </w:rPr>
        <w:t xml:space="preserve">Πίνακας </w:t>
      </w:r>
      <w:r w:rsidRPr="00A80D64">
        <w:rPr>
          <w:rFonts w:ascii="Times New Roman" w:hAnsi="Times New Roman" w:cs="Times New Roman"/>
        </w:rPr>
        <w:fldChar w:fldCharType="begin"/>
      </w:r>
      <w:r w:rsidRPr="00A80D64">
        <w:rPr>
          <w:rFonts w:ascii="Times New Roman" w:hAnsi="Times New Roman" w:cs="Times New Roman"/>
        </w:rPr>
        <w:instrText xml:space="preserve"> SEQ Πίνακας \* ARABIC </w:instrText>
      </w:r>
      <w:r w:rsidRPr="00A80D64">
        <w:rPr>
          <w:rFonts w:ascii="Times New Roman" w:hAnsi="Times New Roman" w:cs="Times New Roman"/>
        </w:rPr>
        <w:fldChar w:fldCharType="separate"/>
      </w:r>
      <w:r w:rsidR="00774242">
        <w:rPr>
          <w:rFonts w:ascii="Times New Roman" w:hAnsi="Times New Roman" w:cs="Times New Roman"/>
          <w:noProof/>
        </w:rPr>
        <w:t>1</w:t>
      </w:r>
      <w:r w:rsidRPr="00A80D64">
        <w:rPr>
          <w:rFonts w:ascii="Times New Roman" w:hAnsi="Times New Roman" w:cs="Times New Roman"/>
        </w:rPr>
        <w:fldChar w:fldCharType="end"/>
      </w:r>
      <w:r w:rsidRPr="00A80D64">
        <w:rPr>
          <w:rFonts w:ascii="Times New Roman" w:hAnsi="Times New Roman" w:cs="Times New Roman"/>
        </w:rPr>
        <w:t xml:space="preserve"> Baseline </w:t>
      </w:r>
      <w:r w:rsidRPr="00A80D64">
        <w:rPr>
          <w:rFonts w:ascii="Times New Roman" w:hAnsi="Times New Roman" w:cs="Times New Roman"/>
          <w:lang w:val="el-GR"/>
        </w:rPr>
        <w:t>συστημικών διεργασιών</w:t>
      </w:r>
    </w:p>
    <w:tbl>
      <w:tblPr>
        <w:tblW w:w="9351" w:type="dxa"/>
        <w:tblLook w:val="04A0" w:firstRow="1" w:lastRow="0" w:firstColumn="1" w:lastColumn="0" w:noHBand="0" w:noVBand="1"/>
      </w:tblPr>
      <w:tblGrid>
        <w:gridCol w:w="794"/>
        <w:gridCol w:w="881"/>
        <w:gridCol w:w="1667"/>
        <w:gridCol w:w="1898"/>
        <w:gridCol w:w="2126"/>
        <w:gridCol w:w="1985"/>
      </w:tblGrid>
      <w:tr w:rsidR="00645F7E" w:rsidRPr="00645F7E" w14:paraId="17987193" w14:textId="77777777" w:rsidTr="001D3F11">
        <w:trPr>
          <w:trHeight w:hRule="exact" w:val="624"/>
        </w:trPr>
        <w:tc>
          <w:tcPr>
            <w:tcW w:w="794" w:type="dxa"/>
            <w:tcBorders>
              <w:top w:val="single" w:sz="4" w:space="0" w:color="808080"/>
              <w:left w:val="single" w:sz="4" w:space="0" w:color="808080"/>
              <w:bottom w:val="single" w:sz="4" w:space="0" w:color="808080"/>
              <w:right w:val="single" w:sz="4" w:space="0" w:color="808080"/>
            </w:tcBorders>
            <w:shd w:val="clear" w:color="000000" w:fill="BFBFBF"/>
            <w:vAlign w:val="center"/>
            <w:hideMark/>
          </w:tcPr>
          <w:p w14:paraId="76E10B0D" w14:textId="77777777" w:rsidR="00645F7E" w:rsidRPr="00645F7E" w:rsidRDefault="00645F7E" w:rsidP="00645F7E">
            <w:pPr>
              <w:spacing w:after="0" w:line="240" w:lineRule="auto"/>
              <w:jc w:val="center"/>
              <w:rPr>
                <w:rFonts w:ascii="Times New Roman" w:eastAsia="Times New Roman" w:hAnsi="Times New Roman" w:cs="Times New Roman"/>
                <w:b/>
                <w:bCs/>
                <w:color w:val="000000"/>
                <w:kern w:val="0"/>
                <w:lang w:eastAsia="el-GR"/>
                <w14:ligatures w14:val="none"/>
              </w:rPr>
            </w:pPr>
            <w:r w:rsidRPr="00645F7E">
              <w:rPr>
                <w:rFonts w:ascii="Times New Roman" w:eastAsia="Times New Roman" w:hAnsi="Times New Roman" w:cs="Times New Roman"/>
                <w:b/>
                <w:bCs/>
                <w:color w:val="000000"/>
                <w:kern w:val="0"/>
                <w:lang w:eastAsia="el-GR"/>
                <w14:ligatures w14:val="none"/>
              </w:rPr>
              <w:t>PID</w:t>
            </w:r>
          </w:p>
        </w:tc>
        <w:tc>
          <w:tcPr>
            <w:tcW w:w="881" w:type="dxa"/>
            <w:tcBorders>
              <w:top w:val="single" w:sz="4" w:space="0" w:color="808080"/>
              <w:left w:val="nil"/>
              <w:bottom w:val="single" w:sz="4" w:space="0" w:color="808080"/>
              <w:right w:val="single" w:sz="4" w:space="0" w:color="808080"/>
            </w:tcBorders>
            <w:shd w:val="clear" w:color="000000" w:fill="BFBFBF"/>
            <w:noWrap/>
            <w:vAlign w:val="center"/>
            <w:hideMark/>
          </w:tcPr>
          <w:p w14:paraId="3271DE5F" w14:textId="77777777" w:rsidR="00645F7E" w:rsidRPr="00645F7E" w:rsidRDefault="00645F7E" w:rsidP="00645F7E">
            <w:pPr>
              <w:spacing w:after="0" w:line="240" w:lineRule="auto"/>
              <w:jc w:val="center"/>
              <w:rPr>
                <w:rFonts w:ascii="Times New Roman" w:eastAsia="Times New Roman" w:hAnsi="Times New Roman" w:cs="Times New Roman"/>
                <w:b/>
                <w:bCs/>
                <w:color w:val="000000"/>
                <w:kern w:val="0"/>
                <w:lang w:eastAsia="el-GR"/>
                <w14:ligatures w14:val="none"/>
              </w:rPr>
            </w:pPr>
            <w:r w:rsidRPr="00645F7E">
              <w:rPr>
                <w:rFonts w:ascii="Times New Roman" w:eastAsia="Times New Roman" w:hAnsi="Times New Roman" w:cs="Times New Roman"/>
                <w:b/>
                <w:bCs/>
                <w:color w:val="000000"/>
                <w:kern w:val="0"/>
                <w:lang w:eastAsia="el-GR"/>
                <w14:ligatures w14:val="none"/>
              </w:rPr>
              <w:t>PPID</w:t>
            </w:r>
          </w:p>
        </w:tc>
        <w:tc>
          <w:tcPr>
            <w:tcW w:w="1667" w:type="dxa"/>
            <w:tcBorders>
              <w:top w:val="single" w:sz="4" w:space="0" w:color="808080"/>
              <w:left w:val="nil"/>
              <w:bottom w:val="single" w:sz="4" w:space="0" w:color="808080"/>
              <w:right w:val="single" w:sz="4" w:space="0" w:color="808080"/>
            </w:tcBorders>
            <w:shd w:val="clear" w:color="000000" w:fill="BFBFBF"/>
            <w:vAlign w:val="center"/>
            <w:hideMark/>
          </w:tcPr>
          <w:p w14:paraId="556CA4AC" w14:textId="77777777" w:rsidR="00645F7E" w:rsidRPr="00645F7E" w:rsidRDefault="00645F7E" w:rsidP="00645F7E">
            <w:pPr>
              <w:spacing w:after="0" w:line="240" w:lineRule="auto"/>
              <w:jc w:val="center"/>
              <w:rPr>
                <w:rFonts w:ascii="Times New Roman" w:eastAsia="Times New Roman" w:hAnsi="Times New Roman" w:cs="Times New Roman"/>
                <w:b/>
                <w:bCs/>
                <w:color w:val="000000"/>
                <w:kern w:val="0"/>
                <w:lang w:eastAsia="el-GR"/>
                <w14:ligatures w14:val="none"/>
              </w:rPr>
            </w:pPr>
            <w:r w:rsidRPr="00645F7E">
              <w:rPr>
                <w:rFonts w:ascii="Times New Roman" w:eastAsia="Times New Roman" w:hAnsi="Times New Roman" w:cs="Times New Roman"/>
                <w:b/>
                <w:bCs/>
                <w:color w:val="000000"/>
                <w:kern w:val="0"/>
                <w:lang w:eastAsia="el-GR"/>
                <w14:ligatures w14:val="none"/>
              </w:rPr>
              <w:t>Process</w:t>
            </w:r>
          </w:p>
        </w:tc>
        <w:tc>
          <w:tcPr>
            <w:tcW w:w="1898" w:type="dxa"/>
            <w:tcBorders>
              <w:top w:val="single" w:sz="4" w:space="0" w:color="808080"/>
              <w:left w:val="nil"/>
              <w:bottom w:val="single" w:sz="4" w:space="0" w:color="808080"/>
              <w:right w:val="single" w:sz="4" w:space="0" w:color="808080"/>
            </w:tcBorders>
            <w:shd w:val="clear" w:color="000000" w:fill="BFBFBF"/>
            <w:vAlign w:val="center"/>
            <w:hideMark/>
          </w:tcPr>
          <w:p w14:paraId="43F6433C" w14:textId="77777777" w:rsidR="00645F7E" w:rsidRPr="00645F7E" w:rsidRDefault="00645F7E" w:rsidP="00645F7E">
            <w:pPr>
              <w:spacing w:after="0" w:line="240" w:lineRule="auto"/>
              <w:jc w:val="center"/>
              <w:rPr>
                <w:rFonts w:ascii="Times New Roman" w:eastAsia="Times New Roman" w:hAnsi="Times New Roman" w:cs="Times New Roman"/>
                <w:b/>
                <w:bCs/>
                <w:color w:val="000000"/>
                <w:kern w:val="0"/>
                <w:lang w:eastAsia="el-GR"/>
                <w14:ligatures w14:val="none"/>
              </w:rPr>
            </w:pPr>
            <w:r w:rsidRPr="00645F7E">
              <w:rPr>
                <w:rFonts w:ascii="Times New Roman" w:eastAsia="Times New Roman" w:hAnsi="Times New Roman" w:cs="Times New Roman"/>
                <w:b/>
                <w:bCs/>
                <w:color w:val="000000"/>
                <w:kern w:val="0"/>
                <w:lang w:eastAsia="el-GR"/>
                <w14:ligatures w14:val="none"/>
              </w:rPr>
              <w:t>Service</w:t>
            </w:r>
          </w:p>
        </w:tc>
        <w:tc>
          <w:tcPr>
            <w:tcW w:w="2126" w:type="dxa"/>
            <w:tcBorders>
              <w:top w:val="single" w:sz="4" w:space="0" w:color="808080"/>
              <w:left w:val="nil"/>
              <w:bottom w:val="single" w:sz="4" w:space="0" w:color="808080"/>
              <w:right w:val="single" w:sz="4" w:space="0" w:color="808080"/>
            </w:tcBorders>
            <w:shd w:val="clear" w:color="000000" w:fill="BFBFBF"/>
            <w:vAlign w:val="center"/>
            <w:hideMark/>
          </w:tcPr>
          <w:p w14:paraId="597E2C16" w14:textId="77777777" w:rsidR="00645F7E" w:rsidRPr="00645F7E" w:rsidRDefault="00645F7E" w:rsidP="00645F7E">
            <w:pPr>
              <w:spacing w:after="0" w:line="240" w:lineRule="auto"/>
              <w:rPr>
                <w:rFonts w:ascii="Times New Roman" w:eastAsia="Times New Roman" w:hAnsi="Times New Roman" w:cs="Times New Roman"/>
                <w:b/>
                <w:bCs/>
                <w:color w:val="000000"/>
                <w:kern w:val="0"/>
                <w:lang w:eastAsia="el-GR"/>
                <w14:ligatures w14:val="none"/>
              </w:rPr>
            </w:pPr>
            <w:r w:rsidRPr="00645F7E">
              <w:rPr>
                <w:rFonts w:ascii="Times New Roman" w:eastAsia="Times New Roman" w:hAnsi="Times New Roman" w:cs="Times New Roman"/>
                <w:b/>
                <w:bCs/>
                <w:color w:val="000000"/>
                <w:kern w:val="0"/>
                <w:lang w:eastAsia="el-GR"/>
                <w14:ligatures w14:val="none"/>
              </w:rPr>
              <w:t>Local Network address</w:t>
            </w:r>
          </w:p>
        </w:tc>
        <w:tc>
          <w:tcPr>
            <w:tcW w:w="1985" w:type="dxa"/>
            <w:tcBorders>
              <w:top w:val="single" w:sz="4" w:space="0" w:color="808080"/>
              <w:left w:val="nil"/>
              <w:bottom w:val="single" w:sz="4" w:space="0" w:color="808080"/>
              <w:right w:val="single" w:sz="4" w:space="0" w:color="808080"/>
            </w:tcBorders>
            <w:shd w:val="clear" w:color="000000" w:fill="BFBFBF"/>
            <w:vAlign w:val="center"/>
            <w:hideMark/>
          </w:tcPr>
          <w:p w14:paraId="586E3948" w14:textId="77777777" w:rsidR="00645F7E" w:rsidRPr="00645F7E" w:rsidRDefault="00645F7E" w:rsidP="00645F7E">
            <w:pPr>
              <w:spacing w:after="0" w:line="240" w:lineRule="auto"/>
              <w:jc w:val="center"/>
              <w:rPr>
                <w:rFonts w:ascii="Times New Roman" w:eastAsia="Times New Roman" w:hAnsi="Times New Roman" w:cs="Times New Roman"/>
                <w:b/>
                <w:bCs/>
                <w:color w:val="000000"/>
                <w:kern w:val="0"/>
                <w:lang w:eastAsia="el-GR"/>
                <w14:ligatures w14:val="none"/>
              </w:rPr>
            </w:pPr>
            <w:r w:rsidRPr="00645F7E">
              <w:rPr>
                <w:rFonts w:ascii="Times New Roman" w:eastAsia="Times New Roman" w:hAnsi="Times New Roman" w:cs="Times New Roman"/>
                <w:b/>
                <w:bCs/>
                <w:color w:val="000000"/>
                <w:kern w:val="0"/>
                <w:lang w:eastAsia="el-GR"/>
                <w14:ligatures w14:val="none"/>
              </w:rPr>
              <w:t>Foreign Network address</w:t>
            </w:r>
          </w:p>
        </w:tc>
      </w:tr>
      <w:tr w:rsidR="00645F7E" w:rsidRPr="00645F7E" w14:paraId="37910360" w14:textId="77777777" w:rsidTr="001D3F11">
        <w:trPr>
          <w:trHeight w:val="636"/>
        </w:trPr>
        <w:tc>
          <w:tcPr>
            <w:tcW w:w="794" w:type="dxa"/>
            <w:vMerge w:val="restart"/>
            <w:tcBorders>
              <w:top w:val="nil"/>
              <w:left w:val="single" w:sz="4" w:space="0" w:color="808080"/>
              <w:bottom w:val="single" w:sz="4" w:space="0" w:color="808080"/>
              <w:right w:val="single" w:sz="4" w:space="0" w:color="808080"/>
            </w:tcBorders>
            <w:shd w:val="clear" w:color="000000" w:fill="FFFFFF"/>
            <w:vAlign w:val="center"/>
            <w:hideMark/>
          </w:tcPr>
          <w:p w14:paraId="4E49D5E4" w14:textId="77777777" w:rsidR="00645F7E" w:rsidRPr="00645F7E" w:rsidRDefault="00645F7E" w:rsidP="00645F7E">
            <w:pPr>
              <w:spacing w:after="0" w:line="240" w:lineRule="auto"/>
              <w:jc w:val="center"/>
              <w:rPr>
                <w:rFonts w:ascii="Times New Roman" w:eastAsia="Times New Roman" w:hAnsi="Times New Roman" w:cs="Times New Roman"/>
                <w:color w:val="000000"/>
                <w:kern w:val="0"/>
                <w:lang w:eastAsia="el-GR"/>
                <w14:ligatures w14:val="none"/>
              </w:rPr>
            </w:pPr>
            <w:r w:rsidRPr="00645F7E">
              <w:rPr>
                <w:rFonts w:ascii="Times New Roman" w:eastAsia="Times New Roman" w:hAnsi="Times New Roman" w:cs="Times New Roman"/>
                <w:color w:val="000000"/>
                <w:kern w:val="0"/>
                <w:lang w:eastAsia="el-GR"/>
                <w14:ligatures w14:val="none"/>
              </w:rPr>
              <w:t>4</w:t>
            </w:r>
          </w:p>
        </w:tc>
        <w:tc>
          <w:tcPr>
            <w:tcW w:w="881" w:type="dxa"/>
            <w:vMerge w:val="restart"/>
            <w:tcBorders>
              <w:top w:val="nil"/>
              <w:left w:val="single" w:sz="4" w:space="0" w:color="808080"/>
              <w:bottom w:val="single" w:sz="4" w:space="0" w:color="808080"/>
              <w:right w:val="single" w:sz="4" w:space="0" w:color="808080"/>
            </w:tcBorders>
            <w:shd w:val="clear" w:color="000000" w:fill="FFFFFF"/>
            <w:noWrap/>
            <w:vAlign w:val="center"/>
            <w:hideMark/>
          </w:tcPr>
          <w:p w14:paraId="019F5C3B" w14:textId="77777777" w:rsidR="00645F7E" w:rsidRPr="00645F7E" w:rsidRDefault="00645F7E" w:rsidP="00645F7E">
            <w:pPr>
              <w:spacing w:after="0" w:line="240" w:lineRule="auto"/>
              <w:jc w:val="center"/>
              <w:rPr>
                <w:rFonts w:ascii="Times New Roman" w:eastAsia="Times New Roman" w:hAnsi="Times New Roman" w:cs="Times New Roman"/>
                <w:b/>
                <w:bCs/>
                <w:color w:val="000000"/>
                <w:kern w:val="0"/>
                <w:lang w:eastAsia="el-GR"/>
                <w14:ligatures w14:val="none"/>
              </w:rPr>
            </w:pPr>
            <w:r w:rsidRPr="00645F7E">
              <w:rPr>
                <w:rFonts w:ascii="Times New Roman" w:eastAsia="Times New Roman" w:hAnsi="Times New Roman" w:cs="Times New Roman"/>
                <w:b/>
                <w:bCs/>
                <w:color w:val="000000"/>
                <w:kern w:val="0"/>
                <w:lang w:eastAsia="el-GR"/>
                <w14:ligatures w14:val="none"/>
              </w:rPr>
              <w:t>-</w:t>
            </w:r>
          </w:p>
        </w:tc>
        <w:tc>
          <w:tcPr>
            <w:tcW w:w="1667" w:type="dxa"/>
            <w:vMerge w:val="restart"/>
            <w:tcBorders>
              <w:top w:val="nil"/>
              <w:left w:val="single" w:sz="4" w:space="0" w:color="808080"/>
              <w:bottom w:val="single" w:sz="4" w:space="0" w:color="808080"/>
              <w:right w:val="single" w:sz="4" w:space="0" w:color="808080"/>
            </w:tcBorders>
            <w:shd w:val="clear" w:color="000000" w:fill="FFFFFF"/>
            <w:vAlign w:val="center"/>
            <w:hideMark/>
          </w:tcPr>
          <w:p w14:paraId="59A1F316" w14:textId="77777777" w:rsidR="00645F7E" w:rsidRPr="00645F7E" w:rsidRDefault="00645F7E" w:rsidP="00645F7E">
            <w:pPr>
              <w:spacing w:after="0" w:line="240" w:lineRule="auto"/>
              <w:jc w:val="center"/>
              <w:rPr>
                <w:rFonts w:ascii="Times New Roman" w:eastAsia="Times New Roman" w:hAnsi="Times New Roman" w:cs="Times New Roman"/>
                <w:color w:val="000000"/>
                <w:kern w:val="0"/>
                <w:lang w:eastAsia="el-GR"/>
                <w14:ligatures w14:val="none"/>
              </w:rPr>
            </w:pPr>
            <w:r w:rsidRPr="00645F7E">
              <w:rPr>
                <w:rFonts w:ascii="Times New Roman" w:eastAsia="Times New Roman" w:hAnsi="Times New Roman" w:cs="Times New Roman"/>
                <w:color w:val="000000"/>
                <w:kern w:val="0"/>
                <w:lang w:eastAsia="el-GR"/>
                <w14:ligatures w14:val="none"/>
              </w:rPr>
              <w:t>System</w:t>
            </w:r>
          </w:p>
        </w:tc>
        <w:tc>
          <w:tcPr>
            <w:tcW w:w="1898" w:type="dxa"/>
            <w:tcBorders>
              <w:top w:val="nil"/>
              <w:left w:val="nil"/>
              <w:bottom w:val="single" w:sz="4" w:space="0" w:color="808080"/>
              <w:right w:val="single" w:sz="4" w:space="0" w:color="808080"/>
            </w:tcBorders>
            <w:shd w:val="clear" w:color="000000" w:fill="FFFFFF"/>
            <w:vAlign w:val="center"/>
            <w:hideMark/>
          </w:tcPr>
          <w:p w14:paraId="34F780EA" w14:textId="77777777" w:rsidR="00645F7E" w:rsidRPr="00645F7E" w:rsidRDefault="00645F7E" w:rsidP="00645F7E">
            <w:pPr>
              <w:spacing w:after="0" w:line="240" w:lineRule="auto"/>
              <w:jc w:val="center"/>
              <w:rPr>
                <w:rFonts w:ascii="Times New Roman" w:eastAsia="Times New Roman" w:hAnsi="Times New Roman" w:cs="Times New Roman"/>
                <w:color w:val="000000"/>
                <w:kern w:val="0"/>
                <w:lang w:eastAsia="el-GR"/>
                <w14:ligatures w14:val="none"/>
              </w:rPr>
            </w:pPr>
            <w:r w:rsidRPr="00645F7E">
              <w:rPr>
                <w:rFonts w:ascii="Times New Roman" w:eastAsia="Times New Roman" w:hAnsi="Times New Roman" w:cs="Times New Roman"/>
                <w:color w:val="000000"/>
                <w:kern w:val="0"/>
                <w:lang w:eastAsia="el-GR"/>
                <w14:ligatures w14:val="none"/>
              </w:rPr>
              <w:t>DELL OpenManage HTTPS</w:t>
            </w:r>
          </w:p>
        </w:tc>
        <w:tc>
          <w:tcPr>
            <w:tcW w:w="2126" w:type="dxa"/>
            <w:tcBorders>
              <w:top w:val="nil"/>
              <w:left w:val="nil"/>
              <w:bottom w:val="single" w:sz="4" w:space="0" w:color="808080"/>
              <w:right w:val="single" w:sz="4" w:space="0" w:color="808080"/>
            </w:tcBorders>
            <w:shd w:val="clear" w:color="000000" w:fill="FFFFFF"/>
            <w:vAlign w:val="center"/>
            <w:hideMark/>
          </w:tcPr>
          <w:p w14:paraId="161961DC" w14:textId="77777777" w:rsidR="00645F7E" w:rsidRPr="00645F7E" w:rsidRDefault="00645F7E" w:rsidP="00645F7E">
            <w:pPr>
              <w:spacing w:after="0" w:line="240" w:lineRule="auto"/>
              <w:jc w:val="center"/>
              <w:rPr>
                <w:rFonts w:ascii="Times New Roman" w:eastAsia="Times New Roman" w:hAnsi="Times New Roman" w:cs="Times New Roman"/>
                <w:color w:val="000000"/>
                <w:kern w:val="0"/>
                <w:lang w:eastAsia="el-GR"/>
                <w14:ligatures w14:val="none"/>
              </w:rPr>
            </w:pPr>
            <w:r w:rsidRPr="00645F7E">
              <w:rPr>
                <w:rFonts w:ascii="Times New Roman" w:eastAsia="Times New Roman" w:hAnsi="Times New Roman" w:cs="Times New Roman"/>
                <w:color w:val="000000"/>
                <w:kern w:val="0"/>
                <w:lang w:eastAsia="el-GR"/>
                <w14:ligatures w14:val="none"/>
              </w:rPr>
              <w:t>192.168.1.104:1311</w:t>
            </w:r>
          </w:p>
        </w:tc>
        <w:tc>
          <w:tcPr>
            <w:tcW w:w="1985" w:type="dxa"/>
            <w:tcBorders>
              <w:top w:val="nil"/>
              <w:left w:val="nil"/>
              <w:bottom w:val="single" w:sz="4" w:space="0" w:color="808080"/>
              <w:right w:val="single" w:sz="4" w:space="0" w:color="808080"/>
            </w:tcBorders>
            <w:shd w:val="clear" w:color="000000" w:fill="FFFFFF"/>
            <w:vAlign w:val="center"/>
            <w:hideMark/>
          </w:tcPr>
          <w:p w14:paraId="66CBE805" w14:textId="77777777" w:rsidR="00645F7E" w:rsidRPr="00645F7E" w:rsidRDefault="00645F7E" w:rsidP="00645F7E">
            <w:pPr>
              <w:spacing w:after="0" w:line="240" w:lineRule="auto"/>
              <w:jc w:val="center"/>
              <w:rPr>
                <w:rFonts w:ascii="Times New Roman" w:eastAsia="Times New Roman" w:hAnsi="Times New Roman" w:cs="Times New Roman"/>
                <w:color w:val="000000"/>
                <w:kern w:val="0"/>
                <w:lang w:eastAsia="el-GR"/>
                <w14:ligatures w14:val="none"/>
              </w:rPr>
            </w:pPr>
            <w:r w:rsidRPr="00645F7E">
              <w:rPr>
                <w:rFonts w:ascii="Times New Roman" w:eastAsia="Times New Roman" w:hAnsi="Times New Roman" w:cs="Times New Roman"/>
                <w:color w:val="000000"/>
                <w:kern w:val="0"/>
                <w:lang w:eastAsia="el-GR"/>
                <w14:ligatures w14:val="none"/>
              </w:rPr>
              <w:t>192.1681.1:139</w:t>
            </w:r>
          </w:p>
        </w:tc>
      </w:tr>
      <w:tr w:rsidR="00CB7FD5" w:rsidRPr="00645F7E" w14:paraId="4C037F96" w14:textId="77777777" w:rsidTr="001D3F11">
        <w:trPr>
          <w:trHeight w:val="288"/>
        </w:trPr>
        <w:tc>
          <w:tcPr>
            <w:tcW w:w="794" w:type="dxa"/>
            <w:vMerge/>
            <w:tcBorders>
              <w:top w:val="nil"/>
              <w:left w:val="single" w:sz="4" w:space="0" w:color="808080"/>
              <w:bottom w:val="single" w:sz="4" w:space="0" w:color="808080"/>
              <w:right w:val="single" w:sz="4" w:space="0" w:color="808080"/>
            </w:tcBorders>
            <w:vAlign w:val="center"/>
            <w:hideMark/>
          </w:tcPr>
          <w:p w14:paraId="513B4181" w14:textId="77777777" w:rsidR="00645F7E" w:rsidRPr="00645F7E" w:rsidRDefault="00645F7E" w:rsidP="00645F7E">
            <w:pPr>
              <w:spacing w:after="0" w:line="240" w:lineRule="auto"/>
              <w:rPr>
                <w:rFonts w:ascii="Times New Roman" w:eastAsia="Times New Roman" w:hAnsi="Times New Roman" w:cs="Times New Roman"/>
                <w:color w:val="000000"/>
                <w:kern w:val="0"/>
                <w:lang w:eastAsia="el-GR"/>
                <w14:ligatures w14:val="none"/>
              </w:rPr>
            </w:pPr>
          </w:p>
        </w:tc>
        <w:tc>
          <w:tcPr>
            <w:tcW w:w="881" w:type="dxa"/>
            <w:vMerge/>
            <w:tcBorders>
              <w:top w:val="nil"/>
              <w:left w:val="single" w:sz="4" w:space="0" w:color="808080"/>
              <w:bottom w:val="single" w:sz="4" w:space="0" w:color="808080"/>
              <w:right w:val="single" w:sz="4" w:space="0" w:color="808080"/>
            </w:tcBorders>
            <w:vAlign w:val="center"/>
            <w:hideMark/>
          </w:tcPr>
          <w:p w14:paraId="694CE494" w14:textId="77777777" w:rsidR="00645F7E" w:rsidRPr="00645F7E" w:rsidRDefault="00645F7E" w:rsidP="00645F7E">
            <w:pPr>
              <w:spacing w:after="0" w:line="240" w:lineRule="auto"/>
              <w:rPr>
                <w:rFonts w:ascii="Times New Roman" w:eastAsia="Times New Roman" w:hAnsi="Times New Roman" w:cs="Times New Roman"/>
                <w:b/>
                <w:bCs/>
                <w:color w:val="000000"/>
                <w:kern w:val="0"/>
                <w:lang w:eastAsia="el-GR"/>
                <w14:ligatures w14:val="none"/>
              </w:rPr>
            </w:pPr>
          </w:p>
        </w:tc>
        <w:tc>
          <w:tcPr>
            <w:tcW w:w="1667" w:type="dxa"/>
            <w:vMerge/>
            <w:tcBorders>
              <w:top w:val="nil"/>
              <w:left w:val="single" w:sz="4" w:space="0" w:color="808080"/>
              <w:bottom w:val="single" w:sz="4" w:space="0" w:color="808080"/>
              <w:right w:val="single" w:sz="4" w:space="0" w:color="808080"/>
            </w:tcBorders>
            <w:vAlign w:val="center"/>
            <w:hideMark/>
          </w:tcPr>
          <w:p w14:paraId="45E9DF20" w14:textId="77777777" w:rsidR="00645F7E" w:rsidRPr="00645F7E" w:rsidRDefault="00645F7E" w:rsidP="00645F7E">
            <w:pPr>
              <w:spacing w:after="0" w:line="240" w:lineRule="auto"/>
              <w:rPr>
                <w:rFonts w:ascii="Times New Roman" w:eastAsia="Times New Roman" w:hAnsi="Times New Roman" w:cs="Times New Roman"/>
                <w:color w:val="000000"/>
                <w:kern w:val="0"/>
                <w:lang w:eastAsia="el-GR"/>
                <w14:ligatures w14:val="none"/>
              </w:rPr>
            </w:pPr>
          </w:p>
        </w:tc>
        <w:tc>
          <w:tcPr>
            <w:tcW w:w="1898" w:type="dxa"/>
            <w:tcBorders>
              <w:top w:val="nil"/>
              <w:left w:val="nil"/>
              <w:bottom w:val="single" w:sz="4" w:space="0" w:color="808080"/>
              <w:right w:val="single" w:sz="4" w:space="0" w:color="808080"/>
            </w:tcBorders>
            <w:shd w:val="clear" w:color="auto" w:fill="auto"/>
            <w:vAlign w:val="center"/>
            <w:hideMark/>
          </w:tcPr>
          <w:p w14:paraId="3821B4E7" w14:textId="77777777" w:rsidR="00645F7E" w:rsidRPr="00645F7E" w:rsidRDefault="00645F7E" w:rsidP="00645F7E">
            <w:pPr>
              <w:spacing w:after="0" w:line="240" w:lineRule="auto"/>
              <w:jc w:val="center"/>
              <w:rPr>
                <w:rFonts w:ascii="Times New Roman" w:eastAsia="Times New Roman" w:hAnsi="Times New Roman" w:cs="Times New Roman"/>
                <w:color w:val="000000"/>
                <w:kern w:val="0"/>
                <w:lang w:eastAsia="el-GR"/>
                <w14:ligatures w14:val="none"/>
              </w:rPr>
            </w:pPr>
            <w:r w:rsidRPr="00645F7E">
              <w:rPr>
                <w:rFonts w:ascii="Times New Roman" w:eastAsia="Times New Roman" w:hAnsi="Times New Roman" w:cs="Times New Roman"/>
                <w:color w:val="000000"/>
                <w:kern w:val="0"/>
                <w:lang w:eastAsia="el-GR"/>
                <w14:ligatures w14:val="none"/>
              </w:rPr>
              <w:t>SMB</w:t>
            </w:r>
          </w:p>
        </w:tc>
        <w:tc>
          <w:tcPr>
            <w:tcW w:w="2126" w:type="dxa"/>
            <w:tcBorders>
              <w:top w:val="nil"/>
              <w:left w:val="nil"/>
              <w:bottom w:val="single" w:sz="4" w:space="0" w:color="808080"/>
              <w:right w:val="single" w:sz="4" w:space="0" w:color="808080"/>
            </w:tcBorders>
            <w:shd w:val="clear" w:color="000000" w:fill="FFFFFF"/>
            <w:vAlign w:val="center"/>
            <w:hideMark/>
          </w:tcPr>
          <w:p w14:paraId="0025D970" w14:textId="77777777" w:rsidR="00645F7E" w:rsidRPr="00645F7E" w:rsidRDefault="00645F7E" w:rsidP="00645F7E">
            <w:pPr>
              <w:spacing w:after="0" w:line="240" w:lineRule="auto"/>
              <w:jc w:val="center"/>
              <w:rPr>
                <w:rFonts w:ascii="Times New Roman" w:eastAsia="Times New Roman" w:hAnsi="Times New Roman" w:cs="Times New Roman"/>
                <w:b/>
                <w:bCs/>
                <w:color w:val="000000"/>
                <w:kern w:val="0"/>
                <w:lang w:eastAsia="el-GR"/>
                <w14:ligatures w14:val="none"/>
              </w:rPr>
            </w:pPr>
            <w:r w:rsidRPr="00645F7E">
              <w:rPr>
                <w:rFonts w:ascii="Times New Roman" w:eastAsia="Times New Roman" w:hAnsi="Times New Roman" w:cs="Times New Roman"/>
                <w:b/>
                <w:bCs/>
                <w:color w:val="000000"/>
                <w:kern w:val="0"/>
                <w:lang w:eastAsia="el-GR"/>
                <w14:ligatures w14:val="none"/>
              </w:rPr>
              <w:t>192.168.1.104:1310</w:t>
            </w:r>
          </w:p>
        </w:tc>
        <w:tc>
          <w:tcPr>
            <w:tcW w:w="1985" w:type="dxa"/>
            <w:tcBorders>
              <w:top w:val="nil"/>
              <w:left w:val="nil"/>
              <w:bottom w:val="single" w:sz="4" w:space="0" w:color="808080"/>
              <w:right w:val="single" w:sz="4" w:space="0" w:color="808080"/>
            </w:tcBorders>
            <w:shd w:val="clear" w:color="auto" w:fill="auto"/>
            <w:vAlign w:val="bottom"/>
            <w:hideMark/>
          </w:tcPr>
          <w:p w14:paraId="47135728" w14:textId="77777777" w:rsidR="00645F7E" w:rsidRPr="00645F7E" w:rsidRDefault="00645F7E" w:rsidP="00645F7E">
            <w:pPr>
              <w:spacing w:after="0" w:line="240" w:lineRule="auto"/>
              <w:jc w:val="center"/>
              <w:rPr>
                <w:rFonts w:ascii="Times New Roman" w:eastAsia="Times New Roman" w:hAnsi="Times New Roman" w:cs="Times New Roman"/>
                <w:color w:val="000000"/>
                <w:kern w:val="0"/>
                <w:lang w:eastAsia="el-GR"/>
                <w14:ligatures w14:val="none"/>
              </w:rPr>
            </w:pPr>
            <w:r w:rsidRPr="00645F7E">
              <w:rPr>
                <w:rFonts w:ascii="Times New Roman" w:eastAsia="Times New Roman" w:hAnsi="Times New Roman" w:cs="Times New Roman"/>
                <w:color w:val="000000"/>
                <w:kern w:val="0"/>
                <w:lang w:eastAsia="el-GR"/>
                <w14:ligatures w14:val="none"/>
              </w:rPr>
              <w:t>192.168.1.1:445</w:t>
            </w:r>
          </w:p>
        </w:tc>
      </w:tr>
      <w:tr w:rsidR="00CB7FD5" w:rsidRPr="00645F7E" w14:paraId="27DE2D52" w14:textId="77777777" w:rsidTr="001D3F11">
        <w:trPr>
          <w:trHeight w:val="576"/>
        </w:trPr>
        <w:tc>
          <w:tcPr>
            <w:tcW w:w="794" w:type="dxa"/>
            <w:tcBorders>
              <w:top w:val="nil"/>
              <w:left w:val="single" w:sz="4" w:space="0" w:color="808080"/>
              <w:bottom w:val="single" w:sz="4" w:space="0" w:color="808080"/>
              <w:right w:val="single" w:sz="4" w:space="0" w:color="808080"/>
            </w:tcBorders>
            <w:shd w:val="clear" w:color="auto" w:fill="auto"/>
            <w:vAlign w:val="center"/>
            <w:hideMark/>
          </w:tcPr>
          <w:p w14:paraId="3D426E7D" w14:textId="77777777" w:rsidR="00645F7E" w:rsidRPr="00645F7E" w:rsidRDefault="00645F7E" w:rsidP="00645F7E">
            <w:pPr>
              <w:spacing w:after="0" w:line="240" w:lineRule="auto"/>
              <w:jc w:val="center"/>
              <w:rPr>
                <w:rFonts w:ascii="Times New Roman" w:eastAsia="Times New Roman" w:hAnsi="Times New Roman" w:cs="Times New Roman"/>
                <w:color w:val="000000"/>
                <w:kern w:val="0"/>
                <w:lang w:eastAsia="el-GR"/>
                <w14:ligatures w14:val="none"/>
              </w:rPr>
            </w:pPr>
            <w:r w:rsidRPr="00645F7E">
              <w:rPr>
                <w:rFonts w:ascii="Times New Roman" w:eastAsia="Times New Roman" w:hAnsi="Times New Roman" w:cs="Times New Roman"/>
                <w:color w:val="000000"/>
                <w:kern w:val="0"/>
                <w:lang w:eastAsia="el-GR"/>
                <w14:ligatures w14:val="none"/>
              </w:rPr>
              <w:t>2804</w:t>
            </w:r>
          </w:p>
        </w:tc>
        <w:tc>
          <w:tcPr>
            <w:tcW w:w="881" w:type="dxa"/>
            <w:tcBorders>
              <w:top w:val="nil"/>
              <w:left w:val="nil"/>
              <w:bottom w:val="single" w:sz="4" w:space="0" w:color="808080"/>
              <w:right w:val="single" w:sz="4" w:space="0" w:color="808080"/>
            </w:tcBorders>
            <w:shd w:val="clear" w:color="auto" w:fill="auto"/>
            <w:noWrap/>
            <w:vAlign w:val="center"/>
            <w:hideMark/>
          </w:tcPr>
          <w:p w14:paraId="389598D0" w14:textId="77777777" w:rsidR="00645F7E" w:rsidRPr="00645F7E" w:rsidRDefault="00645F7E" w:rsidP="00645F7E">
            <w:pPr>
              <w:spacing w:after="0" w:line="240" w:lineRule="auto"/>
              <w:jc w:val="center"/>
              <w:rPr>
                <w:rFonts w:ascii="Times New Roman" w:eastAsia="Times New Roman" w:hAnsi="Times New Roman" w:cs="Times New Roman"/>
                <w:color w:val="000000"/>
                <w:kern w:val="0"/>
                <w:lang w:eastAsia="el-GR"/>
                <w14:ligatures w14:val="none"/>
              </w:rPr>
            </w:pPr>
            <w:r w:rsidRPr="00645F7E">
              <w:rPr>
                <w:rFonts w:ascii="Times New Roman" w:eastAsia="Times New Roman" w:hAnsi="Times New Roman" w:cs="Times New Roman"/>
                <w:color w:val="000000"/>
                <w:kern w:val="0"/>
                <w:lang w:eastAsia="el-GR"/>
                <w14:ligatures w14:val="none"/>
              </w:rPr>
              <w:t>1348</w:t>
            </w:r>
          </w:p>
        </w:tc>
        <w:tc>
          <w:tcPr>
            <w:tcW w:w="1667" w:type="dxa"/>
            <w:tcBorders>
              <w:top w:val="nil"/>
              <w:left w:val="nil"/>
              <w:bottom w:val="single" w:sz="4" w:space="0" w:color="808080"/>
              <w:right w:val="single" w:sz="4" w:space="0" w:color="808080"/>
            </w:tcBorders>
            <w:shd w:val="clear" w:color="auto" w:fill="auto"/>
            <w:vAlign w:val="center"/>
            <w:hideMark/>
          </w:tcPr>
          <w:p w14:paraId="5E143083" w14:textId="77777777" w:rsidR="00645F7E" w:rsidRPr="00645F7E" w:rsidRDefault="00645F7E" w:rsidP="00645F7E">
            <w:pPr>
              <w:spacing w:after="0" w:line="240" w:lineRule="auto"/>
              <w:jc w:val="center"/>
              <w:rPr>
                <w:rFonts w:ascii="Times New Roman" w:eastAsia="Times New Roman" w:hAnsi="Times New Roman" w:cs="Times New Roman"/>
                <w:color w:val="000000"/>
                <w:kern w:val="0"/>
                <w:lang w:eastAsia="el-GR"/>
                <w14:ligatures w14:val="none"/>
              </w:rPr>
            </w:pPr>
            <w:r w:rsidRPr="00645F7E">
              <w:rPr>
                <w:rFonts w:ascii="Times New Roman" w:eastAsia="Times New Roman" w:hAnsi="Times New Roman" w:cs="Times New Roman"/>
                <w:color w:val="000000"/>
                <w:kern w:val="0"/>
                <w:lang w:eastAsia="el-GR"/>
                <w14:ligatures w14:val="none"/>
              </w:rPr>
              <w:t>jusched.exe</w:t>
            </w:r>
          </w:p>
        </w:tc>
        <w:tc>
          <w:tcPr>
            <w:tcW w:w="1898" w:type="dxa"/>
            <w:tcBorders>
              <w:top w:val="nil"/>
              <w:left w:val="nil"/>
              <w:bottom w:val="nil"/>
              <w:right w:val="nil"/>
            </w:tcBorders>
            <w:shd w:val="clear" w:color="auto" w:fill="auto"/>
            <w:noWrap/>
            <w:vAlign w:val="center"/>
            <w:hideMark/>
          </w:tcPr>
          <w:p w14:paraId="47960055" w14:textId="77777777" w:rsidR="00645F7E" w:rsidRPr="00645F7E" w:rsidRDefault="00645F7E" w:rsidP="00645F7E">
            <w:pPr>
              <w:spacing w:after="0" w:line="240" w:lineRule="auto"/>
              <w:jc w:val="center"/>
              <w:rPr>
                <w:rFonts w:ascii="Times New Roman" w:eastAsia="Times New Roman" w:hAnsi="Times New Roman" w:cs="Times New Roman"/>
                <w:color w:val="000000"/>
                <w:kern w:val="0"/>
                <w:lang w:eastAsia="el-GR"/>
                <w14:ligatures w14:val="none"/>
              </w:rPr>
            </w:pPr>
            <w:r w:rsidRPr="00645F7E">
              <w:rPr>
                <w:rFonts w:ascii="Times New Roman" w:eastAsia="Times New Roman" w:hAnsi="Times New Roman" w:cs="Times New Roman"/>
                <w:color w:val="000000"/>
                <w:kern w:val="0"/>
                <w:lang w:eastAsia="el-GR"/>
                <w14:ligatures w14:val="none"/>
              </w:rPr>
              <w:t>Java Update scheduler</w:t>
            </w:r>
          </w:p>
        </w:tc>
        <w:tc>
          <w:tcPr>
            <w:tcW w:w="2126" w:type="dxa"/>
            <w:tcBorders>
              <w:top w:val="nil"/>
              <w:left w:val="single" w:sz="4" w:space="0" w:color="808080"/>
              <w:bottom w:val="single" w:sz="4" w:space="0" w:color="808080"/>
              <w:right w:val="single" w:sz="4" w:space="0" w:color="808080"/>
            </w:tcBorders>
            <w:shd w:val="clear" w:color="000000" w:fill="FFFFFF"/>
            <w:vAlign w:val="center"/>
            <w:hideMark/>
          </w:tcPr>
          <w:p w14:paraId="6097A88D" w14:textId="77777777" w:rsidR="00645F7E" w:rsidRPr="00645F7E" w:rsidRDefault="00645F7E" w:rsidP="00645F7E">
            <w:pPr>
              <w:spacing w:after="0" w:line="240" w:lineRule="auto"/>
              <w:jc w:val="center"/>
              <w:rPr>
                <w:rFonts w:ascii="Times New Roman" w:eastAsia="Times New Roman" w:hAnsi="Times New Roman" w:cs="Times New Roman"/>
                <w:b/>
                <w:bCs/>
                <w:color w:val="000000"/>
                <w:kern w:val="0"/>
                <w:lang w:eastAsia="el-GR"/>
                <w14:ligatures w14:val="none"/>
              </w:rPr>
            </w:pPr>
            <w:r w:rsidRPr="00645F7E">
              <w:rPr>
                <w:rFonts w:ascii="Times New Roman" w:eastAsia="Times New Roman" w:hAnsi="Times New Roman" w:cs="Times New Roman"/>
                <w:b/>
                <w:bCs/>
                <w:color w:val="000000"/>
                <w:kern w:val="0"/>
                <w:lang w:eastAsia="el-GR"/>
                <w14:ligatures w14:val="none"/>
              </w:rPr>
              <w:t>192.168.1.104:1208</w:t>
            </w:r>
          </w:p>
        </w:tc>
        <w:tc>
          <w:tcPr>
            <w:tcW w:w="1985" w:type="dxa"/>
            <w:tcBorders>
              <w:top w:val="nil"/>
              <w:left w:val="nil"/>
              <w:bottom w:val="single" w:sz="4" w:space="0" w:color="808080"/>
              <w:right w:val="single" w:sz="4" w:space="0" w:color="808080"/>
            </w:tcBorders>
            <w:shd w:val="clear" w:color="auto" w:fill="auto"/>
            <w:vAlign w:val="bottom"/>
            <w:hideMark/>
          </w:tcPr>
          <w:p w14:paraId="352A03BD" w14:textId="77777777" w:rsidR="00645F7E" w:rsidRPr="00645F7E" w:rsidRDefault="00645F7E" w:rsidP="00645F7E">
            <w:pPr>
              <w:spacing w:after="0" w:line="240" w:lineRule="auto"/>
              <w:jc w:val="center"/>
              <w:rPr>
                <w:rFonts w:ascii="Times New Roman" w:eastAsia="Times New Roman" w:hAnsi="Times New Roman" w:cs="Times New Roman"/>
                <w:color w:val="000000"/>
                <w:kern w:val="0"/>
                <w:lang w:eastAsia="el-GR"/>
                <w14:ligatures w14:val="none"/>
              </w:rPr>
            </w:pPr>
            <w:r w:rsidRPr="00645F7E">
              <w:rPr>
                <w:rFonts w:ascii="Times New Roman" w:eastAsia="Times New Roman" w:hAnsi="Times New Roman" w:cs="Times New Roman"/>
                <w:color w:val="000000"/>
                <w:kern w:val="0"/>
                <w:lang w:eastAsia="el-GR"/>
                <w14:ligatures w14:val="none"/>
              </w:rPr>
              <w:t>198.189.255.73:80</w:t>
            </w:r>
          </w:p>
        </w:tc>
      </w:tr>
      <w:tr w:rsidR="00CB7FD5" w:rsidRPr="00645F7E" w14:paraId="2BE045AB" w14:textId="77777777" w:rsidTr="001D3F11">
        <w:trPr>
          <w:trHeight w:val="576"/>
        </w:trPr>
        <w:tc>
          <w:tcPr>
            <w:tcW w:w="794" w:type="dxa"/>
            <w:vMerge w:val="restart"/>
            <w:tcBorders>
              <w:top w:val="nil"/>
              <w:left w:val="single" w:sz="4" w:space="0" w:color="808080"/>
              <w:bottom w:val="single" w:sz="4" w:space="0" w:color="808080"/>
              <w:right w:val="single" w:sz="4" w:space="0" w:color="808080"/>
            </w:tcBorders>
            <w:shd w:val="clear" w:color="auto" w:fill="auto"/>
            <w:vAlign w:val="center"/>
            <w:hideMark/>
          </w:tcPr>
          <w:p w14:paraId="117D7D75" w14:textId="77777777" w:rsidR="00645F7E" w:rsidRPr="00645F7E" w:rsidRDefault="00645F7E" w:rsidP="00645F7E">
            <w:pPr>
              <w:spacing w:after="0" w:line="240" w:lineRule="auto"/>
              <w:jc w:val="center"/>
              <w:rPr>
                <w:rFonts w:ascii="Times New Roman" w:eastAsia="Times New Roman" w:hAnsi="Times New Roman" w:cs="Times New Roman"/>
                <w:color w:val="000000"/>
                <w:kern w:val="0"/>
                <w:lang w:eastAsia="el-GR"/>
                <w14:ligatures w14:val="none"/>
              </w:rPr>
            </w:pPr>
            <w:r w:rsidRPr="00645F7E">
              <w:rPr>
                <w:rFonts w:ascii="Times New Roman" w:eastAsia="Times New Roman" w:hAnsi="Times New Roman" w:cs="Times New Roman"/>
                <w:color w:val="000000"/>
                <w:kern w:val="0"/>
                <w:lang w:eastAsia="el-GR"/>
                <w14:ligatures w14:val="none"/>
              </w:rPr>
              <w:t>188</w:t>
            </w:r>
          </w:p>
        </w:tc>
        <w:tc>
          <w:tcPr>
            <w:tcW w:w="881" w:type="dxa"/>
            <w:vMerge w:val="restart"/>
            <w:tcBorders>
              <w:top w:val="nil"/>
              <w:left w:val="single" w:sz="4" w:space="0" w:color="808080"/>
              <w:bottom w:val="single" w:sz="4" w:space="0" w:color="808080"/>
              <w:right w:val="single" w:sz="4" w:space="0" w:color="808080"/>
            </w:tcBorders>
            <w:shd w:val="clear" w:color="auto" w:fill="auto"/>
            <w:noWrap/>
            <w:vAlign w:val="center"/>
            <w:hideMark/>
          </w:tcPr>
          <w:p w14:paraId="16429CBE" w14:textId="77777777" w:rsidR="00645F7E" w:rsidRPr="00645F7E" w:rsidRDefault="00645F7E" w:rsidP="00645F7E">
            <w:pPr>
              <w:spacing w:after="0" w:line="240" w:lineRule="auto"/>
              <w:jc w:val="center"/>
              <w:rPr>
                <w:rFonts w:ascii="Times New Roman" w:eastAsia="Times New Roman" w:hAnsi="Times New Roman" w:cs="Times New Roman"/>
                <w:color w:val="000000"/>
                <w:kern w:val="0"/>
                <w:lang w:eastAsia="el-GR"/>
                <w14:ligatures w14:val="none"/>
              </w:rPr>
            </w:pPr>
            <w:r w:rsidRPr="00645F7E">
              <w:rPr>
                <w:rFonts w:ascii="Times New Roman" w:eastAsia="Times New Roman" w:hAnsi="Times New Roman" w:cs="Times New Roman"/>
                <w:color w:val="000000"/>
                <w:kern w:val="0"/>
                <w:lang w:eastAsia="el-GR"/>
                <w14:ligatures w14:val="none"/>
              </w:rPr>
              <w:t>1348</w:t>
            </w:r>
          </w:p>
        </w:tc>
        <w:tc>
          <w:tcPr>
            <w:tcW w:w="1667" w:type="dxa"/>
            <w:vMerge w:val="restart"/>
            <w:tcBorders>
              <w:top w:val="nil"/>
              <w:left w:val="single" w:sz="4" w:space="0" w:color="808080"/>
              <w:bottom w:val="single" w:sz="4" w:space="0" w:color="808080"/>
              <w:right w:val="single" w:sz="4" w:space="0" w:color="808080"/>
            </w:tcBorders>
            <w:shd w:val="clear" w:color="auto" w:fill="auto"/>
            <w:vAlign w:val="center"/>
            <w:hideMark/>
          </w:tcPr>
          <w:p w14:paraId="1483D116" w14:textId="77777777" w:rsidR="00645F7E" w:rsidRPr="00645F7E" w:rsidRDefault="00645F7E" w:rsidP="00645F7E">
            <w:pPr>
              <w:spacing w:after="0" w:line="240" w:lineRule="auto"/>
              <w:jc w:val="center"/>
              <w:rPr>
                <w:rFonts w:ascii="Times New Roman" w:eastAsia="Times New Roman" w:hAnsi="Times New Roman" w:cs="Times New Roman"/>
                <w:color w:val="000000"/>
                <w:kern w:val="0"/>
                <w:lang w:eastAsia="el-GR"/>
                <w14:ligatures w14:val="none"/>
              </w:rPr>
            </w:pPr>
            <w:r w:rsidRPr="00645F7E">
              <w:rPr>
                <w:rFonts w:ascii="Times New Roman" w:eastAsia="Times New Roman" w:hAnsi="Times New Roman" w:cs="Times New Roman"/>
                <w:color w:val="000000"/>
                <w:kern w:val="0"/>
                <w:lang w:eastAsia="el-GR"/>
                <w14:ligatures w14:val="none"/>
              </w:rPr>
              <w:t>thunderbird.exe</w:t>
            </w:r>
          </w:p>
        </w:tc>
        <w:tc>
          <w:tcPr>
            <w:tcW w:w="1898" w:type="dxa"/>
            <w:vMerge w:val="restart"/>
            <w:tcBorders>
              <w:top w:val="single" w:sz="4" w:space="0" w:color="808080"/>
              <w:left w:val="single" w:sz="4" w:space="0" w:color="808080"/>
              <w:bottom w:val="single" w:sz="4" w:space="0" w:color="808080"/>
              <w:right w:val="single" w:sz="4" w:space="0" w:color="808080"/>
            </w:tcBorders>
            <w:shd w:val="clear" w:color="auto" w:fill="auto"/>
            <w:vAlign w:val="center"/>
            <w:hideMark/>
          </w:tcPr>
          <w:p w14:paraId="1FF8E4FA" w14:textId="77777777" w:rsidR="00645F7E" w:rsidRPr="00645F7E" w:rsidRDefault="00645F7E" w:rsidP="00645F7E">
            <w:pPr>
              <w:spacing w:after="0" w:line="240" w:lineRule="auto"/>
              <w:jc w:val="center"/>
              <w:rPr>
                <w:rFonts w:ascii="Times New Roman" w:eastAsia="Times New Roman" w:hAnsi="Times New Roman" w:cs="Times New Roman"/>
                <w:color w:val="000000"/>
                <w:kern w:val="0"/>
                <w:lang w:eastAsia="el-GR"/>
                <w14:ligatures w14:val="none"/>
              </w:rPr>
            </w:pPr>
            <w:r w:rsidRPr="00645F7E">
              <w:rPr>
                <w:rFonts w:ascii="Times New Roman" w:eastAsia="Times New Roman" w:hAnsi="Times New Roman" w:cs="Times New Roman"/>
                <w:color w:val="000000"/>
                <w:kern w:val="0"/>
                <w:lang w:eastAsia="el-GR"/>
                <w14:ligatures w14:val="none"/>
              </w:rPr>
              <w:t>Mozilla Thunderbird</w:t>
            </w:r>
          </w:p>
        </w:tc>
        <w:tc>
          <w:tcPr>
            <w:tcW w:w="2126" w:type="dxa"/>
            <w:tcBorders>
              <w:top w:val="nil"/>
              <w:left w:val="nil"/>
              <w:bottom w:val="single" w:sz="4" w:space="0" w:color="808080"/>
              <w:right w:val="single" w:sz="4" w:space="0" w:color="808080"/>
            </w:tcBorders>
            <w:shd w:val="clear" w:color="000000" w:fill="FFFFFF"/>
            <w:vAlign w:val="center"/>
            <w:hideMark/>
          </w:tcPr>
          <w:p w14:paraId="2A751633" w14:textId="77777777" w:rsidR="00645F7E" w:rsidRPr="00645F7E" w:rsidRDefault="00645F7E" w:rsidP="00645F7E">
            <w:pPr>
              <w:spacing w:after="0" w:line="240" w:lineRule="auto"/>
              <w:jc w:val="center"/>
              <w:rPr>
                <w:rFonts w:ascii="Times New Roman" w:eastAsia="Times New Roman" w:hAnsi="Times New Roman" w:cs="Times New Roman"/>
                <w:b/>
                <w:bCs/>
                <w:color w:val="000000"/>
                <w:kern w:val="0"/>
                <w:lang w:eastAsia="el-GR"/>
                <w14:ligatures w14:val="none"/>
              </w:rPr>
            </w:pPr>
            <w:r w:rsidRPr="00645F7E">
              <w:rPr>
                <w:rFonts w:ascii="Times New Roman" w:eastAsia="Times New Roman" w:hAnsi="Times New Roman" w:cs="Times New Roman"/>
                <w:b/>
                <w:bCs/>
                <w:color w:val="000000"/>
                <w:kern w:val="0"/>
                <w:lang w:eastAsia="el-GR"/>
                <w14:ligatures w14:val="none"/>
              </w:rPr>
              <w:t>192.168.1.104:1303</w:t>
            </w:r>
          </w:p>
        </w:tc>
        <w:tc>
          <w:tcPr>
            <w:tcW w:w="1985" w:type="dxa"/>
            <w:tcBorders>
              <w:top w:val="nil"/>
              <w:left w:val="nil"/>
              <w:bottom w:val="single" w:sz="4" w:space="0" w:color="808080"/>
              <w:right w:val="single" w:sz="4" w:space="0" w:color="808080"/>
            </w:tcBorders>
            <w:shd w:val="clear" w:color="auto" w:fill="auto"/>
            <w:vAlign w:val="bottom"/>
            <w:hideMark/>
          </w:tcPr>
          <w:p w14:paraId="68E17206" w14:textId="77777777" w:rsidR="00645F7E" w:rsidRPr="00645F7E" w:rsidRDefault="00645F7E" w:rsidP="00645F7E">
            <w:pPr>
              <w:spacing w:after="0" w:line="240" w:lineRule="auto"/>
              <w:jc w:val="center"/>
              <w:rPr>
                <w:rFonts w:ascii="Times New Roman" w:eastAsia="Times New Roman" w:hAnsi="Times New Roman" w:cs="Times New Roman"/>
                <w:color w:val="000000"/>
                <w:kern w:val="0"/>
                <w:lang w:eastAsia="el-GR"/>
                <w14:ligatures w14:val="none"/>
              </w:rPr>
            </w:pPr>
            <w:r w:rsidRPr="00645F7E">
              <w:rPr>
                <w:rFonts w:ascii="Times New Roman" w:eastAsia="Times New Roman" w:hAnsi="Times New Roman" w:cs="Times New Roman"/>
                <w:color w:val="000000"/>
                <w:kern w:val="0"/>
                <w:lang w:eastAsia="el-GR"/>
                <w14:ligatures w14:val="none"/>
              </w:rPr>
              <w:t>63.245.209.10:80</w:t>
            </w:r>
          </w:p>
        </w:tc>
      </w:tr>
      <w:tr w:rsidR="00CB7FD5" w:rsidRPr="00645F7E" w14:paraId="21664B50" w14:textId="77777777" w:rsidTr="001D3F11">
        <w:trPr>
          <w:trHeight w:val="576"/>
        </w:trPr>
        <w:tc>
          <w:tcPr>
            <w:tcW w:w="794" w:type="dxa"/>
            <w:vMerge/>
            <w:tcBorders>
              <w:top w:val="nil"/>
              <w:left w:val="single" w:sz="4" w:space="0" w:color="808080"/>
              <w:bottom w:val="single" w:sz="4" w:space="0" w:color="808080"/>
              <w:right w:val="single" w:sz="4" w:space="0" w:color="808080"/>
            </w:tcBorders>
            <w:vAlign w:val="center"/>
            <w:hideMark/>
          </w:tcPr>
          <w:p w14:paraId="55DD83C4" w14:textId="77777777" w:rsidR="00645F7E" w:rsidRPr="00645F7E" w:rsidRDefault="00645F7E" w:rsidP="00645F7E">
            <w:pPr>
              <w:spacing w:after="0" w:line="240" w:lineRule="auto"/>
              <w:rPr>
                <w:rFonts w:ascii="Times New Roman" w:eastAsia="Times New Roman" w:hAnsi="Times New Roman" w:cs="Times New Roman"/>
                <w:color w:val="000000"/>
                <w:kern w:val="0"/>
                <w:lang w:eastAsia="el-GR"/>
                <w14:ligatures w14:val="none"/>
              </w:rPr>
            </w:pPr>
          </w:p>
        </w:tc>
        <w:tc>
          <w:tcPr>
            <w:tcW w:w="881" w:type="dxa"/>
            <w:vMerge/>
            <w:tcBorders>
              <w:top w:val="nil"/>
              <w:left w:val="single" w:sz="4" w:space="0" w:color="808080"/>
              <w:bottom w:val="single" w:sz="4" w:space="0" w:color="808080"/>
              <w:right w:val="single" w:sz="4" w:space="0" w:color="808080"/>
            </w:tcBorders>
            <w:vAlign w:val="center"/>
            <w:hideMark/>
          </w:tcPr>
          <w:p w14:paraId="2E14DD75" w14:textId="77777777" w:rsidR="00645F7E" w:rsidRPr="00645F7E" w:rsidRDefault="00645F7E" w:rsidP="00645F7E">
            <w:pPr>
              <w:spacing w:after="0" w:line="240" w:lineRule="auto"/>
              <w:rPr>
                <w:rFonts w:ascii="Times New Roman" w:eastAsia="Times New Roman" w:hAnsi="Times New Roman" w:cs="Times New Roman"/>
                <w:color w:val="000000"/>
                <w:kern w:val="0"/>
                <w:lang w:eastAsia="el-GR"/>
                <w14:ligatures w14:val="none"/>
              </w:rPr>
            </w:pPr>
          </w:p>
        </w:tc>
        <w:tc>
          <w:tcPr>
            <w:tcW w:w="1667" w:type="dxa"/>
            <w:vMerge/>
            <w:tcBorders>
              <w:top w:val="nil"/>
              <w:left w:val="single" w:sz="4" w:space="0" w:color="808080"/>
              <w:bottom w:val="single" w:sz="4" w:space="0" w:color="808080"/>
              <w:right w:val="single" w:sz="4" w:space="0" w:color="808080"/>
            </w:tcBorders>
            <w:vAlign w:val="center"/>
            <w:hideMark/>
          </w:tcPr>
          <w:p w14:paraId="71809084" w14:textId="77777777" w:rsidR="00645F7E" w:rsidRPr="00645F7E" w:rsidRDefault="00645F7E" w:rsidP="00645F7E">
            <w:pPr>
              <w:spacing w:after="0" w:line="240" w:lineRule="auto"/>
              <w:rPr>
                <w:rFonts w:ascii="Times New Roman" w:eastAsia="Times New Roman" w:hAnsi="Times New Roman" w:cs="Times New Roman"/>
                <w:color w:val="000000"/>
                <w:kern w:val="0"/>
                <w:lang w:eastAsia="el-GR"/>
                <w14:ligatures w14:val="none"/>
              </w:rPr>
            </w:pPr>
          </w:p>
        </w:tc>
        <w:tc>
          <w:tcPr>
            <w:tcW w:w="1898" w:type="dxa"/>
            <w:vMerge/>
            <w:tcBorders>
              <w:top w:val="single" w:sz="4" w:space="0" w:color="808080"/>
              <w:left w:val="single" w:sz="4" w:space="0" w:color="808080"/>
              <w:bottom w:val="single" w:sz="4" w:space="0" w:color="808080"/>
              <w:right w:val="single" w:sz="4" w:space="0" w:color="808080"/>
            </w:tcBorders>
            <w:vAlign w:val="center"/>
            <w:hideMark/>
          </w:tcPr>
          <w:p w14:paraId="6C350EF0" w14:textId="77777777" w:rsidR="00645F7E" w:rsidRPr="00645F7E" w:rsidRDefault="00645F7E" w:rsidP="00645F7E">
            <w:pPr>
              <w:spacing w:after="0" w:line="240" w:lineRule="auto"/>
              <w:rPr>
                <w:rFonts w:ascii="Times New Roman" w:eastAsia="Times New Roman" w:hAnsi="Times New Roman" w:cs="Times New Roman"/>
                <w:color w:val="000000"/>
                <w:kern w:val="0"/>
                <w:lang w:eastAsia="el-GR"/>
                <w14:ligatures w14:val="none"/>
              </w:rPr>
            </w:pPr>
          </w:p>
        </w:tc>
        <w:tc>
          <w:tcPr>
            <w:tcW w:w="2126" w:type="dxa"/>
            <w:tcBorders>
              <w:top w:val="nil"/>
              <w:left w:val="nil"/>
              <w:bottom w:val="single" w:sz="4" w:space="0" w:color="808080"/>
              <w:right w:val="single" w:sz="4" w:space="0" w:color="808080"/>
            </w:tcBorders>
            <w:shd w:val="clear" w:color="000000" w:fill="FFFFFF"/>
            <w:vAlign w:val="center"/>
            <w:hideMark/>
          </w:tcPr>
          <w:p w14:paraId="4A8AF81C" w14:textId="77777777" w:rsidR="00645F7E" w:rsidRPr="00645F7E" w:rsidRDefault="00645F7E" w:rsidP="00645F7E">
            <w:pPr>
              <w:spacing w:after="0" w:line="240" w:lineRule="auto"/>
              <w:jc w:val="center"/>
              <w:rPr>
                <w:rFonts w:ascii="Times New Roman" w:eastAsia="Times New Roman" w:hAnsi="Times New Roman" w:cs="Times New Roman"/>
                <w:b/>
                <w:bCs/>
                <w:color w:val="000000"/>
                <w:kern w:val="0"/>
                <w:lang w:eastAsia="el-GR"/>
                <w14:ligatures w14:val="none"/>
              </w:rPr>
            </w:pPr>
            <w:r w:rsidRPr="00645F7E">
              <w:rPr>
                <w:rFonts w:ascii="Times New Roman" w:eastAsia="Times New Roman" w:hAnsi="Times New Roman" w:cs="Times New Roman"/>
                <w:b/>
                <w:bCs/>
                <w:color w:val="000000"/>
                <w:kern w:val="0"/>
                <w:lang w:eastAsia="el-GR"/>
                <w14:ligatures w14:val="none"/>
              </w:rPr>
              <w:t>192.168.1.104:1304</w:t>
            </w:r>
          </w:p>
        </w:tc>
        <w:tc>
          <w:tcPr>
            <w:tcW w:w="1985" w:type="dxa"/>
            <w:tcBorders>
              <w:top w:val="nil"/>
              <w:left w:val="nil"/>
              <w:bottom w:val="single" w:sz="4" w:space="0" w:color="808080"/>
              <w:right w:val="single" w:sz="4" w:space="0" w:color="808080"/>
            </w:tcBorders>
            <w:shd w:val="clear" w:color="auto" w:fill="auto"/>
            <w:vAlign w:val="bottom"/>
            <w:hideMark/>
          </w:tcPr>
          <w:p w14:paraId="505D2BCE" w14:textId="77777777" w:rsidR="00645F7E" w:rsidRPr="00645F7E" w:rsidRDefault="00645F7E" w:rsidP="00645F7E">
            <w:pPr>
              <w:spacing w:after="0" w:line="240" w:lineRule="auto"/>
              <w:jc w:val="center"/>
              <w:rPr>
                <w:rFonts w:ascii="Times New Roman" w:eastAsia="Times New Roman" w:hAnsi="Times New Roman" w:cs="Times New Roman"/>
                <w:color w:val="000000"/>
                <w:kern w:val="0"/>
                <w:lang w:eastAsia="el-GR"/>
                <w14:ligatures w14:val="none"/>
              </w:rPr>
            </w:pPr>
            <w:r w:rsidRPr="00645F7E">
              <w:rPr>
                <w:rFonts w:ascii="Times New Roman" w:eastAsia="Times New Roman" w:hAnsi="Times New Roman" w:cs="Times New Roman"/>
                <w:color w:val="000000"/>
                <w:kern w:val="0"/>
                <w:lang w:eastAsia="el-GR"/>
                <w14:ligatures w14:val="none"/>
              </w:rPr>
              <w:t>208.97.132.223:995</w:t>
            </w:r>
          </w:p>
        </w:tc>
      </w:tr>
      <w:tr w:rsidR="00CB7FD5" w:rsidRPr="00645F7E" w14:paraId="56C94D49" w14:textId="77777777" w:rsidTr="001D3F11">
        <w:trPr>
          <w:trHeight w:val="576"/>
        </w:trPr>
        <w:tc>
          <w:tcPr>
            <w:tcW w:w="794" w:type="dxa"/>
            <w:vMerge/>
            <w:tcBorders>
              <w:top w:val="nil"/>
              <w:left w:val="single" w:sz="4" w:space="0" w:color="808080"/>
              <w:bottom w:val="single" w:sz="4" w:space="0" w:color="808080"/>
              <w:right w:val="single" w:sz="4" w:space="0" w:color="808080"/>
            </w:tcBorders>
            <w:vAlign w:val="center"/>
            <w:hideMark/>
          </w:tcPr>
          <w:p w14:paraId="6C640EDB" w14:textId="77777777" w:rsidR="00645F7E" w:rsidRPr="00645F7E" w:rsidRDefault="00645F7E" w:rsidP="00645F7E">
            <w:pPr>
              <w:spacing w:after="0" w:line="240" w:lineRule="auto"/>
              <w:rPr>
                <w:rFonts w:ascii="Times New Roman" w:eastAsia="Times New Roman" w:hAnsi="Times New Roman" w:cs="Times New Roman"/>
                <w:color w:val="000000"/>
                <w:kern w:val="0"/>
                <w:lang w:eastAsia="el-GR"/>
                <w14:ligatures w14:val="none"/>
              </w:rPr>
            </w:pPr>
          </w:p>
        </w:tc>
        <w:tc>
          <w:tcPr>
            <w:tcW w:w="881" w:type="dxa"/>
            <w:vMerge/>
            <w:tcBorders>
              <w:top w:val="nil"/>
              <w:left w:val="single" w:sz="4" w:space="0" w:color="808080"/>
              <w:bottom w:val="single" w:sz="4" w:space="0" w:color="808080"/>
              <w:right w:val="single" w:sz="4" w:space="0" w:color="808080"/>
            </w:tcBorders>
            <w:vAlign w:val="center"/>
            <w:hideMark/>
          </w:tcPr>
          <w:p w14:paraId="559ADCBF" w14:textId="77777777" w:rsidR="00645F7E" w:rsidRPr="00645F7E" w:rsidRDefault="00645F7E" w:rsidP="00645F7E">
            <w:pPr>
              <w:spacing w:after="0" w:line="240" w:lineRule="auto"/>
              <w:rPr>
                <w:rFonts w:ascii="Times New Roman" w:eastAsia="Times New Roman" w:hAnsi="Times New Roman" w:cs="Times New Roman"/>
                <w:color w:val="000000"/>
                <w:kern w:val="0"/>
                <w:lang w:eastAsia="el-GR"/>
                <w14:ligatures w14:val="none"/>
              </w:rPr>
            </w:pPr>
          </w:p>
        </w:tc>
        <w:tc>
          <w:tcPr>
            <w:tcW w:w="1667" w:type="dxa"/>
            <w:vMerge/>
            <w:tcBorders>
              <w:top w:val="nil"/>
              <w:left w:val="single" w:sz="4" w:space="0" w:color="808080"/>
              <w:bottom w:val="single" w:sz="4" w:space="0" w:color="808080"/>
              <w:right w:val="single" w:sz="4" w:space="0" w:color="808080"/>
            </w:tcBorders>
            <w:vAlign w:val="center"/>
            <w:hideMark/>
          </w:tcPr>
          <w:p w14:paraId="31136886" w14:textId="77777777" w:rsidR="00645F7E" w:rsidRPr="00645F7E" w:rsidRDefault="00645F7E" w:rsidP="00645F7E">
            <w:pPr>
              <w:spacing w:after="0" w:line="240" w:lineRule="auto"/>
              <w:rPr>
                <w:rFonts w:ascii="Times New Roman" w:eastAsia="Times New Roman" w:hAnsi="Times New Roman" w:cs="Times New Roman"/>
                <w:color w:val="000000"/>
                <w:kern w:val="0"/>
                <w:lang w:eastAsia="el-GR"/>
                <w14:ligatures w14:val="none"/>
              </w:rPr>
            </w:pPr>
          </w:p>
        </w:tc>
        <w:tc>
          <w:tcPr>
            <w:tcW w:w="1898" w:type="dxa"/>
            <w:vMerge/>
            <w:tcBorders>
              <w:top w:val="single" w:sz="4" w:space="0" w:color="808080"/>
              <w:left w:val="single" w:sz="4" w:space="0" w:color="808080"/>
              <w:bottom w:val="single" w:sz="4" w:space="0" w:color="808080"/>
              <w:right w:val="single" w:sz="4" w:space="0" w:color="808080"/>
            </w:tcBorders>
            <w:vAlign w:val="center"/>
            <w:hideMark/>
          </w:tcPr>
          <w:p w14:paraId="509DAE0D" w14:textId="77777777" w:rsidR="00645F7E" w:rsidRPr="00645F7E" w:rsidRDefault="00645F7E" w:rsidP="00645F7E">
            <w:pPr>
              <w:spacing w:after="0" w:line="240" w:lineRule="auto"/>
              <w:rPr>
                <w:rFonts w:ascii="Times New Roman" w:eastAsia="Times New Roman" w:hAnsi="Times New Roman" w:cs="Times New Roman"/>
                <w:color w:val="000000"/>
                <w:kern w:val="0"/>
                <w:lang w:eastAsia="el-GR"/>
                <w14:ligatures w14:val="none"/>
              </w:rPr>
            </w:pPr>
          </w:p>
        </w:tc>
        <w:tc>
          <w:tcPr>
            <w:tcW w:w="2126" w:type="dxa"/>
            <w:tcBorders>
              <w:top w:val="nil"/>
              <w:left w:val="nil"/>
              <w:bottom w:val="single" w:sz="4" w:space="0" w:color="808080"/>
              <w:right w:val="single" w:sz="4" w:space="0" w:color="808080"/>
            </w:tcBorders>
            <w:shd w:val="clear" w:color="000000" w:fill="FFFFFF"/>
            <w:vAlign w:val="center"/>
            <w:hideMark/>
          </w:tcPr>
          <w:p w14:paraId="4C2B0C9A" w14:textId="77777777" w:rsidR="00645F7E" w:rsidRPr="00645F7E" w:rsidRDefault="00645F7E" w:rsidP="00645F7E">
            <w:pPr>
              <w:spacing w:after="0" w:line="240" w:lineRule="auto"/>
              <w:jc w:val="center"/>
              <w:rPr>
                <w:rFonts w:ascii="Times New Roman" w:eastAsia="Times New Roman" w:hAnsi="Times New Roman" w:cs="Times New Roman"/>
                <w:b/>
                <w:bCs/>
                <w:color w:val="000000"/>
                <w:kern w:val="0"/>
                <w:lang w:eastAsia="el-GR"/>
                <w14:ligatures w14:val="none"/>
              </w:rPr>
            </w:pPr>
            <w:r w:rsidRPr="00645F7E">
              <w:rPr>
                <w:rFonts w:ascii="Times New Roman" w:eastAsia="Times New Roman" w:hAnsi="Times New Roman" w:cs="Times New Roman"/>
                <w:b/>
                <w:bCs/>
                <w:color w:val="000000"/>
                <w:kern w:val="0"/>
                <w:lang w:eastAsia="el-GR"/>
                <w14:ligatures w14:val="none"/>
              </w:rPr>
              <w:t>192.168.1.104:1307</w:t>
            </w:r>
          </w:p>
        </w:tc>
        <w:tc>
          <w:tcPr>
            <w:tcW w:w="1985" w:type="dxa"/>
            <w:tcBorders>
              <w:top w:val="nil"/>
              <w:left w:val="nil"/>
              <w:bottom w:val="single" w:sz="4" w:space="0" w:color="808080"/>
              <w:right w:val="single" w:sz="4" w:space="0" w:color="808080"/>
            </w:tcBorders>
            <w:shd w:val="clear" w:color="auto" w:fill="auto"/>
            <w:vAlign w:val="bottom"/>
            <w:hideMark/>
          </w:tcPr>
          <w:p w14:paraId="2A8F4EA8" w14:textId="77777777" w:rsidR="00645F7E" w:rsidRPr="00645F7E" w:rsidRDefault="00645F7E" w:rsidP="00645F7E">
            <w:pPr>
              <w:spacing w:after="0" w:line="240" w:lineRule="auto"/>
              <w:jc w:val="center"/>
              <w:rPr>
                <w:rFonts w:ascii="Times New Roman" w:eastAsia="Times New Roman" w:hAnsi="Times New Roman" w:cs="Times New Roman"/>
                <w:color w:val="000000"/>
                <w:kern w:val="0"/>
                <w:lang w:eastAsia="el-GR"/>
                <w14:ligatures w14:val="none"/>
              </w:rPr>
            </w:pPr>
            <w:r w:rsidRPr="00645F7E">
              <w:rPr>
                <w:rFonts w:ascii="Times New Roman" w:eastAsia="Times New Roman" w:hAnsi="Times New Roman" w:cs="Times New Roman"/>
                <w:color w:val="000000"/>
                <w:kern w:val="0"/>
                <w:lang w:eastAsia="el-GR"/>
                <w14:ligatures w14:val="none"/>
              </w:rPr>
              <w:t>208.97.132.223:996</w:t>
            </w:r>
          </w:p>
        </w:tc>
      </w:tr>
      <w:tr w:rsidR="00CB7FD5" w:rsidRPr="00645F7E" w14:paraId="45E11CB2" w14:textId="77777777" w:rsidTr="001D3F11">
        <w:trPr>
          <w:trHeight w:val="576"/>
        </w:trPr>
        <w:tc>
          <w:tcPr>
            <w:tcW w:w="794" w:type="dxa"/>
            <w:vMerge/>
            <w:tcBorders>
              <w:top w:val="nil"/>
              <w:left w:val="single" w:sz="4" w:space="0" w:color="808080"/>
              <w:bottom w:val="single" w:sz="4" w:space="0" w:color="808080"/>
              <w:right w:val="single" w:sz="4" w:space="0" w:color="808080"/>
            </w:tcBorders>
            <w:vAlign w:val="center"/>
            <w:hideMark/>
          </w:tcPr>
          <w:p w14:paraId="03A6C396" w14:textId="77777777" w:rsidR="00645F7E" w:rsidRPr="00645F7E" w:rsidRDefault="00645F7E" w:rsidP="00645F7E">
            <w:pPr>
              <w:spacing w:after="0" w:line="240" w:lineRule="auto"/>
              <w:rPr>
                <w:rFonts w:ascii="Times New Roman" w:eastAsia="Times New Roman" w:hAnsi="Times New Roman" w:cs="Times New Roman"/>
                <w:color w:val="000000"/>
                <w:kern w:val="0"/>
                <w:lang w:eastAsia="el-GR"/>
                <w14:ligatures w14:val="none"/>
              </w:rPr>
            </w:pPr>
          </w:p>
        </w:tc>
        <w:tc>
          <w:tcPr>
            <w:tcW w:w="881" w:type="dxa"/>
            <w:vMerge/>
            <w:tcBorders>
              <w:top w:val="nil"/>
              <w:left w:val="single" w:sz="4" w:space="0" w:color="808080"/>
              <w:bottom w:val="single" w:sz="4" w:space="0" w:color="808080"/>
              <w:right w:val="single" w:sz="4" w:space="0" w:color="808080"/>
            </w:tcBorders>
            <w:vAlign w:val="center"/>
            <w:hideMark/>
          </w:tcPr>
          <w:p w14:paraId="2FAA11B5" w14:textId="77777777" w:rsidR="00645F7E" w:rsidRPr="00645F7E" w:rsidRDefault="00645F7E" w:rsidP="00645F7E">
            <w:pPr>
              <w:spacing w:after="0" w:line="240" w:lineRule="auto"/>
              <w:rPr>
                <w:rFonts w:ascii="Times New Roman" w:eastAsia="Times New Roman" w:hAnsi="Times New Roman" w:cs="Times New Roman"/>
                <w:color w:val="000000"/>
                <w:kern w:val="0"/>
                <w:lang w:eastAsia="el-GR"/>
                <w14:ligatures w14:val="none"/>
              </w:rPr>
            </w:pPr>
          </w:p>
        </w:tc>
        <w:tc>
          <w:tcPr>
            <w:tcW w:w="1667" w:type="dxa"/>
            <w:vMerge/>
            <w:tcBorders>
              <w:top w:val="nil"/>
              <w:left w:val="single" w:sz="4" w:space="0" w:color="808080"/>
              <w:bottom w:val="single" w:sz="4" w:space="0" w:color="808080"/>
              <w:right w:val="single" w:sz="4" w:space="0" w:color="808080"/>
            </w:tcBorders>
            <w:vAlign w:val="center"/>
            <w:hideMark/>
          </w:tcPr>
          <w:p w14:paraId="2A7619C8" w14:textId="77777777" w:rsidR="00645F7E" w:rsidRPr="00645F7E" w:rsidRDefault="00645F7E" w:rsidP="00645F7E">
            <w:pPr>
              <w:spacing w:after="0" w:line="240" w:lineRule="auto"/>
              <w:rPr>
                <w:rFonts w:ascii="Times New Roman" w:eastAsia="Times New Roman" w:hAnsi="Times New Roman" w:cs="Times New Roman"/>
                <w:color w:val="000000"/>
                <w:kern w:val="0"/>
                <w:lang w:eastAsia="el-GR"/>
                <w14:ligatures w14:val="none"/>
              </w:rPr>
            </w:pPr>
          </w:p>
        </w:tc>
        <w:tc>
          <w:tcPr>
            <w:tcW w:w="1898" w:type="dxa"/>
            <w:vMerge/>
            <w:tcBorders>
              <w:top w:val="single" w:sz="4" w:space="0" w:color="808080"/>
              <w:left w:val="single" w:sz="4" w:space="0" w:color="808080"/>
              <w:bottom w:val="single" w:sz="4" w:space="0" w:color="808080"/>
              <w:right w:val="single" w:sz="4" w:space="0" w:color="808080"/>
            </w:tcBorders>
            <w:vAlign w:val="center"/>
            <w:hideMark/>
          </w:tcPr>
          <w:p w14:paraId="0FC7DD02" w14:textId="77777777" w:rsidR="00645F7E" w:rsidRPr="00645F7E" w:rsidRDefault="00645F7E" w:rsidP="00645F7E">
            <w:pPr>
              <w:spacing w:after="0" w:line="240" w:lineRule="auto"/>
              <w:rPr>
                <w:rFonts w:ascii="Times New Roman" w:eastAsia="Times New Roman" w:hAnsi="Times New Roman" w:cs="Times New Roman"/>
                <w:color w:val="000000"/>
                <w:kern w:val="0"/>
                <w:lang w:eastAsia="el-GR"/>
                <w14:ligatures w14:val="none"/>
              </w:rPr>
            </w:pPr>
          </w:p>
        </w:tc>
        <w:tc>
          <w:tcPr>
            <w:tcW w:w="2126" w:type="dxa"/>
            <w:tcBorders>
              <w:top w:val="nil"/>
              <w:left w:val="nil"/>
              <w:bottom w:val="single" w:sz="4" w:space="0" w:color="808080"/>
              <w:right w:val="single" w:sz="4" w:space="0" w:color="808080"/>
            </w:tcBorders>
            <w:shd w:val="clear" w:color="000000" w:fill="FFFFFF"/>
            <w:vAlign w:val="center"/>
            <w:hideMark/>
          </w:tcPr>
          <w:p w14:paraId="017656EB" w14:textId="77777777" w:rsidR="00645F7E" w:rsidRPr="00645F7E" w:rsidRDefault="00645F7E" w:rsidP="00645F7E">
            <w:pPr>
              <w:spacing w:after="0" w:line="240" w:lineRule="auto"/>
              <w:jc w:val="center"/>
              <w:rPr>
                <w:rFonts w:ascii="Times New Roman" w:eastAsia="Times New Roman" w:hAnsi="Times New Roman" w:cs="Times New Roman"/>
                <w:b/>
                <w:bCs/>
                <w:color w:val="000000"/>
                <w:kern w:val="0"/>
                <w:lang w:eastAsia="el-GR"/>
                <w14:ligatures w14:val="none"/>
              </w:rPr>
            </w:pPr>
            <w:r w:rsidRPr="00645F7E">
              <w:rPr>
                <w:rFonts w:ascii="Times New Roman" w:eastAsia="Times New Roman" w:hAnsi="Times New Roman" w:cs="Times New Roman"/>
                <w:b/>
                <w:bCs/>
                <w:color w:val="000000"/>
                <w:kern w:val="0"/>
                <w:lang w:eastAsia="el-GR"/>
                <w14:ligatures w14:val="none"/>
              </w:rPr>
              <w:t>192.168.1.104:1305</w:t>
            </w:r>
          </w:p>
        </w:tc>
        <w:tc>
          <w:tcPr>
            <w:tcW w:w="1985" w:type="dxa"/>
            <w:tcBorders>
              <w:top w:val="nil"/>
              <w:left w:val="nil"/>
              <w:bottom w:val="single" w:sz="4" w:space="0" w:color="808080"/>
              <w:right w:val="single" w:sz="4" w:space="0" w:color="808080"/>
            </w:tcBorders>
            <w:shd w:val="clear" w:color="auto" w:fill="auto"/>
            <w:vAlign w:val="bottom"/>
            <w:hideMark/>
          </w:tcPr>
          <w:p w14:paraId="33F129E6" w14:textId="77777777" w:rsidR="00645F7E" w:rsidRPr="00645F7E" w:rsidRDefault="00645F7E" w:rsidP="00645F7E">
            <w:pPr>
              <w:spacing w:after="0" w:line="240" w:lineRule="auto"/>
              <w:jc w:val="center"/>
              <w:rPr>
                <w:rFonts w:ascii="Times New Roman" w:eastAsia="Times New Roman" w:hAnsi="Times New Roman" w:cs="Times New Roman"/>
                <w:color w:val="000000"/>
                <w:kern w:val="0"/>
                <w:lang w:eastAsia="el-GR"/>
                <w14:ligatures w14:val="none"/>
              </w:rPr>
            </w:pPr>
            <w:r w:rsidRPr="00645F7E">
              <w:rPr>
                <w:rFonts w:ascii="Times New Roman" w:eastAsia="Times New Roman" w:hAnsi="Times New Roman" w:cs="Times New Roman"/>
                <w:color w:val="000000"/>
                <w:kern w:val="0"/>
                <w:lang w:eastAsia="el-GR"/>
                <w14:ligatures w14:val="none"/>
              </w:rPr>
              <w:t>63.245.221.11:80</w:t>
            </w:r>
          </w:p>
        </w:tc>
      </w:tr>
      <w:tr w:rsidR="00CB7FD5" w:rsidRPr="00645F7E" w14:paraId="53D6773A" w14:textId="77777777" w:rsidTr="001D3F11">
        <w:trPr>
          <w:trHeight w:val="576"/>
        </w:trPr>
        <w:tc>
          <w:tcPr>
            <w:tcW w:w="794" w:type="dxa"/>
            <w:tcBorders>
              <w:top w:val="nil"/>
              <w:left w:val="single" w:sz="4" w:space="0" w:color="808080"/>
              <w:bottom w:val="single" w:sz="4" w:space="0" w:color="808080"/>
              <w:right w:val="single" w:sz="4" w:space="0" w:color="808080"/>
            </w:tcBorders>
            <w:shd w:val="clear" w:color="auto" w:fill="auto"/>
            <w:vAlign w:val="center"/>
            <w:hideMark/>
          </w:tcPr>
          <w:p w14:paraId="6816AA39" w14:textId="77777777" w:rsidR="00645F7E" w:rsidRPr="00645F7E" w:rsidRDefault="00645F7E" w:rsidP="00645F7E">
            <w:pPr>
              <w:spacing w:after="0" w:line="240" w:lineRule="auto"/>
              <w:jc w:val="center"/>
              <w:rPr>
                <w:rFonts w:ascii="Times New Roman" w:eastAsia="Times New Roman" w:hAnsi="Times New Roman" w:cs="Times New Roman"/>
                <w:color w:val="000000"/>
                <w:kern w:val="0"/>
                <w:lang w:eastAsia="el-GR"/>
                <w14:ligatures w14:val="none"/>
              </w:rPr>
            </w:pPr>
            <w:r w:rsidRPr="00645F7E">
              <w:rPr>
                <w:rFonts w:ascii="Times New Roman" w:eastAsia="Times New Roman" w:hAnsi="Times New Roman" w:cs="Times New Roman"/>
                <w:color w:val="000000"/>
                <w:kern w:val="0"/>
                <w:lang w:eastAsia="el-GR"/>
                <w14:ligatures w14:val="none"/>
              </w:rPr>
              <w:t>1908</w:t>
            </w:r>
          </w:p>
        </w:tc>
        <w:tc>
          <w:tcPr>
            <w:tcW w:w="881" w:type="dxa"/>
            <w:tcBorders>
              <w:top w:val="nil"/>
              <w:left w:val="nil"/>
              <w:bottom w:val="single" w:sz="4" w:space="0" w:color="808080"/>
              <w:right w:val="single" w:sz="4" w:space="0" w:color="808080"/>
            </w:tcBorders>
            <w:shd w:val="clear" w:color="auto" w:fill="auto"/>
            <w:noWrap/>
            <w:vAlign w:val="center"/>
            <w:hideMark/>
          </w:tcPr>
          <w:p w14:paraId="488D2EDD" w14:textId="77777777" w:rsidR="00645F7E" w:rsidRPr="00645F7E" w:rsidRDefault="00645F7E" w:rsidP="00645F7E">
            <w:pPr>
              <w:spacing w:after="0" w:line="240" w:lineRule="auto"/>
              <w:jc w:val="center"/>
              <w:rPr>
                <w:rFonts w:ascii="Times New Roman" w:eastAsia="Times New Roman" w:hAnsi="Times New Roman" w:cs="Times New Roman"/>
                <w:color w:val="000000"/>
                <w:kern w:val="0"/>
                <w:lang w:eastAsia="el-GR"/>
                <w14:ligatures w14:val="none"/>
              </w:rPr>
            </w:pPr>
            <w:r w:rsidRPr="00645F7E">
              <w:rPr>
                <w:rFonts w:ascii="Times New Roman" w:eastAsia="Times New Roman" w:hAnsi="Times New Roman" w:cs="Times New Roman"/>
                <w:color w:val="000000"/>
                <w:kern w:val="0"/>
                <w:lang w:eastAsia="el-GR"/>
                <w14:ligatures w14:val="none"/>
              </w:rPr>
              <w:t>992</w:t>
            </w:r>
          </w:p>
        </w:tc>
        <w:tc>
          <w:tcPr>
            <w:tcW w:w="1667" w:type="dxa"/>
            <w:tcBorders>
              <w:top w:val="nil"/>
              <w:left w:val="nil"/>
              <w:bottom w:val="single" w:sz="4" w:space="0" w:color="808080"/>
              <w:right w:val="single" w:sz="4" w:space="0" w:color="808080"/>
            </w:tcBorders>
            <w:shd w:val="clear" w:color="auto" w:fill="auto"/>
            <w:noWrap/>
            <w:vAlign w:val="bottom"/>
            <w:hideMark/>
          </w:tcPr>
          <w:p w14:paraId="6B4BAC2C" w14:textId="77777777" w:rsidR="00645F7E" w:rsidRPr="00645F7E" w:rsidRDefault="00645F7E" w:rsidP="00645F7E">
            <w:pPr>
              <w:spacing w:after="0" w:line="240" w:lineRule="auto"/>
              <w:jc w:val="center"/>
              <w:rPr>
                <w:rFonts w:ascii="Times New Roman" w:eastAsia="Times New Roman" w:hAnsi="Times New Roman" w:cs="Times New Roman"/>
                <w:color w:val="000000"/>
                <w:kern w:val="0"/>
                <w:lang w:eastAsia="el-GR"/>
                <w14:ligatures w14:val="none"/>
              </w:rPr>
            </w:pPr>
            <w:r w:rsidRPr="00645F7E">
              <w:rPr>
                <w:rFonts w:ascii="Times New Roman" w:eastAsia="Times New Roman" w:hAnsi="Times New Roman" w:cs="Times New Roman"/>
                <w:color w:val="000000"/>
                <w:kern w:val="0"/>
                <w:lang w:eastAsia="el-GR"/>
                <w14:ligatures w14:val="none"/>
              </w:rPr>
              <w:t>spoolsv.exe</w:t>
            </w:r>
          </w:p>
        </w:tc>
        <w:tc>
          <w:tcPr>
            <w:tcW w:w="1898" w:type="dxa"/>
            <w:tcBorders>
              <w:top w:val="nil"/>
              <w:left w:val="nil"/>
              <w:bottom w:val="single" w:sz="4" w:space="0" w:color="808080"/>
              <w:right w:val="single" w:sz="4" w:space="0" w:color="808080"/>
            </w:tcBorders>
            <w:shd w:val="clear" w:color="auto" w:fill="auto"/>
            <w:vAlign w:val="bottom"/>
            <w:hideMark/>
          </w:tcPr>
          <w:p w14:paraId="511916A9" w14:textId="77777777" w:rsidR="00645F7E" w:rsidRPr="00645F7E" w:rsidRDefault="00645F7E" w:rsidP="00645F7E">
            <w:pPr>
              <w:spacing w:after="0" w:line="240" w:lineRule="auto"/>
              <w:jc w:val="center"/>
              <w:rPr>
                <w:rFonts w:ascii="Times New Roman" w:eastAsia="Times New Roman" w:hAnsi="Times New Roman" w:cs="Times New Roman"/>
                <w:color w:val="000000"/>
                <w:kern w:val="0"/>
                <w:lang w:eastAsia="el-GR"/>
                <w14:ligatures w14:val="none"/>
              </w:rPr>
            </w:pPr>
            <w:r w:rsidRPr="00645F7E">
              <w:rPr>
                <w:rFonts w:ascii="Times New Roman" w:eastAsia="Times New Roman" w:hAnsi="Times New Roman" w:cs="Times New Roman"/>
                <w:color w:val="000000"/>
                <w:kern w:val="0"/>
                <w:lang w:eastAsia="el-GR"/>
                <w14:ligatures w14:val="none"/>
              </w:rPr>
              <w:t>Print Spooler Service</w:t>
            </w:r>
          </w:p>
        </w:tc>
        <w:tc>
          <w:tcPr>
            <w:tcW w:w="2126" w:type="dxa"/>
            <w:tcBorders>
              <w:top w:val="nil"/>
              <w:left w:val="nil"/>
              <w:bottom w:val="single" w:sz="4" w:space="0" w:color="808080"/>
              <w:right w:val="single" w:sz="4" w:space="0" w:color="808080"/>
            </w:tcBorders>
            <w:shd w:val="clear" w:color="auto" w:fill="auto"/>
            <w:vAlign w:val="center"/>
            <w:hideMark/>
          </w:tcPr>
          <w:p w14:paraId="4A8722D7" w14:textId="77777777" w:rsidR="00645F7E" w:rsidRPr="00645F7E" w:rsidRDefault="00645F7E" w:rsidP="00645F7E">
            <w:pPr>
              <w:spacing w:after="0" w:line="240" w:lineRule="auto"/>
              <w:jc w:val="center"/>
              <w:rPr>
                <w:rFonts w:ascii="Times New Roman" w:eastAsia="Times New Roman" w:hAnsi="Times New Roman" w:cs="Times New Roman"/>
                <w:color w:val="000000"/>
                <w:kern w:val="0"/>
                <w:lang w:eastAsia="el-GR"/>
                <w14:ligatures w14:val="none"/>
              </w:rPr>
            </w:pPr>
            <w:r w:rsidRPr="00645F7E">
              <w:rPr>
                <w:rFonts w:ascii="Times New Roman" w:eastAsia="Times New Roman" w:hAnsi="Times New Roman" w:cs="Times New Roman"/>
                <w:color w:val="000000"/>
                <w:kern w:val="0"/>
                <w:lang w:eastAsia="el-GR"/>
                <w14:ligatures w14:val="none"/>
              </w:rPr>
              <w:t>-</w:t>
            </w:r>
          </w:p>
        </w:tc>
        <w:tc>
          <w:tcPr>
            <w:tcW w:w="1985" w:type="dxa"/>
            <w:tcBorders>
              <w:top w:val="nil"/>
              <w:left w:val="nil"/>
              <w:bottom w:val="single" w:sz="4" w:space="0" w:color="808080"/>
              <w:right w:val="single" w:sz="4" w:space="0" w:color="808080"/>
            </w:tcBorders>
            <w:shd w:val="clear" w:color="auto" w:fill="auto"/>
            <w:vAlign w:val="center"/>
            <w:hideMark/>
          </w:tcPr>
          <w:p w14:paraId="3D507CF4" w14:textId="77777777" w:rsidR="00645F7E" w:rsidRPr="00645F7E" w:rsidRDefault="00645F7E" w:rsidP="00645F7E">
            <w:pPr>
              <w:spacing w:after="0" w:line="240" w:lineRule="auto"/>
              <w:jc w:val="center"/>
              <w:rPr>
                <w:rFonts w:ascii="Times New Roman" w:eastAsia="Times New Roman" w:hAnsi="Times New Roman" w:cs="Times New Roman"/>
                <w:color w:val="000000"/>
                <w:kern w:val="0"/>
                <w:lang w:eastAsia="el-GR"/>
                <w14:ligatures w14:val="none"/>
              </w:rPr>
            </w:pPr>
            <w:r w:rsidRPr="00645F7E">
              <w:rPr>
                <w:rFonts w:ascii="Times New Roman" w:eastAsia="Times New Roman" w:hAnsi="Times New Roman" w:cs="Times New Roman"/>
                <w:color w:val="000000"/>
                <w:kern w:val="0"/>
                <w:lang w:eastAsia="el-GR"/>
                <w14:ligatures w14:val="none"/>
              </w:rPr>
              <w:t>-</w:t>
            </w:r>
          </w:p>
        </w:tc>
      </w:tr>
      <w:tr w:rsidR="00CB7FD5" w:rsidRPr="00645F7E" w14:paraId="48349BBA" w14:textId="77777777" w:rsidTr="001D3F11">
        <w:trPr>
          <w:trHeight w:val="288"/>
        </w:trPr>
        <w:tc>
          <w:tcPr>
            <w:tcW w:w="794" w:type="dxa"/>
            <w:tcBorders>
              <w:top w:val="nil"/>
              <w:left w:val="single" w:sz="4" w:space="0" w:color="808080"/>
              <w:bottom w:val="single" w:sz="4" w:space="0" w:color="808080"/>
              <w:right w:val="single" w:sz="4" w:space="0" w:color="808080"/>
            </w:tcBorders>
            <w:shd w:val="clear" w:color="auto" w:fill="auto"/>
            <w:vAlign w:val="center"/>
            <w:hideMark/>
          </w:tcPr>
          <w:p w14:paraId="65A8DD0F" w14:textId="77777777" w:rsidR="00645F7E" w:rsidRPr="00645F7E" w:rsidRDefault="00645F7E" w:rsidP="00645F7E">
            <w:pPr>
              <w:spacing w:after="0" w:line="240" w:lineRule="auto"/>
              <w:jc w:val="center"/>
              <w:rPr>
                <w:rFonts w:ascii="Times New Roman" w:eastAsia="Times New Roman" w:hAnsi="Times New Roman" w:cs="Times New Roman"/>
                <w:color w:val="000000"/>
                <w:kern w:val="0"/>
                <w:lang w:eastAsia="el-GR"/>
                <w14:ligatures w14:val="none"/>
              </w:rPr>
            </w:pPr>
            <w:r w:rsidRPr="00645F7E">
              <w:rPr>
                <w:rFonts w:ascii="Times New Roman" w:eastAsia="Times New Roman" w:hAnsi="Times New Roman" w:cs="Times New Roman"/>
                <w:color w:val="000000"/>
                <w:kern w:val="0"/>
                <w:lang w:eastAsia="el-GR"/>
                <w14:ligatures w14:val="none"/>
              </w:rPr>
              <w:t>1348</w:t>
            </w:r>
          </w:p>
        </w:tc>
        <w:tc>
          <w:tcPr>
            <w:tcW w:w="881" w:type="dxa"/>
            <w:tcBorders>
              <w:top w:val="nil"/>
              <w:left w:val="nil"/>
              <w:bottom w:val="single" w:sz="4" w:space="0" w:color="808080"/>
              <w:right w:val="single" w:sz="4" w:space="0" w:color="808080"/>
            </w:tcBorders>
            <w:shd w:val="clear" w:color="auto" w:fill="auto"/>
            <w:noWrap/>
            <w:vAlign w:val="center"/>
            <w:hideMark/>
          </w:tcPr>
          <w:p w14:paraId="1A35855B" w14:textId="77777777" w:rsidR="00645F7E" w:rsidRPr="00645F7E" w:rsidRDefault="00645F7E" w:rsidP="00645F7E">
            <w:pPr>
              <w:spacing w:after="0" w:line="240" w:lineRule="auto"/>
              <w:jc w:val="center"/>
              <w:rPr>
                <w:rFonts w:ascii="Times New Roman" w:eastAsia="Times New Roman" w:hAnsi="Times New Roman" w:cs="Times New Roman"/>
                <w:color w:val="000000"/>
                <w:kern w:val="0"/>
                <w:lang w:eastAsia="el-GR"/>
                <w14:ligatures w14:val="none"/>
              </w:rPr>
            </w:pPr>
            <w:r w:rsidRPr="00645F7E">
              <w:rPr>
                <w:rFonts w:ascii="Times New Roman" w:eastAsia="Times New Roman" w:hAnsi="Times New Roman" w:cs="Times New Roman"/>
                <w:color w:val="000000"/>
                <w:kern w:val="0"/>
                <w:lang w:eastAsia="el-GR"/>
                <w14:ligatures w14:val="none"/>
              </w:rPr>
              <w:t>1304</w:t>
            </w:r>
          </w:p>
        </w:tc>
        <w:tc>
          <w:tcPr>
            <w:tcW w:w="1667" w:type="dxa"/>
            <w:tcBorders>
              <w:top w:val="nil"/>
              <w:left w:val="nil"/>
              <w:bottom w:val="single" w:sz="4" w:space="0" w:color="808080"/>
              <w:right w:val="single" w:sz="4" w:space="0" w:color="808080"/>
            </w:tcBorders>
            <w:shd w:val="clear" w:color="auto" w:fill="auto"/>
            <w:noWrap/>
            <w:vAlign w:val="bottom"/>
            <w:hideMark/>
          </w:tcPr>
          <w:p w14:paraId="1249C609" w14:textId="77777777" w:rsidR="00645F7E" w:rsidRPr="00645F7E" w:rsidRDefault="00645F7E" w:rsidP="00645F7E">
            <w:pPr>
              <w:spacing w:after="0" w:line="240" w:lineRule="auto"/>
              <w:jc w:val="center"/>
              <w:rPr>
                <w:rFonts w:ascii="Times New Roman" w:eastAsia="Times New Roman" w:hAnsi="Times New Roman" w:cs="Times New Roman"/>
                <w:color w:val="000000"/>
                <w:kern w:val="0"/>
                <w:lang w:eastAsia="el-GR"/>
                <w14:ligatures w14:val="none"/>
              </w:rPr>
            </w:pPr>
            <w:r w:rsidRPr="00645F7E">
              <w:rPr>
                <w:rFonts w:ascii="Times New Roman" w:eastAsia="Times New Roman" w:hAnsi="Times New Roman" w:cs="Times New Roman"/>
                <w:color w:val="000000"/>
                <w:kern w:val="0"/>
                <w:lang w:eastAsia="el-GR"/>
                <w14:ligatures w14:val="none"/>
              </w:rPr>
              <w:t xml:space="preserve">explorer.exe </w:t>
            </w:r>
          </w:p>
        </w:tc>
        <w:tc>
          <w:tcPr>
            <w:tcW w:w="1898" w:type="dxa"/>
            <w:tcBorders>
              <w:top w:val="nil"/>
              <w:left w:val="nil"/>
              <w:bottom w:val="single" w:sz="4" w:space="0" w:color="808080"/>
              <w:right w:val="single" w:sz="4" w:space="0" w:color="808080"/>
            </w:tcBorders>
            <w:shd w:val="clear" w:color="auto" w:fill="auto"/>
            <w:vAlign w:val="bottom"/>
            <w:hideMark/>
          </w:tcPr>
          <w:p w14:paraId="333EEFCF" w14:textId="77777777" w:rsidR="00645F7E" w:rsidRPr="00645F7E" w:rsidRDefault="00645F7E" w:rsidP="00645F7E">
            <w:pPr>
              <w:spacing w:after="0" w:line="240" w:lineRule="auto"/>
              <w:jc w:val="center"/>
              <w:rPr>
                <w:rFonts w:ascii="Times New Roman" w:eastAsia="Times New Roman" w:hAnsi="Times New Roman" w:cs="Times New Roman"/>
                <w:color w:val="000000"/>
                <w:kern w:val="0"/>
                <w:lang w:eastAsia="el-GR"/>
                <w14:ligatures w14:val="none"/>
              </w:rPr>
            </w:pPr>
            <w:r w:rsidRPr="00645F7E">
              <w:rPr>
                <w:rFonts w:ascii="Times New Roman" w:eastAsia="Times New Roman" w:hAnsi="Times New Roman" w:cs="Times New Roman"/>
                <w:color w:val="000000"/>
                <w:kern w:val="0"/>
                <w:lang w:eastAsia="el-GR"/>
                <w14:ligatures w14:val="none"/>
              </w:rPr>
              <w:t>File Explorer</w:t>
            </w:r>
          </w:p>
        </w:tc>
        <w:tc>
          <w:tcPr>
            <w:tcW w:w="2126" w:type="dxa"/>
            <w:tcBorders>
              <w:top w:val="nil"/>
              <w:left w:val="nil"/>
              <w:bottom w:val="single" w:sz="4" w:space="0" w:color="808080"/>
              <w:right w:val="single" w:sz="4" w:space="0" w:color="808080"/>
            </w:tcBorders>
            <w:shd w:val="clear" w:color="auto" w:fill="auto"/>
            <w:vAlign w:val="center"/>
            <w:hideMark/>
          </w:tcPr>
          <w:p w14:paraId="108295F1" w14:textId="77777777" w:rsidR="00645F7E" w:rsidRPr="00645F7E" w:rsidRDefault="00645F7E" w:rsidP="00645F7E">
            <w:pPr>
              <w:spacing w:after="0" w:line="240" w:lineRule="auto"/>
              <w:jc w:val="center"/>
              <w:rPr>
                <w:rFonts w:ascii="Times New Roman" w:eastAsia="Times New Roman" w:hAnsi="Times New Roman" w:cs="Times New Roman"/>
                <w:color w:val="000000"/>
                <w:kern w:val="0"/>
                <w:lang w:eastAsia="el-GR"/>
                <w14:ligatures w14:val="none"/>
              </w:rPr>
            </w:pPr>
            <w:r w:rsidRPr="00645F7E">
              <w:rPr>
                <w:rFonts w:ascii="Times New Roman" w:eastAsia="Times New Roman" w:hAnsi="Times New Roman" w:cs="Times New Roman"/>
                <w:color w:val="000000"/>
                <w:kern w:val="0"/>
                <w:lang w:eastAsia="el-GR"/>
                <w14:ligatures w14:val="none"/>
              </w:rPr>
              <w:t>-</w:t>
            </w:r>
          </w:p>
        </w:tc>
        <w:tc>
          <w:tcPr>
            <w:tcW w:w="1985" w:type="dxa"/>
            <w:tcBorders>
              <w:top w:val="nil"/>
              <w:left w:val="nil"/>
              <w:bottom w:val="single" w:sz="4" w:space="0" w:color="808080"/>
              <w:right w:val="single" w:sz="4" w:space="0" w:color="808080"/>
            </w:tcBorders>
            <w:shd w:val="clear" w:color="auto" w:fill="auto"/>
            <w:vAlign w:val="center"/>
            <w:hideMark/>
          </w:tcPr>
          <w:p w14:paraId="7CBF0BCC" w14:textId="77777777" w:rsidR="00645F7E" w:rsidRPr="00645F7E" w:rsidRDefault="00645F7E" w:rsidP="00645F7E">
            <w:pPr>
              <w:spacing w:after="0" w:line="240" w:lineRule="auto"/>
              <w:jc w:val="center"/>
              <w:rPr>
                <w:rFonts w:ascii="Times New Roman" w:eastAsia="Times New Roman" w:hAnsi="Times New Roman" w:cs="Times New Roman"/>
                <w:color w:val="000000"/>
                <w:kern w:val="0"/>
                <w:lang w:eastAsia="el-GR"/>
                <w14:ligatures w14:val="none"/>
              </w:rPr>
            </w:pPr>
            <w:r w:rsidRPr="00645F7E">
              <w:rPr>
                <w:rFonts w:ascii="Times New Roman" w:eastAsia="Times New Roman" w:hAnsi="Times New Roman" w:cs="Times New Roman"/>
                <w:color w:val="000000"/>
                <w:kern w:val="0"/>
                <w:lang w:eastAsia="el-GR"/>
                <w14:ligatures w14:val="none"/>
              </w:rPr>
              <w:t>-</w:t>
            </w:r>
          </w:p>
        </w:tc>
      </w:tr>
      <w:tr w:rsidR="00CB7FD5" w:rsidRPr="00645F7E" w14:paraId="2EC42D97" w14:textId="77777777" w:rsidTr="001D3F11">
        <w:trPr>
          <w:trHeight w:val="288"/>
        </w:trPr>
        <w:tc>
          <w:tcPr>
            <w:tcW w:w="794" w:type="dxa"/>
            <w:tcBorders>
              <w:top w:val="nil"/>
              <w:left w:val="single" w:sz="4" w:space="0" w:color="808080"/>
              <w:bottom w:val="single" w:sz="4" w:space="0" w:color="808080"/>
              <w:right w:val="single" w:sz="4" w:space="0" w:color="808080"/>
            </w:tcBorders>
            <w:shd w:val="clear" w:color="auto" w:fill="auto"/>
            <w:vAlign w:val="center"/>
            <w:hideMark/>
          </w:tcPr>
          <w:p w14:paraId="254709E9" w14:textId="77777777" w:rsidR="00645F7E" w:rsidRPr="00645F7E" w:rsidRDefault="00645F7E" w:rsidP="00645F7E">
            <w:pPr>
              <w:spacing w:after="0" w:line="240" w:lineRule="auto"/>
              <w:jc w:val="center"/>
              <w:rPr>
                <w:rFonts w:ascii="Times New Roman" w:eastAsia="Times New Roman" w:hAnsi="Times New Roman" w:cs="Times New Roman"/>
                <w:color w:val="000000"/>
                <w:kern w:val="0"/>
                <w:lang w:eastAsia="el-GR"/>
                <w14:ligatures w14:val="none"/>
              </w:rPr>
            </w:pPr>
            <w:r w:rsidRPr="00645F7E">
              <w:rPr>
                <w:rFonts w:ascii="Times New Roman" w:eastAsia="Times New Roman" w:hAnsi="Times New Roman" w:cs="Times New Roman"/>
                <w:color w:val="000000"/>
                <w:kern w:val="0"/>
                <w:lang w:eastAsia="el-GR"/>
                <w14:ligatures w14:val="none"/>
              </w:rPr>
              <w:t>3936</w:t>
            </w:r>
          </w:p>
        </w:tc>
        <w:tc>
          <w:tcPr>
            <w:tcW w:w="881" w:type="dxa"/>
            <w:tcBorders>
              <w:top w:val="nil"/>
              <w:left w:val="nil"/>
              <w:bottom w:val="single" w:sz="4" w:space="0" w:color="808080"/>
              <w:right w:val="single" w:sz="4" w:space="0" w:color="808080"/>
            </w:tcBorders>
            <w:shd w:val="clear" w:color="auto" w:fill="auto"/>
            <w:noWrap/>
            <w:vAlign w:val="center"/>
            <w:hideMark/>
          </w:tcPr>
          <w:p w14:paraId="3153F33B" w14:textId="77777777" w:rsidR="00645F7E" w:rsidRPr="00645F7E" w:rsidRDefault="00645F7E" w:rsidP="00645F7E">
            <w:pPr>
              <w:spacing w:after="0" w:line="240" w:lineRule="auto"/>
              <w:jc w:val="center"/>
              <w:rPr>
                <w:rFonts w:ascii="Times New Roman" w:eastAsia="Times New Roman" w:hAnsi="Times New Roman" w:cs="Times New Roman"/>
                <w:color w:val="000000"/>
                <w:kern w:val="0"/>
                <w:lang w:eastAsia="el-GR"/>
                <w14:ligatures w14:val="none"/>
              </w:rPr>
            </w:pPr>
            <w:r w:rsidRPr="00645F7E">
              <w:rPr>
                <w:rFonts w:ascii="Times New Roman" w:eastAsia="Times New Roman" w:hAnsi="Times New Roman" w:cs="Times New Roman"/>
                <w:color w:val="000000"/>
                <w:kern w:val="0"/>
                <w:lang w:eastAsia="el-GR"/>
                <w14:ligatures w14:val="none"/>
              </w:rPr>
              <w:t>992</w:t>
            </w:r>
          </w:p>
        </w:tc>
        <w:tc>
          <w:tcPr>
            <w:tcW w:w="1667" w:type="dxa"/>
            <w:tcBorders>
              <w:top w:val="nil"/>
              <w:left w:val="nil"/>
              <w:bottom w:val="single" w:sz="4" w:space="0" w:color="808080"/>
              <w:right w:val="single" w:sz="4" w:space="0" w:color="808080"/>
            </w:tcBorders>
            <w:shd w:val="clear" w:color="auto" w:fill="auto"/>
            <w:noWrap/>
            <w:vAlign w:val="bottom"/>
            <w:hideMark/>
          </w:tcPr>
          <w:p w14:paraId="7CA6F220" w14:textId="77777777" w:rsidR="00645F7E" w:rsidRPr="00645F7E" w:rsidRDefault="00645F7E" w:rsidP="00645F7E">
            <w:pPr>
              <w:spacing w:after="0" w:line="240" w:lineRule="auto"/>
              <w:jc w:val="center"/>
              <w:rPr>
                <w:rFonts w:ascii="Times New Roman" w:eastAsia="Times New Roman" w:hAnsi="Times New Roman" w:cs="Times New Roman"/>
                <w:color w:val="000000"/>
                <w:kern w:val="0"/>
                <w:lang w:eastAsia="el-GR"/>
                <w14:ligatures w14:val="none"/>
              </w:rPr>
            </w:pPr>
            <w:r w:rsidRPr="00645F7E">
              <w:rPr>
                <w:rFonts w:ascii="Times New Roman" w:eastAsia="Times New Roman" w:hAnsi="Times New Roman" w:cs="Times New Roman"/>
                <w:color w:val="000000"/>
                <w:kern w:val="0"/>
                <w:lang w:eastAsia="el-GR"/>
                <w14:ligatures w14:val="none"/>
              </w:rPr>
              <w:t xml:space="preserve">avgfws9.exe </w:t>
            </w:r>
          </w:p>
        </w:tc>
        <w:tc>
          <w:tcPr>
            <w:tcW w:w="1898" w:type="dxa"/>
            <w:tcBorders>
              <w:top w:val="nil"/>
              <w:left w:val="nil"/>
              <w:bottom w:val="single" w:sz="4" w:space="0" w:color="808080"/>
              <w:right w:val="single" w:sz="4" w:space="0" w:color="808080"/>
            </w:tcBorders>
            <w:shd w:val="clear" w:color="auto" w:fill="auto"/>
            <w:vAlign w:val="bottom"/>
            <w:hideMark/>
          </w:tcPr>
          <w:p w14:paraId="2BA3B1B5" w14:textId="77777777" w:rsidR="00645F7E" w:rsidRPr="00645F7E" w:rsidRDefault="00645F7E" w:rsidP="00645F7E">
            <w:pPr>
              <w:spacing w:after="0" w:line="240" w:lineRule="auto"/>
              <w:jc w:val="center"/>
              <w:rPr>
                <w:rFonts w:ascii="Times New Roman" w:eastAsia="Times New Roman" w:hAnsi="Times New Roman" w:cs="Times New Roman"/>
                <w:color w:val="000000"/>
                <w:kern w:val="0"/>
                <w:lang w:eastAsia="el-GR"/>
                <w14:ligatures w14:val="none"/>
              </w:rPr>
            </w:pPr>
            <w:r w:rsidRPr="00645F7E">
              <w:rPr>
                <w:rFonts w:ascii="Times New Roman" w:eastAsia="Times New Roman" w:hAnsi="Times New Roman" w:cs="Times New Roman"/>
                <w:color w:val="000000"/>
                <w:kern w:val="0"/>
                <w:lang w:eastAsia="el-GR"/>
                <w14:ligatures w14:val="none"/>
              </w:rPr>
              <w:t>AVG 9 Antivirus</w:t>
            </w:r>
          </w:p>
        </w:tc>
        <w:tc>
          <w:tcPr>
            <w:tcW w:w="2126" w:type="dxa"/>
            <w:tcBorders>
              <w:top w:val="nil"/>
              <w:left w:val="nil"/>
              <w:bottom w:val="single" w:sz="4" w:space="0" w:color="808080"/>
              <w:right w:val="single" w:sz="4" w:space="0" w:color="808080"/>
            </w:tcBorders>
            <w:shd w:val="clear" w:color="auto" w:fill="auto"/>
            <w:vAlign w:val="center"/>
            <w:hideMark/>
          </w:tcPr>
          <w:p w14:paraId="41E53ECD" w14:textId="77777777" w:rsidR="00645F7E" w:rsidRPr="00645F7E" w:rsidRDefault="00645F7E" w:rsidP="00645F7E">
            <w:pPr>
              <w:spacing w:after="0" w:line="240" w:lineRule="auto"/>
              <w:jc w:val="center"/>
              <w:rPr>
                <w:rFonts w:ascii="Times New Roman" w:eastAsia="Times New Roman" w:hAnsi="Times New Roman" w:cs="Times New Roman"/>
                <w:color w:val="000000"/>
                <w:kern w:val="0"/>
                <w:lang w:eastAsia="el-GR"/>
                <w14:ligatures w14:val="none"/>
              </w:rPr>
            </w:pPr>
            <w:r w:rsidRPr="00645F7E">
              <w:rPr>
                <w:rFonts w:ascii="Times New Roman" w:eastAsia="Times New Roman" w:hAnsi="Times New Roman" w:cs="Times New Roman"/>
                <w:color w:val="000000"/>
                <w:kern w:val="0"/>
                <w:lang w:eastAsia="el-GR"/>
                <w14:ligatures w14:val="none"/>
              </w:rPr>
              <w:t>-</w:t>
            </w:r>
          </w:p>
        </w:tc>
        <w:tc>
          <w:tcPr>
            <w:tcW w:w="1985" w:type="dxa"/>
            <w:tcBorders>
              <w:top w:val="nil"/>
              <w:left w:val="nil"/>
              <w:bottom w:val="single" w:sz="4" w:space="0" w:color="808080"/>
              <w:right w:val="single" w:sz="4" w:space="0" w:color="808080"/>
            </w:tcBorders>
            <w:shd w:val="clear" w:color="auto" w:fill="auto"/>
            <w:vAlign w:val="center"/>
            <w:hideMark/>
          </w:tcPr>
          <w:p w14:paraId="12A71458" w14:textId="77777777" w:rsidR="00645F7E" w:rsidRPr="00645F7E" w:rsidRDefault="00645F7E" w:rsidP="00645F7E">
            <w:pPr>
              <w:spacing w:after="0" w:line="240" w:lineRule="auto"/>
              <w:jc w:val="center"/>
              <w:rPr>
                <w:rFonts w:ascii="Times New Roman" w:eastAsia="Times New Roman" w:hAnsi="Times New Roman" w:cs="Times New Roman"/>
                <w:color w:val="000000"/>
                <w:kern w:val="0"/>
                <w:lang w:eastAsia="el-GR"/>
                <w14:ligatures w14:val="none"/>
              </w:rPr>
            </w:pPr>
            <w:r w:rsidRPr="00645F7E">
              <w:rPr>
                <w:rFonts w:ascii="Times New Roman" w:eastAsia="Times New Roman" w:hAnsi="Times New Roman" w:cs="Times New Roman"/>
                <w:color w:val="000000"/>
                <w:kern w:val="0"/>
                <w:lang w:eastAsia="el-GR"/>
                <w14:ligatures w14:val="none"/>
              </w:rPr>
              <w:t>-</w:t>
            </w:r>
          </w:p>
        </w:tc>
      </w:tr>
      <w:tr w:rsidR="00CB7FD5" w:rsidRPr="00645F7E" w14:paraId="3E38FB74" w14:textId="77777777" w:rsidTr="001D3F11">
        <w:trPr>
          <w:trHeight w:val="288"/>
        </w:trPr>
        <w:tc>
          <w:tcPr>
            <w:tcW w:w="794" w:type="dxa"/>
            <w:tcBorders>
              <w:top w:val="nil"/>
              <w:left w:val="single" w:sz="4" w:space="0" w:color="808080"/>
              <w:bottom w:val="single" w:sz="4" w:space="0" w:color="808080"/>
              <w:right w:val="single" w:sz="4" w:space="0" w:color="808080"/>
            </w:tcBorders>
            <w:shd w:val="clear" w:color="auto" w:fill="auto"/>
            <w:vAlign w:val="center"/>
            <w:hideMark/>
          </w:tcPr>
          <w:p w14:paraId="3715C77B" w14:textId="77777777" w:rsidR="00645F7E" w:rsidRPr="00645F7E" w:rsidRDefault="00645F7E" w:rsidP="00645F7E">
            <w:pPr>
              <w:spacing w:after="0" w:line="240" w:lineRule="auto"/>
              <w:jc w:val="center"/>
              <w:rPr>
                <w:rFonts w:ascii="Times New Roman" w:eastAsia="Times New Roman" w:hAnsi="Times New Roman" w:cs="Times New Roman"/>
                <w:color w:val="000000"/>
                <w:kern w:val="0"/>
                <w:lang w:eastAsia="el-GR"/>
                <w14:ligatures w14:val="none"/>
              </w:rPr>
            </w:pPr>
            <w:r w:rsidRPr="00645F7E">
              <w:rPr>
                <w:rFonts w:ascii="Times New Roman" w:eastAsia="Times New Roman" w:hAnsi="Times New Roman" w:cs="Times New Roman"/>
                <w:color w:val="000000"/>
                <w:kern w:val="0"/>
                <w:lang w:eastAsia="el-GR"/>
                <w14:ligatures w14:val="none"/>
              </w:rPr>
              <w:t>3048</w:t>
            </w:r>
          </w:p>
        </w:tc>
        <w:tc>
          <w:tcPr>
            <w:tcW w:w="881" w:type="dxa"/>
            <w:tcBorders>
              <w:top w:val="nil"/>
              <w:left w:val="nil"/>
              <w:bottom w:val="single" w:sz="4" w:space="0" w:color="808080"/>
              <w:right w:val="single" w:sz="4" w:space="0" w:color="808080"/>
            </w:tcBorders>
            <w:shd w:val="clear" w:color="auto" w:fill="auto"/>
            <w:noWrap/>
            <w:vAlign w:val="center"/>
            <w:hideMark/>
          </w:tcPr>
          <w:p w14:paraId="59929A6A" w14:textId="77777777" w:rsidR="00645F7E" w:rsidRPr="00645F7E" w:rsidRDefault="00645F7E" w:rsidP="00645F7E">
            <w:pPr>
              <w:spacing w:after="0" w:line="240" w:lineRule="auto"/>
              <w:jc w:val="center"/>
              <w:rPr>
                <w:rFonts w:ascii="Times New Roman" w:eastAsia="Times New Roman" w:hAnsi="Times New Roman" w:cs="Times New Roman"/>
                <w:color w:val="000000"/>
                <w:kern w:val="0"/>
                <w:lang w:eastAsia="el-GR"/>
                <w14:ligatures w14:val="none"/>
              </w:rPr>
            </w:pPr>
            <w:r w:rsidRPr="00645F7E">
              <w:rPr>
                <w:rFonts w:ascii="Times New Roman" w:eastAsia="Times New Roman" w:hAnsi="Times New Roman" w:cs="Times New Roman"/>
                <w:color w:val="000000"/>
                <w:kern w:val="0"/>
                <w:lang w:eastAsia="el-GR"/>
                <w14:ligatures w14:val="none"/>
              </w:rPr>
              <w:t>3000</w:t>
            </w:r>
          </w:p>
        </w:tc>
        <w:tc>
          <w:tcPr>
            <w:tcW w:w="1667" w:type="dxa"/>
            <w:tcBorders>
              <w:top w:val="nil"/>
              <w:left w:val="nil"/>
              <w:bottom w:val="single" w:sz="4" w:space="0" w:color="808080"/>
              <w:right w:val="single" w:sz="4" w:space="0" w:color="808080"/>
            </w:tcBorders>
            <w:shd w:val="clear" w:color="auto" w:fill="auto"/>
            <w:noWrap/>
            <w:vAlign w:val="bottom"/>
            <w:hideMark/>
          </w:tcPr>
          <w:p w14:paraId="683AC174" w14:textId="77777777" w:rsidR="00645F7E" w:rsidRPr="00645F7E" w:rsidRDefault="00645F7E" w:rsidP="00645F7E">
            <w:pPr>
              <w:spacing w:after="0" w:line="240" w:lineRule="auto"/>
              <w:jc w:val="center"/>
              <w:rPr>
                <w:rFonts w:ascii="Times New Roman" w:eastAsia="Times New Roman" w:hAnsi="Times New Roman" w:cs="Times New Roman"/>
                <w:color w:val="000000"/>
                <w:kern w:val="0"/>
                <w:lang w:eastAsia="el-GR"/>
                <w14:ligatures w14:val="none"/>
              </w:rPr>
            </w:pPr>
            <w:r w:rsidRPr="00645F7E">
              <w:rPr>
                <w:rFonts w:ascii="Times New Roman" w:eastAsia="Times New Roman" w:hAnsi="Times New Roman" w:cs="Times New Roman"/>
                <w:color w:val="000000"/>
                <w:kern w:val="0"/>
                <w:lang w:eastAsia="el-GR"/>
                <w14:ligatures w14:val="none"/>
              </w:rPr>
              <w:t xml:space="preserve">soffice.exe </w:t>
            </w:r>
          </w:p>
        </w:tc>
        <w:tc>
          <w:tcPr>
            <w:tcW w:w="1898" w:type="dxa"/>
            <w:tcBorders>
              <w:top w:val="nil"/>
              <w:left w:val="nil"/>
              <w:bottom w:val="single" w:sz="4" w:space="0" w:color="808080"/>
              <w:right w:val="single" w:sz="4" w:space="0" w:color="808080"/>
            </w:tcBorders>
            <w:shd w:val="clear" w:color="auto" w:fill="auto"/>
            <w:vAlign w:val="bottom"/>
            <w:hideMark/>
          </w:tcPr>
          <w:p w14:paraId="311C5D07" w14:textId="77777777" w:rsidR="00645F7E" w:rsidRPr="00645F7E" w:rsidRDefault="00645F7E" w:rsidP="00645F7E">
            <w:pPr>
              <w:spacing w:after="0" w:line="240" w:lineRule="auto"/>
              <w:jc w:val="center"/>
              <w:rPr>
                <w:rFonts w:ascii="Times New Roman" w:eastAsia="Times New Roman" w:hAnsi="Times New Roman" w:cs="Times New Roman"/>
                <w:color w:val="000000"/>
                <w:kern w:val="0"/>
                <w:lang w:eastAsia="el-GR"/>
                <w14:ligatures w14:val="none"/>
              </w:rPr>
            </w:pPr>
            <w:r w:rsidRPr="00645F7E">
              <w:rPr>
                <w:rFonts w:ascii="Times New Roman" w:eastAsia="Times New Roman" w:hAnsi="Times New Roman" w:cs="Times New Roman"/>
                <w:color w:val="000000"/>
                <w:kern w:val="0"/>
                <w:lang w:eastAsia="el-GR"/>
                <w14:ligatures w14:val="none"/>
              </w:rPr>
              <w:t>OpenOffice</w:t>
            </w:r>
          </w:p>
        </w:tc>
        <w:tc>
          <w:tcPr>
            <w:tcW w:w="2126" w:type="dxa"/>
            <w:tcBorders>
              <w:top w:val="nil"/>
              <w:left w:val="nil"/>
              <w:bottom w:val="single" w:sz="4" w:space="0" w:color="808080"/>
              <w:right w:val="single" w:sz="4" w:space="0" w:color="808080"/>
            </w:tcBorders>
            <w:shd w:val="clear" w:color="auto" w:fill="auto"/>
            <w:vAlign w:val="center"/>
            <w:hideMark/>
          </w:tcPr>
          <w:p w14:paraId="28299FE0" w14:textId="77777777" w:rsidR="00645F7E" w:rsidRPr="00645F7E" w:rsidRDefault="00645F7E" w:rsidP="00645F7E">
            <w:pPr>
              <w:spacing w:after="0" w:line="240" w:lineRule="auto"/>
              <w:jc w:val="center"/>
              <w:rPr>
                <w:rFonts w:ascii="Times New Roman" w:eastAsia="Times New Roman" w:hAnsi="Times New Roman" w:cs="Times New Roman"/>
                <w:color w:val="000000"/>
                <w:kern w:val="0"/>
                <w:lang w:eastAsia="el-GR"/>
                <w14:ligatures w14:val="none"/>
              </w:rPr>
            </w:pPr>
            <w:r w:rsidRPr="00645F7E">
              <w:rPr>
                <w:rFonts w:ascii="Times New Roman" w:eastAsia="Times New Roman" w:hAnsi="Times New Roman" w:cs="Times New Roman"/>
                <w:color w:val="000000"/>
                <w:kern w:val="0"/>
                <w:lang w:eastAsia="el-GR"/>
                <w14:ligatures w14:val="none"/>
              </w:rPr>
              <w:t>-</w:t>
            </w:r>
          </w:p>
        </w:tc>
        <w:tc>
          <w:tcPr>
            <w:tcW w:w="1985" w:type="dxa"/>
            <w:tcBorders>
              <w:top w:val="nil"/>
              <w:left w:val="nil"/>
              <w:bottom w:val="single" w:sz="4" w:space="0" w:color="808080"/>
              <w:right w:val="single" w:sz="4" w:space="0" w:color="808080"/>
            </w:tcBorders>
            <w:shd w:val="clear" w:color="auto" w:fill="auto"/>
            <w:vAlign w:val="center"/>
            <w:hideMark/>
          </w:tcPr>
          <w:p w14:paraId="5FE70F0B" w14:textId="77777777" w:rsidR="00645F7E" w:rsidRPr="00645F7E" w:rsidRDefault="00645F7E" w:rsidP="00F01283">
            <w:pPr>
              <w:keepNext/>
              <w:spacing w:after="0" w:line="240" w:lineRule="auto"/>
              <w:jc w:val="center"/>
              <w:rPr>
                <w:rFonts w:ascii="Times New Roman" w:eastAsia="Times New Roman" w:hAnsi="Times New Roman" w:cs="Times New Roman"/>
                <w:color w:val="000000"/>
                <w:kern w:val="0"/>
                <w:lang w:eastAsia="el-GR"/>
                <w14:ligatures w14:val="none"/>
              </w:rPr>
            </w:pPr>
            <w:r w:rsidRPr="00645F7E">
              <w:rPr>
                <w:rFonts w:ascii="Times New Roman" w:eastAsia="Times New Roman" w:hAnsi="Times New Roman" w:cs="Times New Roman"/>
                <w:color w:val="000000"/>
                <w:kern w:val="0"/>
                <w:lang w:eastAsia="el-GR"/>
                <w14:ligatures w14:val="none"/>
              </w:rPr>
              <w:t>-</w:t>
            </w:r>
          </w:p>
        </w:tc>
      </w:tr>
    </w:tbl>
    <w:p w14:paraId="1D76DDA5" w14:textId="0371BEEB" w:rsidR="00645F7E" w:rsidRPr="005A2ADC" w:rsidRDefault="00F01283" w:rsidP="00404B58">
      <w:pPr>
        <w:pStyle w:val="Caption"/>
        <w:jc w:val="center"/>
        <w:rPr>
          <w:lang w:val="el-GR"/>
        </w:rPr>
      </w:pPr>
      <w:r w:rsidRPr="00F01283">
        <w:rPr>
          <w:lang w:val="el-GR"/>
        </w:rPr>
        <w:t xml:space="preserve">Πίνακας </w:t>
      </w:r>
      <w:r>
        <w:fldChar w:fldCharType="begin"/>
      </w:r>
      <w:r w:rsidRPr="00F01283">
        <w:rPr>
          <w:lang w:val="el-GR"/>
        </w:rPr>
        <w:instrText xml:space="preserve"> </w:instrText>
      </w:r>
      <w:r>
        <w:instrText>SEQ</w:instrText>
      </w:r>
      <w:r w:rsidRPr="00F01283">
        <w:rPr>
          <w:lang w:val="el-GR"/>
        </w:rPr>
        <w:instrText xml:space="preserve"> Πίνακας \* </w:instrText>
      </w:r>
      <w:r>
        <w:instrText>ARABIC</w:instrText>
      </w:r>
      <w:r w:rsidRPr="00F01283">
        <w:rPr>
          <w:lang w:val="el-GR"/>
        </w:rPr>
        <w:instrText xml:space="preserve"> </w:instrText>
      </w:r>
      <w:r>
        <w:fldChar w:fldCharType="separate"/>
      </w:r>
      <w:r w:rsidR="00774242">
        <w:rPr>
          <w:noProof/>
        </w:rPr>
        <w:t>2</w:t>
      </w:r>
      <w:r>
        <w:fldChar w:fldCharType="end"/>
      </w:r>
      <w:r w:rsidRPr="00F01283">
        <w:rPr>
          <w:lang w:val="el-GR"/>
        </w:rPr>
        <w:t xml:space="preserve"> </w:t>
      </w:r>
      <w:r>
        <w:rPr>
          <w:lang w:val="el-GR"/>
        </w:rPr>
        <w:t>Διεργασίες χρήστη και ενεργές δικτυακές συνδέσεις</w:t>
      </w:r>
    </w:p>
    <w:p w14:paraId="1E2C9143" w14:textId="71F8A71D" w:rsidR="00521FC2" w:rsidRPr="00DE2AA9" w:rsidRDefault="00C15D10" w:rsidP="009374E8">
      <w:pPr>
        <w:rPr>
          <w:rFonts w:ascii="Times New Roman" w:hAnsi="Times New Roman" w:cs="Times New Roman"/>
          <w:lang w:eastAsia="ko-KR"/>
        </w:rPr>
      </w:pPr>
      <w:r w:rsidRPr="00A80D64">
        <w:rPr>
          <w:rFonts w:ascii="Times New Roman" w:hAnsi="Times New Roman" w:cs="Times New Roman"/>
          <w:lang w:eastAsia="ko-KR"/>
        </w:rPr>
        <w:t xml:space="preserve">Με βάση τα παραπάνω </w:t>
      </w:r>
      <w:r w:rsidR="007F6CC3" w:rsidRPr="00A80D64">
        <w:rPr>
          <w:rFonts w:ascii="Times New Roman" w:hAnsi="Times New Roman" w:cs="Times New Roman"/>
          <w:lang w:eastAsia="ko-KR"/>
        </w:rPr>
        <w:t>ευρήματα</w:t>
      </w:r>
      <w:r w:rsidRPr="00A80D64">
        <w:rPr>
          <w:rFonts w:ascii="Times New Roman" w:hAnsi="Times New Roman" w:cs="Times New Roman"/>
          <w:lang w:eastAsia="ko-KR"/>
        </w:rPr>
        <w:t xml:space="preserve"> συμπεραίνουμε ότι ο ύποπτος ήταν συνδεδεμένος στο μηχάνημά του, αφού παρατηρήσαμε διεργασίες που</w:t>
      </w:r>
      <w:r w:rsidR="003A4894" w:rsidRPr="00A80D64">
        <w:rPr>
          <w:rFonts w:ascii="Times New Roman" w:hAnsi="Times New Roman" w:cs="Times New Roman"/>
          <w:lang w:eastAsia="ko-KR"/>
        </w:rPr>
        <w:t xml:space="preserve"> δημιουργούνται όταν ο χρήστης κάνει </w:t>
      </w:r>
      <w:r w:rsidR="003A4894" w:rsidRPr="00A80D64">
        <w:rPr>
          <w:rFonts w:ascii="Times New Roman" w:hAnsi="Times New Roman" w:cs="Times New Roman"/>
          <w:lang w:val="en-US" w:eastAsia="ko-KR"/>
        </w:rPr>
        <w:lastRenderedPageBreak/>
        <w:t>logon</w:t>
      </w:r>
      <w:r w:rsidR="003A4894" w:rsidRPr="00A80D64">
        <w:rPr>
          <w:rFonts w:ascii="Times New Roman" w:hAnsi="Times New Roman" w:cs="Times New Roman"/>
          <w:lang w:eastAsia="ko-KR"/>
        </w:rPr>
        <w:t xml:space="preserve"> από ένα τερματικό</w:t>
      </w:r>
      <w:r w:rsidR="00247EF0" w:rsidRPr="00A80D64">
        <w:rPr>
          <w:rFonts w:ascii="Times New Roman" w:hAnsi="Times New Roman" w:cs="Times New Roman"/>
          <w:lang w:eastAsia="ko-KR"/>
        </w:rPr>
        <w:t xml:space="preserve"> (</w:t>
      </w:r>
      <w:r w:rsidR="00247EF0" w:rsidRPr="00A80D64">
        <w:rPr>
          <w:rFonts w:ascii="Times New Roman" w:hAnsi="Times New Roman" w:cs="Times New Roman"/>
          <w:lang w:val="en-US" w:eastAsia="ko-KR"/>
        </w:rPr>
        <w:t>csr</w:t>
      </w:r>
      <w:r w:rsidR="003A2A27" w:rsidRPr="00A80D64">
        <w:rPr>
          <w:rFonts w:ascii="Times New Roman" w:hAnsi="Times New Roman" w:cs="Times New Roman"/>
          <w:lang w:val="en-US" w:eastAsia="ko-KR"/>
        </w:rPr>
        <w:t>ss</w:t>
      </w:r>
      <w:r w:rsidR="003A2A27" w:rsidRPr="00A80D64">
        <w:rPr>
          <w:rFonts w:ascii="Times New Roman" w:hAnsi="Times New Roman" w:cs="Times New Roman"/>
          <w:lang w:eastAsia="ko-KR"/>
        </w:rPr>
        <w:t>.</w:t>
      </w:r>
      <w:r w:rsidR="003A2A27" w:rsidRPr="00A80D64">
        <w:rPr>
          <w:rFonts w:ascii="Times New Roman" w:hAnsi="Times New Roman" w:cs="Times New Roman"/>
          <w:lang w:val="en-US" w:eastAsia="ko-KR"/>
        </w:rPr>
        <w:t>exe</w:t>
      </w:r>
      <w:r w:rsidR="003A2A27" w:rsidRPr="00A80D64">
        <w:rPr>
          <w:rFonts w:ascii="Times New Roman" w:hAnsi="Times New Roman" w:cs="Times New Roman"/>
          <w:lang w:eastAsia="ko-KR"/>
        </w:rPr>
        <w:t xml:space="preserve">, </w:t>
      </w:r>
      <w:r w:rsidR="003A2A27" w:rsidRPr="00A80D64">
        <w:rPr>
          <w:rFonts w:ascii="Times New Roman" w:hAnsi="Times New Roman" w:cs="Times New Roman"/>
          <w:lang w:val="en-US" w:eastAsia="ko-KR"/>
        </w:rPr>
        <w:t>winlogon</w:t>
      </w:r>
      <w:r w:rsidR="003A2A27" w:rsidRPr="00A80D64">
        <w:rPr>
          <w:rFonts w:ascii="Times New Roman" w:hAnsi="Times New Roman" w:cs="Times New Roman"/>
          <w:lang w:eastAsia="ko-KR"/>
        </w:rPr>
        <w:t>.</w:t>
      </w:r>
      <w:r w:rsidR="003A2A27" w:rsidRPr="00A80D64">
        <w:rPr>
          <w:rFonts w:ascii="Times New Roman" w:hAnsi="Times New Roman" w:cs="Times New Roman"/>
          <w:lang w:val="en-US" w:eastAsia="ko-KR"/>
        </w:rPr>
        <w:t>exe</w:t>
      </w:r>
      <w:r w:rsidR="003A2A27" w:rsidRPr="00A80D64">
        <w:rPr>
          <w:rFonts w:ascii="Times New Roman" w:hAnsi="Times New Roman" w:cs="Times New Roman"/>
          <w:lang w:eastAsia="ko-KR"/>
        </w:rPr>
        <w:t xml:space="preserve"> και </w:t>
      </w:r>
      <w:r w:rsidR="003A2A27" w:rsidRPr="00A80D64">
        <w:rPr>
          <w:rFonts w:ascii="Times New Roman" w:hAnsi="Times New Roman" w:cs="Times New Roman"/>
          <w:lang w:val="en-US" w:eastAsia="ko-KR"/>
        </w:rPr>
        <w:t>explorer</w:t>
      </w:r>
      <w:r w:rsidR="003A2A27" w:rsidRPr="00A80D64">
        <w:rPr>
          <w:rFonts w:ascii="Times New Roman" w:hAnsi="Times New Roman" w:cs="Times New Roman"/>
          <w:lang w:eastAsia="ko-KR"/>
        </w:rPr>
        <w:t>.</w:t>
      </w:r>
      <w:r w:rsidR="003A2A27" w:rsidRPr="00A80D64">
        <w:rPr>
          <w:rFonts w:ascii="Times New Roman" w:hAnsi="Times New Roman" w:cs="Times New Roman"/>
          <w:lang w:val="en-US" w:eastAsia="ko-KR"/>
        </w:rPr>
        <w:t>exe</w:t>
      </w:r>
      <w:r w:rsidR="003A2A27" w:rsidRPr="00A80D64">
        <w:rPr>
          <w:rFonts w:ascii="Times New Roman" w:hAnsi="Times New Roman" w:cs="Times New Roman"/>
          <w:lang w:eastAsia="ko-KR"/>
        </w:rPr>
        <w:t>)</w:t>
      </w:r>
      <w:r w:rsidR="00BF6247" w:rsidRPr="00A80D64">
        <w:rPr>
          <w:rFonts w:ascii="Times New Roman" w:hAnsi="Times New Roman" w:cs="Times New Roman"/>
          <w:lang w:eastAsia="ko-KR"/>
        </w:rPr>
        <w:t xml:space="preserve">. Παρότι δεν εντοπίστηκαν ύποπτες διεργασίες, αξιοσημείωτη είναι η </w:t>
      </w:r>
      <w:r w:rsidR="005B75E3" w:rsidRPr="00A80D64">
        <w:rPr>
          <w:rFonts w:ascii="Times New Roman" w:hAnsi="Times New Roman" w:cs="Times New Roman"/>
          <w:lang w:eastAsia="ko-KR"/>
        </w:rPr>
        <w:t>ύπαρξη τ</w:t>
      </w:r>
      <w:r w:rsidR="00DE2AA9">
        <w:rPr>
          <w:rFonts w:ascii="Times New Roman" w:hAnsi="Times New Roman" w:cs="Times New Roman"/>
          <w:lang w:eastAsia="ko-KR"/>
        </w:rPr>
        <w:t>ης</w:t>
      </w:r>
      <w:r w:rsidR="005B75E3" w:rsidRPr="00A80D64">
        <w:rPr>
          <w:rFonts w:ascii="Times New Roman" w:hAnsi="Times New Roman" w:cs="Times New Roman"/>
          <w:lang w:eastAsia="ko-KR"/>
        </w:rPr>
        <w:t xml:space="preserve"> διεργασ</w:t>
      </w:r>
      <w:r w:rsidR="00DE2AA9">
        <w:rPr>
          <w:rFonts w:ascii="Times New Roman" w:hAnsi="Times New Roman" w:cs="Times New Roman"/>
          <w:lang w:eastAsia="ko-KR"/>
        </w:rPr>
        <w:t>ίας</w:t>
      </w:r>
      <w:r w:rsidR="005B75E3" w:rsidRPr="00A80D64">
        <w:rPr>
          <w:rFonts w:ascii="Times New Roman" w:hAnsi="Times New Roman" w:cs="Times New Roman"/>
          <w:lang w:eastAsia="ko-KR"/>
        </w:rPr>
        <w:t xml:space="preserve"> </w:t>
      </w:r>
      <w:r w:rsidR="0073536F" w:rsidRPr="00A80D64">
        <w:rPr>
          <w:rFonts w:ascii="Times New Roman" w:hAnsi="Times New Roman" w:cs="Times New Roman"/>
          <w:lang w:eastAsia="ko-KR"/>
        </w:rPr>
        <w:t>thunderbird.exe</w:t>
      </w:r>
      <w:r w:rsidR="00DE2AA9">
        <w:rPr>
          <w:rFonts w:ascii="Times New Roman" w:hAnsi="Times New Roman" w:cs="Times New Roman"/>
          <w:lang w:eastAsia="ko-KR"/>
        </w:rPr>
        <w:t xml:space="preserve">, η οποία έχει ανοικτές δικτυακές συνδέσεις εκτός του οργανισμού  και η οποία γνωρίζουμε ότι χρησιμοποιήθηκαν από τον ύποπτο για την αποστολή κακόβουλων </w:t>
      </w:r>
      <w:r w:rsidR="00DE2AA9">
        <w:rPr>
          <w:rFonts w:ascii="Times New Roman" w:hAnsi="Times New Roman" w:cs="Times New Roman"/>
          <w:lang w:val="en-US" w:eastAsia="ko-KR"/>
        </w:rPr>
        <w:t>e</w:t>
      </w:r>
      <w:r w:rsidR="00DE2AA9" w:rsidRPr="00DE2AA9">
        <w:rPr>
          <w:rFonts w:ascii="Times New Roman" w:hAnsi="Times New Roman" w:cs="Times New Roman"/>
          <w:lang w:eastAsia="ko-KR"/>
        </w:rPr>
        <w:t>-</w:t>
      </w:r>
      <w:r w:rsidR="00DE2AA9">
        <w:rPr>
          <w:rFonts w:ascii="Times New Roman" w:hAnsi="Times New Roman" w:cs="Times New Roman"/>
          <w:lang w:val="en-US" w:eastAsia="ko-KR"/>
        </w:rPr>
        <w:t>mail</w:t>
      </w:r>
      <w:r w:rsidR="00DE2AA9" w:rsidRPr="00DE2AA9">
        <w:rPr>
          <w:rFonts w:ascii="Times New Roman" w:hAnsi="Times New Roman" w:cs="Times New Roman"/>
          <w:lang w:eastAsia="ko-KR"/>
        </w:rPr>
        <w:t xml:space="preserve"> </w:t>
      </w:r>
    </w:p>
    <w:p w14:paraId="0CF4567D" w14:textId="77777777" w:rsidR="00DE2AA9" w:rsidRPr="00DE2AA9" w:rsidRDefault="00DE2AA9" w:rsidP="009374E8">
      <w:pPr>
        <w:rPr>
          <w:rFonts w:ascii="Times New Roman" w:hAnsi="Times New Roman" w:cs="Times New Roman"/>
          <w:lang w:eastAsia="ko-KR"/>
        </w:rPr>
      </w:pPr>
    </w:p>
    <w:p w14:paraId="58CE40C8" w14:textId="0A83EDF8" w:rsidR="00B73480" w:rsidRPr="009756D6" w:rsidRDefault="00890A24" w:rsidP="00515FA9">
      <w:pPr>
        <w:pStyle w:val="Heading3"/>
        <w:rPr>
          <w:rFonts w:ascii="Times New Roman" w:hAnsi="Times New Roman" w:cs="Times New Roman"/>
        </w:rPr>
      </w:pPr>
      <w:bookmarkStart w:id="14" w:name="_Toc137160553"/>
      <w:r w:rsidRPr="009756D6">
        <w:rPr>
          <w:rFonts w:ascii="Times New Roman" w:hAnsi="Times New Roman" w:cs="Times New Roman"/>
        </w:rPr>
        <w:t>3.3 Εξέταση πιστού αντιγράφου μη ενεργούς συσκευής  - USB</w:t>
      </w:r>
      <w:bookmarkEnd w:id="14"/>
    </w:p>
    <w:p w14:paraId="3795D1EF" w14:textId="77777777" w:rsidR="006960D0" w:rsidRPr="009756D6" w:rsidRDefault="006960D0" w:rsidP="006960D0">
      <w:pPr>
        <w:rPr>
          <w:rFonts w:ascii="Times New Roman" w:hAnsi="Times New Roman" w:cs="Times New Roman"/>
        </w:rPr>
      </w:pPr>
    </w:p>
    <w:p w14:paraId="6D435DE6" w14:textId="091E72BC" w:rsidR="009374E8" w:rsidRPr="0042331F" w:rsidRDefault="009374E8" w:rsidP="009374E8">
      <w:pPr>
        <w:rPr>
          <w:rFonts w:ascii="Times New Roman" w:hAnsi="Times New Roman" w:cs="Times New Roman"/>
        </w:rPr>
      </w:pPr>
      <w:r w:rsidRPr="0042331F">
        <w:rPr>
          <w:rFonts w:ascii="Times New Roman" w:hAnsi="Times New Roman" w:cs="Times New Roman"/>
        </w:rPr>
        <w:t xml:space="preserve">Στην συνέχεια ο Β. Μπότσος προχώρησε με την ανάλυση του USB του </w:t>
      </w:r>
      <w:r w:rsidR="00AA4A61">
        <w:rPr>
          <w:rFonts w:ascii="Times New Roman" w:hAnsi="Times New Roman" w:cs="Times New Roman"/>
        </w:rPr>
        <w:t>υ</w:t>
      </w:r>
      <w:r w:rsidR="00942F63">
        <w:rPr>
          <w:rFonts w:ascii="Times New Roman" w:hAnsi="Times New Roman" w:cs="Times New Roman"/>
        </w:rPr>
        <w:t>π</w:t>
      </w:r>
      <w:r w:rsidR="00AA4A61">
        <w:rPr>
          <w:rFonts w:ascii="Times New Roman" w:hAnsi="Times New Roman" w:cs="Times New Roman"/>
        </w:rPr>
        <w:t>ό</w:t>
      </w:r>
      <w:r w:rsidR="00942F63">
        <w:rPr>
          <w:rFonts w:ascii="Times New Roman" w:hAnsi="Times New Roman" w:cs="Times New Roman"/>
        </w:rPr>
        <w:t>πτου</w:t>
      </w:r>
      <w:r w:rsidRPr="0042331F">
        <w:rPr>
          <w:rFonts w:ascii="Times New Roman" w:hAnsi="Times New Roman" w:cs="Times New Roman"/>
        </w:rPr>
        <w:t xml:space="preserve"> και έγινε συλλογή και καταγραφή των πιο αξιοσημείωτων ευρημάτων που αφορούσαν το USB.</w:t>
      </w:r>
      <w:r w:rsidR="00D84109">
        <w:rPr>
          <w:rFonts w:ascii="Times New Roman" w:hAnsi="Times New Roman" w:cs="Times New Roman"/>
        </w:rPr>
        <w:t xml:space="preserve"> </w:t>
      </w:r>
      <w:r w:rsidR="00D84109" w:rsidRPr="00D84109">
        <w:rPr>
          <w:rFonts w:ascii="Times New Roman" w:hAnsi="Times New Roman" w:cs="Times New Roman"/>
        </w:rPr>
        <w:t xml:space="preserve">Τα πορίσματα της ανάλυσης βρίσκονται στο </w:t>
      </w:r>
      <w:r w:rsidR="00E366F9">
        <w:rPr>
          <w:rFonts w:ascii="Times New Roman" w:hAnsi="Times New Roman" w:cs="Times New Roman"/>
        </w:rPr>
        <w:t>Π</w:t>
      </w:r>
      <w:r w:rsidR="00D84109" w:rsidRPr="00D84109">
        <w:rPr>
          <w:rFonts w:ascii="Times New Roman" w:hAnsi="Times New Roman" w:cs="Times New Roman"/>
        </w:rPr>
        <w:t xml:space="preserve">αράρτημα </w:t>
      </w:r>
      <w:r w:rsidR="00457FE5">
        <w:rPr>
          <w:rFonts w:ascii="Times New Roman" w:hAnsi="Times New Roman" w:cs="Times New Roman"/>
        </w:rPr>
        <w:t>Γ.</w:t>
      </w:r>
    </w:p>
    <w:p w14:paraId="56861D59" w14:textId="77777777" w:rsidR="006B06F3" w:rsidRPr="009756D6" w:rsidRDefault="006B06F3" w:rsidP="009374E8">
      <w:pPr>
        <w:rPr>
          <w:rFonts w:ascii="Times New Roman" w:hAnsi="Times New Roman" w:cs="Times New Roman"/>
          <w:sz w:val="24"/>
          <w:szCs w:val="24"/>
        </w:rPr>
      </w:pPr>
    </w:p>
    <w:p w14:paraId="42D55F5F" w14:textId="15EAE50D" w:rsidR="00805B9C" w:rsidRPr="009756D6" w:rsidRDefault="00805B9C" w:rsidP="00515FA9">
      <w:pPr>
        <w:pStyle w:val="Heading3"/>
        <w:rPr>
          <w:rFonts w:ascii="Times New Roman" w:hAnsi="Times New Roman" w:cs="Times New Roman"/>
        </w:rPr>
      </w:pPr>
      <w:bookmarkStart w:id="15" w:name="_Toc137160554"/>
      <w:r w:rsidRPr="009756D6">
        <w:rPr>
          <w:rFonts w:ascii="Times New Roman" w:hAnsi="Times New Roman" w:cs="Times New Roman"/>
        </w:rPr>
        <w:t>3.4 Ανάλυση ευρημάτων κι εξαγωγή πορίσματος</w:t>
      </w:r>
      <w:bookmarkEnd w:id="15"/>
    </w:p>
    <w:p w14:paraId="0198CF03" w14:textId="77777777" w:rsidR="00805B9C" w:rsidRPr="009756D6" w:rsidRDefault="00805B9C" w:rsidP="009374E8">
      <w:pPr>
        <w:rPr>
          <w:rFonts w:ascii="Times New Roman" w:hAnsi="Times New Roman" w:cs="Times New Roman"/>
          <w:sz w:val="24"/>
          <w:szCs w:val="24"/>
        </w:rPr>
      </w:pPr>
    </w:p>
    <w:p w14:paraId="38D53DDC" w14:textId="27AFC668" w:rsidR="006123E5" w:rsidRDefault="009374E8" w:rsidP="00C80EB0">
      <w:pPr>
        <w:jc w:val="both"/>
        <w:rPr>
          <w:rFonts w:ascii="Times New Roman" w:hAnsi="Times New Roman" w:cs="Times New Roman"/>
        </w:rPr>
      </w:pPr>
      <w:r w:rsidRPr="0038117D">
        <w:rPr>
          <w:rFonts w:ascii="Times New Roman" w:hAnsi="Times New Roman" w:cs="Times New Roman"/>
        </w:rPr>
        <w:t xml:space="preserve">Τέλος, οι τρεις technical witnesses συγκεντρωθήκαμε υπό την επίβλεψη του expert witness για την ανάλυση των ευρημάτων. Αρχικά αναλύσαμε τα e-mails που είχε ανταλλάξει ο </w:t>
      </w:r>
      <w:r w:rsidR="003F72B6">
        <w:rPr>
          <w:rFonts w:ascii="Times New Roman" w:hAnsi="Times New Roman" w:cs="Times New Roman"/>
        </w:rPr>
        <w:t>ύποπτος</w:t>
      </w:r>
      <w:r w:rsidRPr="0038117D">
        <w:rPr>
          <w:rFonts w:ascii="Times New Roman" w:hAnsi="Times New Roman" w:cs="Times New Roman"/>
        </w:rPr>
        <w:t xml:space="preserve"> από το εταιρικό του email (</w:t>
      </w:r>
      <w:r w:rsidRPr="003F72B6">
        <w:rPr>
          <w:rFonts w:ascii="Times New Roman" w:hAnsi="Times New Roman" w:cs="Times New Roman"/>
        </w:rPr>
        <w:t>charlie@m57.biz</w:t>
      </w:r>
      <w:r w:rsidRPr="0038117D">
        <w:rPr>
          <w:rFonts w:ascii="Times New Roman" w:hAnsi="Times New Roman" w:cs="Times New Roman"/>
        </w:rPr>
        <w:t xml:space="preserve">) μέσω του Thunderbird. Παρατηρήσαμε </w:t>
      </w:r>
      <w:r w:rsidR="00DE2AA9">
        <w:rPr>
          <w:rFonts w:ascii="Times New Roman" w:hAnsi="Times New Roman" w:cs="Times New Roman"/>
        </w:rPr>
        <w:t xml:space="preserve">ότι </w:t>
      </w:r>
      <w:r w:rsidR="00AF6DF9">
        <w:rPr>
          <w:rFonts w:ascii="Times New Roman" w:hAnsi="Times New Roman" w:cs="Times New Roman"/>
        </w:rPr>
        <w:t>ξεκίνησε να</w:t>
      </w:r>
      <w:r w:rsidRPr="0038117D">
        <w:rPr>
          <w:rFonts w:ascii="Times New Roman" w:hAnsi="Times New Roman" w:cs="Times New Roman"/>
        </w:rPr>
        <w:t xml:space="preserve"> δο</w:t>
      </w:r>
      <w:r w:rsidR="00AF6DF9">
        <w:rPr>
          <w:rFonts w:ascii="Times New Roman" w:hAnsi="Times New Roman" w:cs="Times New Roman"/>
        </w:rPr>
        <w:t>υ</w:t>
      </w:r>
      <w:r w:rsidRPr="0038117D">
        <w:rPr>
          <w:rFonts w:ascii="Times New Roman" w:hAnsi="Times New Roman" w:cs="Times New Roman"/>
        </w:rPr>
        <w:t>λε</w:t>
      </w:r>
      <w:r w:rsidR="00AF6DF9">
        <w:rPr>
          <w:rFonts w:ascii="Times New Roman" w:hAnsi="Times New Roman" w:cs="Times New Roman"/>
        </w:rPr>
        <w:t>ύ</w:t>
      </w:r>
      <w:r w:rsidRPr="0038117D">
        <w:rPr>
          <w:rFonts w:ascii="Times New Roman" w:hAnsi="Times New Roman" w:cs="Times New Roman"/>
        </w:rPr>
        <w:t>ε</w:t>
      </w:r>
      <w:r w:rsidR="00AF6DF9">
        <w:rPr>
          <w:rFonts w:ascii="Times New Roman" w:hAnsi="Times New Roman" w:cs="Times New Roman"/>
        </w:rPr>
        <w:t>ι</w:t>
      </w:r>
      <w:r w:rsidRPr="0038117D">
        <w:rPr>
          <w:rFonts w:ascii="Times New Roman" w:hAnsi="Times New Roman" w:cs="Times New Roman"/>
        </w:rPr>
        <w:t xml:space="preserve"> στην εταιρεία περίπου έναν μήνα, μαζί με τον Jo και τον Terry</w:t>
      </w:r>
      <w:r w:rsidR="00AF6DF9">
        <w:rPr>
          <w:rFonts w:ascii="Times New Roman" w:hAnsi="Times New Roman" w:cs="Times New Roman"/>
        </w:rPr>
        <w:t xml:space="preserve">, όπως φαίνεται στο </w:t>
      </w:r>
      <w:r w:rsidR="00AF6DF9">
        <w:rPr>
          <w:rFonts w:ascii="Times New Roman" w:hAnsi="Times New Roman" w:cs="Times New Roman"/>
          <w:lang w:val="en-US"/>
        </w:rPr>
        <w:t>e</w:t>
      </w:r>
      <w:r w:rsidR="00AF6DF9" w:rsidRPr="00AF6DF9">
        <w:rPr>
          <w:rFonts w:ascii="Times New Roman" w:hAnsi="Times New Roman" w:cs="Times New Roman"/>
        </w:rPr>
        <w:t>-</w:t>
      </w:r>
      <w:r w:rsidR="00AF6DF9">
        <w:rPr>
          <w:rFonts w:ascii="Times New Roman" w:hAnsi="Times New Roman" w:cs="Times New Roman"/>
          <w:lang w:val="en-US"/>
        </w:rPr>
        <w:t>mail</w:t>
      </w:r>
      <w:r w:rsidR="00AF6DF9" w:rsidRPr="00AF6DF9">
        <w:rPr>
          <w:rFonts w:ascii="Times New Roman" w:hAnsi="Times New Roman" w:cs="Times New Roman"/>
        </w:rPr>
        <w:t xml:space="preserve"> </w:t>
      </w:r>
      <w:r w:rsidR="00AF6DF9">
        <w:rPr>
          <w:rFonts w:ascii="Times New Roman" w:hAnsi="Times New Roman" w:cs="Times New Roman"/>
        </w:rPr>
        <w:t xml:space="preserve">που στάλθηκε στις </w:t>
      </w:r>
      <w:r w:rsidR="00285363" w:rsidRPr="00285363">
        <w:rPr>
          <w:rFonts w:ascii="Times New Roman" w:hAnsi="Times New Roman" w:cs="Times New Roman"/>
        </w:rPr>
        <w:t>2009-11-16 11:02:37 PST</w:t>
      </w:r>
      <w:r w:rsidRPr="0038117D">
        <w:rPr>
          <w:rFonts w:ascii="Times New Roman" w:hAnsi="Times New Roman" w:cs="Times New Roman"/>
        </w:rPr>
        <w:t xml:space="preserve">. </w:t>
      </w:r>
      <w:r w:rsidR="00DE2AA9">
        <w:rPr>
          <w:rFonts w:ascii="Times New Roman" w:hAnsi="Times New Roman" w:cs="Times New Roman"/>
        </w:rPr>
        <w:t xml:space="preserve">Το περιεχόμενο των </w:t>
      </w:r>
      <w:r w:rsidR="00DE2AA9">
        <w:rPr>
          <w:rFonts w:ascii="Times New Roman" w:hAnsi="Times New Roman" w:cs="Times New Roman"/>
          <w:lang w:val="en-US"/>
        </w:rPr>
        <w:t>email</w:t>
      </w:r>
      <w:r w:rsidR="00DE2AA9" w:rsidRPr="00DE2AA9">
        <w:rPr>
          <w:rFonts w:ascii="Times New Roman" w:hAnsi="Times New Roman" w:cs="Times New Roman"/>
        </w:rPr>
        <w:t xml:space="preserve"> </w:t>
      </w:r>
      <w:r w:rsidR="00DE2AA9">
        <w:rPr>
          <w:rFonts w:ascii="Times New Roman" w:hAnsi="Times New Roman" w:cs="Times New Roman"/>
        </w:rPr>
        <w:t xml:space="preserve">υπέδειξε ορισμένα χλευαστικά σχόλια προς τον Κ. </w:t>
      </w:r>
      <w:r w:rsidR="00DE2AA9">
        <w:rPr>
          <w:rFonts w:ascii="Times New Roman" w:hAnsi="Times New Roman" w:cs="Times New Roman"/>
          <w:lang w:val="en-US"/>
        </w:rPr>
        <w:t>McGoo</w:t>
      </w:r>
      <w:r w:rsidRPr="0038117D">
        <w:rPr>
          <w:rFonts w:ascii="Times New Roman" w:hAnsi="Times New Roman" w:cs="Times New Roman"/>
        </w:rPr>
        <w:t xml:space="preserve">, </w:t>
      </w:r>
      <w:r w:rsidR="00DE2AA9">
        <w:rPr>
          <w:rFonts w:ascii="Times New Roman" w:hAnsi="Times New Roman" w:cs="Times New Roman"/>
        </w:rPr>
        <w:t xml:space="preserve">τα οποία </w:t>
      </w:r>
      <w:r w:rsidRPr="0038117D">
        <w:rPr>
          <w:rFonts w:ascii="Times New Roman" w:hAnsi="Times New Roman" w:cs="Times New Roman"/>
        </w:rPr>
        <w:t>όπως φάνηκε αντάλλασσε με τους συναδέλφους του.</w:t>
      </w:r>
    </w:p>
    <w:p w14:paraId="22867F7A" w14:textId="77777777" w:rsidR="00C80EB0" w:rsidRDefault="00C80EB0" w:rsidP="009374E8">
      <w:pPr>
        <w:rPr>
          <w:rFonts w:ascii="Times New Roman" w:hAnsi="Times New Roman" w:cs="Times New Roman"/>
        </w:rPr>
      </w:pPr>
    </w:p>
    <w:p w14:paraId="4D0FD685" w14:textId="0D0FF6DA" w:rsidR="006123E5" w:rsidRDefault="009374E8" w:rsidP="00C80EB0">
      <w:pPr>
        <w:jc w:val="both"/>
        <w:rPr>
          <w:rFonts w:ascii="Times New Roman" w:hAnsi="Times New Roman" w:cs="Times New Roman"/>
        </w:rPr>
      </w:pPr>
      <w:r w:rsidRPr="0038117D">
        <w:rPr>
          <w:rFonts w:ascii="Times New Roman" w:hAnsi="Times New Roman" w:cs="Times New Roman"/>
        </w:rPr>
        <w:t>Εντοπίσ</w:t>
      </w:r>
      <w:r w:rsidR="00DE2AA9">
        <w:rPr>
          <w:rFonts w:ascii="Times New Roman" w:hAnsi="Times New Roman" w:cs="Times New Roman"/>
        </w:rPr>
        <w:t>τηκε</w:t>
      </w:r>
      <w:r w:rsidRPr="0038117D">
        <w:rPr>
          <w:rFonts w:ascii="Times New Roman" w:hAnsi="Times New Roman" w:cs="Times New Roman"/>
        </w:rPr>
        <w:t xml:space="preserve"> ένα email του οποίο το περιεχόμενο αφορούσε την αποκάλυψη εμπιστευτικής πληροφορίας της εταιρείας Nitroba, η οποία συνεργαζόταν με την </w:t>
      </w:r>
      <w:r w:rsidR="00DE2AA9">
        <w:rPr>
          <w:rFonts w:ascii="Times New Roman" w:hAnsi="Times New Roman" w:cs="Times New Roman"/>
        </w:rPr>
        <w:t xml:space="preserve">εργοδότρια εταιρία </w:t>
      </w:r>
      <w:r w:rsidR="00DE2AA9">
        <w:rPr>
          <w:rFonts w:ascii="Times New Roman" w:hAnsi="Times New Roman" w:cs="Times New Roman"/>
          <w:lang w:val="en-US"/>
        </w:rPr>
        <w:t>M</w:t>
      </w:r>
      <w:r w:rsidR="00DE2AA9" w:rsidRPr="00DE2AA9">
        <w:rPr>
          <w:rFonts w:ascii="Times New Roman" w:hAnsi="Times New Roman" w:cs="Times New Roman"/>
        </w:rPr>
        <w:t>57</w:t>
      </w:r>
      <w:r w:rsidRPr="0038117D">
        <w:rPr>
          <w:rFonts w:ascii="Times New Roman" w:hAnsi="Times New Roman" w:cs="Times New Roman"/>
        </w:rPr>
        <w:t>, έναντι χρηματικού αντιτίμου</w:t>
      </w:r>
      <w:r w:rsidR="008F20EF" w:rsidRPr="008F20EF">
        <w:rPr>
          <w:rFonts w:ascii="Times New Roman" w:hAnsi="Times New Roman" w:cs="Times New Roman"/>
        </w:rPr>
        <w:t xml:space="preserve"> (2009-12-02 13:04:29 </w:t>
      </w:r>
      <w:r w:rsidR="008F20EF" w:rsidRPr="008F20EF">
        <w:rPr>
          <w:rFonts w:ascii="Times New Roman" w:hAnsi="Times New Roman" w:cs="Times New Roman"/>
          <w:lang w:val="en-US"/>
        </w:rPr>
        <w:t>PST</w:t>
      </w:r>
      <w:r w:rsidR="0075246C" w:rsidRPr="0075246C">
        <w:rPr>
          <w:rFonts w:ascii="Times New Roman" w:hAnsi="Times New Roman" w:cs="Times New Roman"/>
        </w:rPr>
        <w:t xml:space="preserve"> </w:t>
      </w:r>
      <w:r w:rsidR="0075246C">
        <w:rPr>
          <w:rFonts w:ascii="Times New Roman" w:hAnsi="Times New Roman" w:cs="Times New Roman"/>
        </w:rPr>
        <w:t>–</w:t>
      </w:r>
      <w:r w:rsidR="0075246C" w:rsidRPr="0075246C">
        <w:rPr>
          <w:rFonts w:ascii="Times New Roman" w:hAnsi="Times New Roman" w:cs="Times New Roman"/>
        </w:rPr>
        <w:t xml:space="preserve"> </w:t>
      </w:r>
      <w:r w:rsidR="0075246C">
        <w:rPr>
          <w:rFonts w:ascii="Times New Roman" w:hAnsi="Times New Roman" w:cs="Times New Roman"/>
          <w:lang w:val="en-US"/>
        </w:rPr>
        <w:t>Email</w:t>
      </w:r>
      <w:r w:rsidR="0075246C" w:rsidRPr="0075246C">
        <w:rPr>
          <w:rFonts w:ascii="Times New Roman" w:hAnsi="Times New Roman" w:cs="Times New Roman"/>
        </w:rPr>
        <w:t xml:space="preserve"> </w:t>
      </w:r>
      <w:r w:rsidR="0075246C" w:rsidRPr="005F17A8">
        <w:rPr>
          <w:rFonts w:ascii="Times New Roman" w:hAnsi="Times New Roman" w:cs="Times New Roman"/>
        </w:rPr>
        <w:t>1</w:t>
      </w:r>
      <w:r w:rsidR="008F20EF" w:rsidRPr="008F20EF">
        <w:rPr>
          <w:rFonts w:ascii="Times New Roman" w:hAnsi="Times New Roman" w:cs="Times New Roman"/>
        </w:rPr>
        <w:t>)</w:t>
      </w:r>
      <w:r w:rsidRPr="0038117D">
        <w:rPr>
          <w:rFonts w:ascii="Times New Roman" w:hAnsi="Times New Roman" w:cs="Times New Roman"/>
        </w:rPr>
        <w:t xml:space="preserve">. Ο παραλήπτης του ανωτέρου email ήταν ο Jaime της εταιρείας Project2400, ο οποίος συμφώνησε στην πρόταση του </w:t>
      </w:r>
      <w:r w:rsidR="00D97528">
        <w:rPr>
          <w:rFonts w:ascii="Times New Roman" w:hAnsi="Times New Roman" w:cs="Times New Roman"/>
        </w:rPr>
        <w:t>ύποπτου</w:t>
      </w:r>
      <w:r w:rsidRPr="0038117D">
        <w:rPr>
          <w:rFonts w:ascii="Times New Roman" w:hAnsi="Times New Roman" w:cs="Times New Roman"/>
        </w:rPr>
        <w:t xml:space="preserve"> και προσέφερε 50.000 δολάρια, με προκαταβολή </w:t>
      </w:r>
      <w:r w:rsidR="00E01432">
        <w:rPr>
          <w:rFonts w:ascii="Times New Roman" w:hAnsi="Times New Roman" w:cs="Times New Roman"/>
        </w:rPr>
        <w:t>ύψους</w:t>
      </w:r>
      <w:r w:rsidRPr="0038117D">
        <w:rPr>
          <w:rFonts w:ascii="Times New Roman" w:hAnsi="Times New Roman" w:cs="Times New Roman"/>
        </w:rPr>
        <w:t xml:space="preserve"> 10.000 δολαρίων</w:t>
      </w:r>
      <w:r w:rsidR="00E96DDC" w:rsidRPr="00E96DDC">
        <w:rPr>
          <w:rFonts w:ascii="Times New Roman" w:hAnsi="Times New Roman" w:cs="Times New Roman"/>
        </w:rPr>
        <w:t xml:space="preserve"> (2009-12-03 09:51:33 </w:t>
      </w:r>
      <w:r w:rsidR="00E96DDC" w:rsidRPr="00E96DDC">
        <w:rPr>
          <w:rFonts w:ascii="Times New Roman" w:hAnsi="Times New Roman" w:cs="Times New Roman"/>
          <w:lang w:val="en-US"/>
        </w:rPr>
        <w:t>PST</w:t>
      </w:r>
      <w:r w:rsidR="005F17A8" w:rsidRPr="005F17A8">
        <w:rPr>
          <w:rFonts w:ascii="Times New Roman" w:hAnsi="Times New Roman" w:cs="Times New Roman"/>
        </w:rPr>
        <w:t xml:space="preserve"> </w:t>
      </w:r>
      <w:r w:rsidR="005F17A8">
        <w:rPr>
          <w:rFonts w:ascii="Times New Roman" w:hAnsi="Times New Roman" w:cs="Times New Roman"/>
        </w:rPr>
        <w:t>–</w:t>
      </w:r>
      <w:r w:rsidR="005F17A8" w:rsidRPr="005F17A8">
        <w:rPr>
          <w:rFonts w:ascii="Times New Roman" w:hAnsi="Times New Roman" w:cs="Times New Roman"/>
        </w:rPr>
        <w:t xml:space="preserve"> </w:t>
      </w:r>
      <w:r w:rsidR="005F17A8">
        <w:rPr>
          <w:rFonts w:ascii="Times New Roman" w:hAnsi="Times New Roman" w:cs="Times New Roman"/>
          <w:lang w:val="en-US"/>
        </w:rPr>
        <w:t>Email</w:t>
      </w:r>
      <w:r w:rsidR="005F17A8" w:rsidRPr="005F17A8">
        <w:rPr>
          <w:rFonts w:ascii="Times New Roman" w:hAnsi="Times New Roman" w:cs="Times New Roman"/>
        </w:rPr>
        <w:t xml:space="preserve"> 2</w:t>
      </w:r>
      <w:r w:rsidR="00E96DDC" w:rsidRPr="006123E5">
        <w:rPr>
          <w:rFonts w:ascii="Times New Roman" w:hAnsi="Times New Roman" w:cs="Times New Roman"/>
        </w:rPr>
        <w:t>)</w:t>
      </w:r>
      <w:r w:rsidRPr="0038117D">
        <w:rPr>
          <w:rFonts w:ascii="Times New Roman" w:hAnsi="Times New Roman" w:cs="Times New Roman"/>
        </w:rPr>
        <w:t>.</w:t>
      </w:r>
      <w:r w:rsidR="006123E5" w:rsidRPr="006123E5">
        <w:rPr>
          <w:rFonts w:ascii="Times New Roman" w:hAnsi="Times New Roman" w:cs="Times New Roman"/>
        </w:rPr>
        <w:t xml:space="preserve"> </w:t>
      </w:r>
      <w:r w:rsidRPr="0038117D">
        <w:rPr>
          <w:rFonts w:ascii="Times New Roman" w:hAnsi="Times New Roman" w:cs="Times New Roman"/>
        </w:rPr>
        <w:t xml:space="preserve">Στην συνέχεια, ο </w:t>
      </w:r>
      <w:r w:rsidR="00F8385A">
        <w:rPr>
          <w:rFonts w:ascii="Times New Roman" w:hAnsi="Times New Roman" w:cs="Times New Roman"/>
        </w:rPr>
        <w:t>ύποπτος</w:t>
      </w:r>
      <w:r w:rsidRPr="0038117D">
        <w:rPr>
          <w:rFonts w:ascii="Times New Roman" w:hAnsi="Times New Roman" w:cs="Times New Roman"/>
        </w:rPr>
        <w:t xml:space="preserve"> απάντησε με ένα email </w:t>
      </w:r>
      <w:r w:rsidR="007A0D7D" w:rsidRPr="007A0D7D">
        <w:rPr>
          <w:rFonts w:ascii="Times New Roman" w:hAnsi="Times New Roman" w:cs="Times New Roman"/>
        </w:rPr>
        <w:t xml:space="preserve">(2009-12-03 12:16:52 </w:t>
      </w:r>
      <w:r w:rsidR="007A0D7D" w:rsidRPr="007A0D7D">
        <w:rPr>
          <w:rFonts w:ascii="Times New Roman" w:hAnsi="Times New Roman" w:cs="Times New Roman"/>
          <w:lang w:val="en-US"/>
        </w:rPr>
        <w:t>PST</w:t>
      </w:r>
      <w:r w:rsidR="002E19D0" w:rsidRPr="002E19D0">
        <w:rPr>
          <w:rFonts w:ascii="Times New Roman" w:hAnsi="Times New Roman" w:cs="Times New Roman"/>
        </w:rPr>
        <w:t xml:space="preserve"> </w:t>
      </w:r>
      <w:r w:rsidR="002E19D0">
        <w:rPr>
          <w:rFonts w:ascii="Times New Roman" w:hAnsi="Times New Roman" w:cs="Times New Roman"/>
        </w:rPr>
        <w:t>–</w:t>
      </w:r>
      <w:r w:rsidR="002E19D0" w:rsidRPr="002E19D0">
        <w:rPr>
          <w:rFonts w:ascii="Times New Roman" w:hAnsi="Times New Roman" w:cs="Times New Roman"/>
        </w:rPr>
        <w:t xml:space="preserve"> </w:t>
      </w:r>
      <w:r w:rsidR="002E19D0">
        <w:rPr>
          <w:rFonts w:ascii="Times New Roman" w:hAnsi="Times New Roman" w:cs="Times New Roman"/>
          <w:lang w:val="en-US"/>
        </w:rPr>
        <w:t>Email</w:t>
      </w:r>
      <w:r w:rsidR="002E19D0" w:rsidRPr="002E19D0">
        <w:rPr>
          <w:rFonts w:ascii="Times New Roman" w:hAnsi="Times New Roman" w:cs="Times New Roman"/>
        </w:rPr>
        <w:t xml:space="preserve"> 3</w:t>
      </w:r>
      <w:r w:rsidR="007A0D7D" w:rsidRPr="007A0D7D">
        <w:rPr>
          <w:rFonts w:ascii="Times New Roman" w:hAnsi="Times New Roman" w:cs="Times New Roman"/>
        </w:rPr>
        <w:t>)</w:t>
      </w:r>
      <w:r w:rsidRPr="0038117D">
        <w:rPr>
          <w:rFonts w:ascii="Times New Roman" w:hAnsi="Times New Roman" w:cs="Times New Roman"/>
        </w:rPr>
        <w:t xml:space="preserve"> </w:t>
      </w:r>
      <w:r w:rsidR="00F8385A">
        <w:rPr>
          <w:rFonts w:ascii="Times New Roman" w:hAnsi="Times New Roman" w:cs="Times New Roman"/>
        </w:rPr>
        <w:t>το οποίο</w:t>
      </w:r>
      <w:r w:rsidRPr="0038117D">
        <w:rPr>
          <w:rFonts w:ascii="Times New Roman" w:hAnsi="Times New Roman" w:cs="Times New Roman"/>
        </w:rPr>
        <w:t xml:space="preserve"> περιείχε ένα attachment με μια </w:t>
      </w:r>
      <w:r w:rsidR="00AF6152">
        <w:rPr>
          <w:rFonts w:ascii="Times New Roman" w:hAnsi="Times New Roman" w:cs="Times New Roman"/>
        </w:rPr>
        <w:t>στεγανογραφ</w:t>
      </w:r>
      <w:r w:rsidR="005B7979">
        <w:rPr>
          <w:rFonts w:ascii="Times New Roman" w:hAnsi="Times New Roman" w:cs="Times New Roman"/>
        </w:rPr>
        <w:t>η</w:t>
      </w:r>
      <w:r w:rsidR="00AF6152">
        <w:rPr>
          <w:rFonts w:ascii="Times New Roman" w:hAnsi="Times New Roman" w:cs="Times New Roman"/>
        </w:rPr>
        <w:t>μένη</w:t>
      </w:r>
      <w:r w:rsidRPr="0038117D">
        <w:rPr>
          <w:rFonts w:ascii="Times New Roman" w:hAnsi="Times New Roman" w:cs="Times New Roman"/>
        </w:rPr>
        <w:t xml:space="preserve"> εικόνα ενός αστροναύτη </w:t>
      </w:r>
      <w:r w:rsidR="00F47BFB">
        <w:rPr>
          <w:rFonts w:ascii="Times New Roman" w:hAnsi="Times New Roman" w:cs="Times New Roman"/>
        </w:rPr>
        <w:t>(</w:t>
      </w:r>
      <w:r w:rsidR="00CE7C00">
        <w:rPr>
          <w:rFonts w:ascii="Times New Roman" w:hAnsi="Times New Roman" w:cs="Times New Roman"/>
          <w:lang w:val="en-US"/>
        </w:rPr>
        <w:t>Attachment</w:t>
      </w:r>
      <w:r w:rsidR="00CE7C00" w:rsidRPr="00CE7C00">
        <w:rPr>
          <w:rFonts w:ascii="Times New Roman" w:hAnsi="Times New Roman" w:cs="Times New Roman"/>
        </w:rPr>
        <w:t xml:space="preserve"> </w:t>
      </w:r>
      <w:r w:rsidR="00CE7C00" w:rsidRPr="0013607C">
        <w:rPr>
          <w:rFonts w:ascii="Times New Roman" w:hAnsi="Times New Roman" w:cs="Times New Roman"/>
        </w:rPr>
        <w:t>1</w:t>
      </w:r>
      <w:r w:rsidR="00F47BFB">
        <w:rPr>
          <w:rFonts w:ascii="Times New Roman" w:hAnsi="Times New Roman" w:cs="Times New Roman"/>
        </w:rPr>
        <w:t>)</w:t>
      </w:r>
      <w:r w:rsidRPr="0038117D">
        <w:rPr>
          <w:rFonts w:ascii="Times New Roman" w:hAnsi="Times New Roman" w:cs="Times New Roman"/>
        </w:rPr>
        <w:t xml:space="preserve"> και ανέφερε ότι θα αποστείλει τον κωδικό όταν θα παραλάβει και τα υπόλοιπα χρήματα. Όταν ολοκληρώθηκε η κατάθεση, απέστειλε τον κωδικό «nitro» για την </w:t>
      </w:r>
      <w:r w:rsidR="001643B5">
        <w:rPr>
          <w:rFonts w:ascii="Times New Roman" w:hAnsi="Times New Roman" w:cs="Times New Roman"/>
        </w:rPr>
        <w:t>αποστεγανογράφηση</w:t>
      </w:r>
      <w:r w:rsidRPr="0038117D">
        <w:rPr>
          <w:rFonts w:ascii="Times New Roman" w:hAnsi="Times New Roman" w:cs="Times New Roman"/>
        </w:rPr>
        <w:t xml:space="preserve"> τ</w:t>
      </w:r>
      <w:r w:rsidR="003754F8">
        <w:rPr>
          <w:rFonts w:ascii="Times New Roman" w:hAnsi="Times New Roman" w:cs="Times New Roman"/>
        </w:rPr>
        <w:t>ης</w:t>
      </w:r>
      <w:r w:rsidRPr="0038117D">
        <w:rPr>
          <w:rFonts w:ascii="Times New Roman" w:hAnsi="Times New Roman" w:cs="Times New Roman"/>
        </w:rPr>
        <w:t xml:space="preserve"> εικόνας</w:t>
      </w:r>
      <w:r w:rsidR="00855530" w:rsidRPr="00855530">
        <w:rPr>
          <w:rFonts w:ascii="Times New Roman" w:hAnsi="Times New Roman" w:cs="Times New Roman"/>
        </w:rPr>
        <w:t xml:space="preserve"> (</w:t>
      </w:r>
      <w:r w:rsidR="00B52DB5" w:rsidRPr="00B52DB5">
        <w:rPr>
          <w:rFonts w:ascii="Times New Roman" w:hAnsi="Times New Roman" w:cs="Times New Roman"/>
        </w:rPr>
        <w:t>2009-12-04 13:06:23 PST</w:t>
      </w:r>
      <w:r w:rsidR="00855530" w:rsidRPr="00855530">
        <w:rPr>
          <w:rFonts w:ascii="Times New Roman" w:hAnsi="Times New Roman" w:cs="Times New Roman"/>
        </w:rPr>
        <w:t xml:space="preserve"> - </w:t>
      </w:r>
      <w:r w:rsidR="00855530">
        <w:rPr>
          <w:rFonts w:ascii="Times New Roman" w:hAnsi="Times New Roman" w:cs="Times New Roman"/>
          <w:lang w:val="en-US"/>
        </w:rPr>
        <w:t>Email</w:t>
      </w:r>
      <w:r w:rsidR="00855530" w:rsidRPr="00855530">
        <w:rPr>
          <w:rFonts w:ascii="Times New Roman" w:hAnsi="Times New Roman" w:cs="Times New Roman"/>
        </w:rPr>
        <w:t xml:space="preserve"> 4) </w:t>
      </w:r>
      <w:r w:rsidRPr="0038117D">
        <w:rPr>
          <w:rFonts w:ascii="Times New Roman" w:hAnsi="Times New Roman" w:cs="Times New Roman"/>
        </w:rPr>
        <w:t xml:space="preserve">. </w:t>
      </w:r>
    </w:p>
    <w:p w14:paraId="11A4946B" w14:textId="77777777" w:rsidR="00E567FE" w:rsidRPr="00FF324B" w:rsidRDefault="00E567FE" w:rsidP="009374E8">
      <w:pPr>
        <w:rPr>
          <w:rFonts w:ascii="Times New Roman" w:hAnsi="Times New Roman" w:cs="Times New Roman"/>
        </w:rPr>
      </w:pPr>
    </w:p>
    <w:p w14:paraId="208735AB" w14:textId="77777777" w:rsidR="00524484" w:rsidRDefault="00D351E6" w:rsidP="00524484">
      <w:pPr>
        <w:keepNext/>
        <w:jc w:val="center"/>
      </w:pPr>
      <w:r w:rsidRPr="00A80D64">
        <w:rPr>
          <w:rFonts w:ascii="Times New Roman" w:hAnsi="Times New Roman" w:cs="Times New Roman"/>
          <w:noProof/>
        </w:rPr>
        <w:lastRenderedPageBreak/>
        <w:drawing>
          <wp:inline distT="0" distB="0" distL="0" distR="0" wp14:anchorId="57EA1C46" wp14:editId="4B4B897D">
            <wp:extent cx="3438525" cy="2514600"/>
            <wp:effectExtent l="0" t="0" r="9525" b="0"/>
            <wp:docPr id="1011475467" name="Picture 10114754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75467" name="Picture 1" descr="A screenshot of a computer&#10;&#10;Description automatically generated with medium confidence"/>
                    <pic:cNvPicPr/>
                  </pic:nvPicPr>
                  <pic:blipFill>
                    <a:blip r:embed="rId31"/>
                    <a:stretch>
                      <a:fillRect/>
                    </a:stretch>
                  </pic:blipFill>
                  <pic:spPr>
                    <a:xfrm>
                      <a:off x="0" y="0"/>
                      <a:ext cx="3438525" cy="2514600"/>
                    </a:xfrm>
                    <a:prstGeom prst="rect">
                      <a:avLst/>
                    </a:prstGeom>
                  </pic:spPr>
                </pic:pic>
              </a:graphicData>
            </a:graphic>
          </wp:inline>
        </w:drawing>
      </w:r>
    </w:p>
    <w:p w14:paraId="002265AE" w14:textId="2B0654FC" w:rsidR="00E567FE" w:rsidRDefault="00524484" w:rsidP="00524484">
      <w:pPr>
        <w:pStyle w:val="Caption"/>
        <w:jc w:val="center"/>
        <w:rPr>
          <w:rFonts w:ascii="Times New Roman" w:hAnsi="Times New Roman" w:cs="Times New Roman"/>
        </w:rPr>
      </w:pPr>
      <w:r>
        <w:t xml:space="preserve">E-mail </w:t>
      </w:r>
      <w:r>
        <w:fldChar w:fldCharType="begin"/>
      </w:r>
      <w:r>
        <w:instrText xml:space="preserve"> SEQ E-mail \* ARABIC </w:instrText>
      </w:r>
      <w:r>
        <w:fldChar w:fldCharType="separate"/>
      </w:r>
      <w:r w:rsidR="00774242">
        <w:rPr>
          <w:noProof/>
        </w:rPr>
        <w:t>1</w:t>
      </w:r>
      <w:r>
        <w:fldChar w:fldCharType="end"/>
      </w:r>
    </w:p>
    <w:p w14:paraId="799D5E2C" w14:textId="77777777" w:rsidR="00524484" w:rsidRDefault="00FD4ECE" w:rsidP="00524484">
      <w:pPr>
        <w:keepNext/>
        <w:jc w:val="center"/>
      </w:pPr>
      <w:r w:rsidRPr="00A80D64">
        <w:rPr>
          <w:rFonts w:ascii="Times New Roman" w:hAnsi="Times New Roman" w:cs="Times New Roman"/>
          <w:noProof/>
        </w:rPr>
        <w:drawing>
          <wp:inline distT="0" distB="0" distL="0" distR="0" wp14:anchorId="00928E8C" wp14:editId="117350DA">
            <wp:extent cx="3486150" cy="3438525"/>
            <wp:effectExtent l="0" t="0" r="0" b="9525"/>
            <wp:docPr id="1030139226" name="Picture 1030139226" descr="A screenshot of a emai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39226" name="Picture 1" descr="A screenshot of a email&#10;&#10;Description automatically generated with medium confidence"/>
                    <pic:cNvPicPr/>
                  </pic:nvPicPr>
                  <pic:blipFill>
                    <a:blip r:embed="rId32"/>
                    <a:stretch>
                      <a:fillRect/>
                    </a:stretch>
                  </pic:blipFill>
                  <pic:spPr>
                    <a:xfrm>
                      <a:off x="0" y="0"/>
                      <a:ext cx="3486150" cy="3438525"/>
                    </a:xfrm>
                    <a:prstGeom prst="rect">
                      <a:avLst/>
                    </a:prstGeom>
                  </pic:spPr>
                </pic:pic>
              </a:graphicData>
            </a:graphic>
          </wp:inline>
        </w:drawing>
      </w:r>
    </w:p>
    <w:p w14:paraId="6068AC27" w14:textId="7B4A648F" w:rsidR="00E567FE" w:rsidRDefault="00524484" w:rsidP="00524484">
      <w:pPr>
        <w:pStyle w:val="Caption"/>
        <w:jc w:val="center"/>
        <w:rPr>
          <w:rFonts w:ascii="Times New Roman" w:hAnsi="Times New Roman" w:cs="Times New Roman"/>
        </w:rPr>
      </w:pPr>
      <w:r>
        <w:t xml:space="preserve">E-mail </w:t>
      </w:r>
      <w:r>
        <w:fldChar w:fldCharType="begin"/>
      </w:r>
      <w:r>
        <w:instrText xml:space="preserve"> SEQ E-mail \* ARABIC </w:instrText>
      </w:r>
      <w:r>
        <w:fldChar w:fldCharType="separate"/>
      </w:r>
      <w:r w:rsidR="00774242">
        <w:rPr>
          <w:noProof/>
        </w:rPr>
        <w:t>2</w:t>
      </w:r>
      <w:r>
        <w:fldChar w:fldCharType="end"/>
      </w:r>
    </w:p>
    <w:p w14:paraId="124B8162" w14:textId="77777777" w:rsidR="00524484" w:rsidRDefault="00A475D0" w:rsidP="00524484">
      <w:pPr>
        <w:keepNext/>
        <w:jc w:val="center"/>
      </w:pPr>
      <w:r w:rsidRPr="00A80D64">
        <w:rPr>
          <w:rFonts w:ascii="Times New Roman" w:hAnsi="Times New Roman" w:cs="Times New Roman"/>
          <w:noProof/>
        </w:rPr>
        <w:lastRenderedPageBreak/>
        <w:drawing>
          <wp:inline distT="0" distB="0" distL="0" distR="0" wp14:anchorId="2802213B" wp14:editId="74C19F0F">
            <wp:extent cx="3286125" cy="2276475"/>
            <wp:effectExtent l="0" t="0" r="9525" b="9525"/>
            <wp:docPr id="546634717" name="Picture 5466347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34717" name="Picture 1" descr="A screenshot of a computer&#10;&#10;Description automatically generated with medium confidence"/>
                    <pic:cNvPicPr/>
                  </pic:nvPicPr>
                  <pic:blipFill>
                    <a:blip r:embed="rId33"/>
                    <a:stretch>
                      <a:fillRect/>
                    </a:stretch>
                  </pic:blipFill>
                  <pic:spPr>
                    <a:xfrm>
                      <a:off x="0" y="0"/>
                      <a:ext cx="3286125" cy="2276475"/>
                    </a:xfrm>
                    <a:prstGeom prst="rect">
                      <a:avLst/>
                    </a:prstGeom>
                  </pic:spPr>
                </pic:pic>
              </a:graphicData>
            </a:graphic>
          </wp:inline>
        </w:drawing>
      </w:r>
    </w:p>
    <w:p w14:paraId="12778E3B" w14:textId="64464A64" w:rsidR="00A475D0" w:rsidRPr="003D3169" w:rsidRDefault="00A475D0" w:rsidP="00942C3F">
      <w:pPr>
        <w:pStyle w:val="Caption"/>
        <w:rPr>
          <w:rFonts w:ascii="Times New Roman" w:hAnsi="Times New Roman" w:cs="Times New Roman"/>
        </w:rPr>
      </w:pPr>
    </w:p>
    <w:p w14:paraId="03F23C05" w14:textId="77777777" w:rsidR="002A7243" w:rsidRPr="00CD00EC" w:rsidRDefault="002A7243" w:rsidP="002A7243">
      <w:pPr>
        <w:jc w:val="center"/>
        <w:rPr>
          <w:rFonts w:ascii="Times New Roman" w:hAnsi="Times New Roman" w:cs="Times New Roman"/>
        </w:rPr>
      </w:pPr>
      <w:r>
        <w:rPr>
          <w:rFonts w:ascii="Times New Roman" w:hAnsi="Times New Roman" w:cs="Times New Roman"/>
          <w:noProof/>
        </w:rPr>
        <w:drawing>
          <wp:inline distT="0" distB="0" distL="0" distR="0" wp14:anchorId="3EED647B" wp14:editId="3434993A">
            <wp:extent cx="5257800" cy="4038600"/>
            <wp:effectExtent l="133350" t="114300" r="152400" b="171450"/>
            <wp:docPr id="925948168" name="Picture 925948168" descr="A picture containing ground, astronaut, outdoor, pressure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48168" name="Picture 1" descr="A picture containing ground, astronaut, outdoor, pressure sui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7800" cy="4038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F5437C" w14:textId="77777777" w:rsidR="002A7243" w:rsidRPr="00E567FE" w:rsidRDefault="002A7243" w:rsidP="002A7243">
      <w:pPr>
        <w:jc w:val="center"/>
        <w:rPr>
          <w:rFonts w:ascii="Times New Roman" w:hAnsi="Times New Roman" w:cs="Times New Roman"/>
        </w:rPr>
      </w:pPr>
      <w:r>
        <w:rPr>
          <w:rFonts w:ascii="Times New Roman" w:hAnsi="Times New Roman" w:cs="Times New Roman"/>
          <w:lang w:val="en-US"/>
        </w:rPr>
        <w:t>Attachment</w:t>
      </w:r>
      <w:r w:rsidRPr="00CE7C00">
        <w:rPr>
          <w:rFonts w:ascii="Times New Roman" w:hAnsi="Times New Roman" w:cs="Times New Roman"/>
        </w:rPr>
        <w:t xml:space="preserve"> </w:t>
      </w:r>
      <w:r w:rsidRPr="0013607C">
        <w:rPr>
          <w:rFonts w:ascii="Times New Roman" w:hAnsi="Times New Roman" w:cs="Times New Roman"/>
        </w:rPr>
        <w:t>1</w:t>
      </w:r>
    </w:p>
    <w:p w14:paraId="222AEAAE" w14:textId="77777777" w:rsidR="002A7243" w:rsidRPr="00C80EB0" w:rsidRDefault="002A7243" w:rsidP="002A7243">
      <w:pPr>
        <w:jc w:val="center"/>
        <w:rPr>
          <w:rFonts w:ascii="Times New Roman" w:hAnsi="Times New Roman" w:cs="Times New Roman"/>
        </w:rPr>
      </w:pPr>
    </w:p>
    <w:tbl>
      <w:tblPr>
        <w:tblW w:w="0" w:type="auto"/>
        <w:tblLook w:val="04A0" w:firstRow="1" w:lastRow="0" w:firstColumn="1" w:lastColumn="0" w:noHBand="0" w:noVBand="1"/>
      </w:tblPr>
      <w:tblGrid>
        <w:gridCol w:w="1129"/>
        <w:gridCol w:w="7167"/>
      </w:tblGrid>
      <w:tr w:rsidR="002A7243" w:rsidRPr="00D270B1" w14:paraId="59A0185F" w14:textId="77777777">
        <w:tc>
          <w:tcPr>
            <w:tcW w:w="1129" w:type="dxa"/>
          </w:tcPr>
          <w:p w14:paraId="6379C7C9" w14:textId="77777777" w:rsidR="002A7243" w:rsidRPr="00A80D64" w:rsidRDefault="002A7243">
            <w:pPr>
              <w:jc w:val="center"/>
              <w:rPr>
                <w:rFonts w:ascii="Times New Roman" w:hAnsi="Times New Roman" w:cs="Times New Roman"/>
              </w:rPr>
            </w:pPr>
            <w:r w:rsidRPr="00A80D64">
              <w:rPr>
                <w:rFonts w:ascii="Times New Roman" w:hAnsi="Times New Roman" w:cs="Times New Roman"/>
              </w:rPr>
              <w:t>Path</w:t>
            </w:r>
          </w:p>
        </w:tc>
        <w:tc>
          <w:tcPr>
            <w:tcW w:w="7167" w:type="dxa"/>
          </w:tcPr>
          <w:p w14:paraId="51F25B29" w14:textId="77777777" w:rsidR="002A7243" w:rsidRPr="00A80D64" w:rsidRDefault="002A7243">
            <w:pPr>
              <w:rPr>
                <w:rFonts w:ascii="Times New Roman" w:hAnsi="Times New Roman" w:cs="Times New Roman"/>
                <w:lang w:val="en-US"/>
              </w:rPr>
            </w:pPr>
            <w:r w:rsidRPr="00A80D64">
              <w:rPr>
                <w:rFonts w:ascii="Times New Roman" w:hAnsi="Times New Roman" w:cs="Times New Roman"/>
                <w:lang w:val="en-US"/>
              </w:rPr>
              <w:t>C:/Documents and Settings/Charlie/Application Data/Thunderbird/Profiles/4zy34x9h.default/Mail/Local Folders/Sent/astronaut1.jpg</w:t>
            </w:r>
          </w:p>
        </w:tc>
      </w:tr>
      <w:tr w:rsidR="002A7243" w:rsidRPr="00A80D64" w14:paraId="1750DD25" w14:textId="77777777">
        <w:tc>
          <w:tcPr>
            <w:tcW w:w="1129" w:type="dxa"/>
          </w:tcPr>
          <w:p w14:paraId="6DD3E49A" w14:textId="77777777" w:rsidR="002A7243" w:rsidRPr="00A80D64" w:rsidRDefault="002A7243">
            <w:pPr>
              <w:jc w:val="center"/>
              <w:rPr>
                <w:rFonts w:ascii="Times New Roman" w:hAnsi="Times New Roman" w:cs="Times New Roman"/>
              </w:rPr>
            </w:pPr>
            <w:r w:rsidRPr="00A80D64">
              <w:rPr>
                <w:rFonts w:ascii="Times New Roman" w:hAnsi="Times New Roman" w:cs="Times New Roman"/>
              </w:rPr>
              <w:t>MD5</w:t>
            </w:r>
          </w:p>
        </w:tc>
        <w:tc>
          <w:tcPr>
            <w:tcW w:w="7167" w:type="dxa"/>
          </w:tcPr>
          <w:p w14:paraId="74F5DDF4" w14:textId="77777777" w:rsidR="002A7243" w:rsidRPr="00A80D64" w:rsidRDefault="002A7243">
            <w:pPr>
              <w:rPr>
                <w:rFonts w:ascii="Times New Roman" w:hAnsi="Times New Roman" w:cs="Times New Roman"/>
              </w:rPr>
            </w:pPr>
            <w:r w:rsidRPr="00A80D64">
              <w:rPr>
                <w:rFonts w:ascii="Times New Roman" w:hAnsi="Times New Roman" w:cs="Times New Roman"/>
              </w:rPr>
              <w:t>45eade24b3a89b21fed303310ccbdc54</w:t>
            </w:r>
          </w:p>
        </w:tc>
      </w:tr>
      <w:tr w:rsidR="002A7243" w:rsidRPr="00A80D64" w14:paraId="215E6FA2" w14:textId="77777777">
        <w:tc>
          <w:tcPr>
            <w:tcW w:w="1129" w:type="dxa"/>
          </w:tcPr>
          <w:p w14:paraId="14407F87" w14:textId="77777777" w:rsidR="002A7243" w:rsidRPr="00A80D64" w:rsidRDefault="002A7243">
            <w:pPr>
              <w:jc w:val="center"/>
              <w:rPr>
                <w:rFonts w:ascii="Times New Roman" w:hAnsi="Times New Roman" w:cs="Times New Roman"/>
              </w:rPr>
            </w:pPr>
            <w:r w:rsidRPr="00A80D64">
              <w:rPr>
                <w:rFonts w:ascii="Times New Roman" w:hAnsi="Times New Roman" w:cs="Times New Roman"/>
              </w:rPr>
              <w:t>SHA-256</w:t>
            </w:r>
          </w:p>
        </w:tc>
        <w:tc>
          <w:tcPr>
            <w:tcW w:w="7167" w:type="dxa"/>
          </w:tcPr>
          <w:p w14:paraId="09692288" w14:textId="77777777" w:rsidR="002A7243" w:rsidRPr="00A80D64" w:rsidRDefault="002A7243" w:rsidP="00942C3F">
            <w:pPr>
              <w:keepNext/>
              <w:rPr>
                <w:rFonts w:ascii="Times New Roman" w:hAnsi="Times New Roman" w:cs="Times New Roman"/>
              </w:rPr>
            </w:pPr>
            <w:r w:rsidRPr="00A80D64">
              <w:rPr>
                <w:rFonts w:ascii="Times New Roman" w:hAnsi="Times New Roman" w:cs="Times New Roman"/>
              </w:rPr>
              <w:t>f57e2e43101088191f9929e1be088baeaeb3ae4df18200701f4f814d6b551b32</w:t>
            </w:r>
          </w:p>
        </w:tc>
      </w:tr>
    </w:tbl>
    <w:p w14:paraId="73DD1818" w14:textId="765659E4" w:rsidR="002A7243" w:rsidRPr="003D3169" w:rsidRDefault="00942C3F" w:rsidP="00942C3F">
      <w:pPr>
        <w:pStyle w:val="Caption"/>
        <w:jc w:val="center"/>
        <w:rPr>
          <w:rFonts w:ascii="Times New Roman" w:hAnsi="Times New Roman" w:cs="Times New Roman"/>
        </w:rPr>
      </w:pPr>
      <w:r>
        <w:lastRenderedPageBreak/>
        <w:t xml:space="preserve">E-mail </w:t>
      </w:r>
      <w:r>
        <w:fldChar w:fldCharType="begin"/>
      </w:r>
      <w:r>
        <w:instrText xml:space="preserve"> SEQ E-mail \* ARABIC </w:instrText>
      </w:r>
      <w:r>
        <w:fldChar w:fldCharType="separate"/>
      </w:r>
      <w:r w:rsidR="00774242">
        <w:rPr>
          <w:noProof/>
        </w:rPr>
        <w:t>3</w:t>
      </w:r>
      <w:r>
        <w:fldChar w:fldCharType="end"/>
      </w:r>
    </w:p>
    <w:p w14:paraId="2F35070E" w14:textId="77777777" w:rsidR="00942C3F" w:rsidRDefault="00855530" w:rsidP="00942C3F">
      <w:pPr>
        <w:keepNext/>
        <w:jc w:val="center"/>
      </w:pPr>
      <w:r w:rsidRPr="00A80D64">
        <w:rPr>
          <w:rFonts w:ascii="Times New Roman" w:hAnsi="Times New Roman" w:cs="Times New Roman"/>
          <w:noProof/>
        </w:rPr>
        <w:drawing>
          <wp:inline distT="0" distB="0" distL="0" distR="0" wp14:anchorId="1456BEAE" wp14:editId="5EDDD082">
            <wp:extent cx="3390900" cy="2314575"/>
            <wp:effectExtent l="0" t="0" r="0" b="9525"/>
            <wp:docPr id="1913561150" name="Picture 19135611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61150" name="Picture 1" descr="A screenshot of a computer&#10;&#10;Description automatically generated with medium confidence"/>
                    <pic:cNvPicPr/>
                  </pic:nvPicPr>
                  <pic:blipFill>
                    <a:blip r:embed="rId35"/>
                    <a:stretch>
                      <a:fillRect/>
                    </a:stretch>
                  </pic:blipFill>
                  <pic:spPr>
                    <a:xfrm>
                      <a:off x="0" y="0"/>
                      <a:ext cx="3390900" cy="2314575"/>
                    </a:xfrm>
                    <a:prstGeom prst="rect">
                      <a:avLst/>
                    </a:prstGeom>
                  </pic:spPr>
                </pic:pic>
              </a:graphicData>
            </a:graphic>
          </wp:inline>
        </w:drawing>
      </w:r>
    </w:p>
    <w:p w14:paraId="78366A1A" w14:textId="70358E16" w:rsidR="00855530" w:rsidRPr="00942C3F" w:rsidRDefault="00942C3F" w:rsidP="00942C3F">
      <w:pPr>
        <w:pStyle w:val="Caption"/>
        <w:jc w:val="center"/>
        <w:rPr>
          <w:rFonts w:ascii="Times New Roman" w:hAnsi="Times New Roman" w:cs="Times New Roman"/>
          <w:lang w:val="el-GR"/>
        </w:rPr>
      </w:pPr>
      <w:r>
        <w:t>E</w:t>
      </w:r>
      <w:r w:rsidRPr="00942C3F">
        <w:rPr>
          <w:lang w:val="el-GR"/>
        </w:rPr>
        <w:t>-</w:t>
      </w:r>
      <w:r>
        <w:t>mail</w:t>
      </w:r>
      <w:r w:rsidRPr="00942C3F">
        <w:rPr>
          <w:lang w:val="el-GR"/>
        </w:rPr>
        <w:t xml:space="preserve"> </w:t>
      </w:r>
      <w:r>
        <w:fldChar w:fldCharType="begin"/>
      </w:r>
      <w:r w:rsidRPr="00942C3F">
        <w:rPr>
          <w:lang w:val="el-GR"/>
        </w:rPr>
        <w:instrText xml:space="preserve"> </w:instrText>
      </w:r>
      <w:r>
        <w:instrText>SEQ</w:instrText>
      </w:r>
      <w:r w:rsidRPr="00942C3F">
        <w:rPr>
          <w:lang w:val="el-GR"/>
        </w:rPr>
        <w:instrText xml:space="preserve"> </w:instrText>
      </w:r>
      <w:r>
        <w:instrText>E</w:instrText>
      </w:r>
      <w:r w:rsidRPr="00942C3F">
        <w:rPr>
          <w:lang w:val="el-GR"/>
        </w:rPr>
        <w:instrText>-</w:instrText>
      </w:r>
      <w:r>
        <w:instrText>mail</w:instrText>
      </w:r>
      <w:r w:rsidRPr="00942C3F">
        <w:rPr>
          <w:lang w:val="el-GR"/>
        </w:rPr>
        <w:instrText xml:space="preserve"> \* </w:instrText>
      </w:r>
      <w:r>
        <w:instrText>ARABIC</w:instrText>
      </w:r>
      <w:r w:rsidRPr="00942C3F">
        <w:rPr>
          <w:lang w:val="el-GR"/>
        </w:rPr>
        <w:instrText xml:space="preserve"> </w:instrText>
      </w:r>
      <w:r>
        <w:fldChar w:fldCharType="separate"/>
      </w:r>
      <w:r w:rsidR="00774242">
        <w:rPr>
          <w:noProof/>
        </w:rPr>
        <w:t>4</w:t>
      </w:r>
      <w:r>
        <w:fldChar w:fldCharType="end"/>
      </w:r>
    </w:p>
    <w:p w14:paraId="2F4301AE" w14:textId="77777777" w:rsidR="00A4573F" w:rsidRPr="00566FCE" w:rsidRDefault="00A4573F" w:rsidP="009374E8">
      <w:pPr>
        <w:rPr>
          <w:rFonts w:ascii="Times New Roman" w:hAnsi="Times New Roman" w:cs="Times New Roman"/>
        </w:rPr>
      </w:pPr>
    </w:p>
    <w:p w14:paraId="36417778" w14:textId="49F2BD65" w:rsidR="009374E8" w:rsidRPr="0038117D" w:rsidRDefault="009374E8" w:rsidP="00C80EB0">
      <w:pPr>
        <w:jc w:val="both"/>
        <w:rPr>
          <w:rFonts w:ascii="Times New Roman" w:hAnsi="Times New Roman" w:cs="Times New Roman"/>
        </w:rPr>
      </w:pPr>
      <w:r w:rsidRPr="0038117D">
        <w:rPr>
          <w:rFonts w:ascii="Times New Roman" w:hAnsi="Times New Roman" w:cs="Times New Roman"/>
        </w:rPr>
        <w:t>Στο ίδιο χρονικό διάστημα εντοπίσαμε ένα email προς τον υπάλληλο Andy της εταιρείας SWExpert, όπου αναγραφόταν ότι ο Charlie είχε ανακαλύψει μία πατέντα η οποία θα ακύρωνε την πατέντα που αφορούσε την αθανασία της SWExeprt</w:t>
      </w:r>
      <w:r w:rsidR="00B52DB5" w:rsidRPr="00B52DB5">
        <w:rPr>
          <w:rFonts w:ascii="Times New Roman" w:hAnsi="Times New Roman" w:cs="Times New Roman"/>
        </w:rPr>
        <w:t xml:space="preserve"> (</w:t>
      </w:r>
      <w:r w:rsidR="00D535CF" w:rsidRPr="00D535CF">
        <w:rPr>
          <w:rFonts w:ascii="Times New Roman" w:hAnsi="Times New Roman" w:cs="Times New Roman"/>
        </w:rPr>
        <w:t xml:space="preserve">2009-12-04 09:41:47 </w:t>
      </w:r>
      <w:r w:rsidR="00D535CF">
        <w:rPr>
          <w:rFonts w:ascii="Times New Roman" w:hAnsi="Times New Roman" w:cs="Times New Roman"/>
          <w:lang w:val="en-US"/>
        </w:rPr>
        <w:t>PST</w:t>
      </w:r>
      <w:r w:rsidR="00B52DB5" w:rsidRPr="00B52DB5">
        <w:rPr>
          <w:rFonts w:ascii="Times New Roman" w:hAnsi="Times New Roman" w:cs="Times New Roman"/>
        </w:rPr>
        <w:t xml:space="preserve"> - </w:t>
      </w:r>
      <w:r w:rsidR="00B52DB5">
        <w:rPr>
          <w:rFonts w:ascii="Times New Roman" w:hAnsi="Times New Roman" w:cs="Times New Roman"/>
          <w:lang w:val="en-US"/>
        </w:rPr>
        <w:t>Email</w:t>
      </w:r>
      <w:r w:rsidR="00B52DB5" w:rsidRPr="00B52DB5">
        <w:rPr>
          <w:rFonts w:ascii="Times New Roman" w:hAnsi="Times New Roman" w:cs="Times New Roman"/>
        </w:rPr>
        <w:t xml:space="preserve"> 5</w:t>
      </w:r>
      <w:r w:rsidR="00D535CF" w:rsidRPr="00D535CF">
        <w:rPr>
          <w:rFonts w:ascii="Times New Roman" w:hAnsi="Times New Roman" w:cs="Times New Roman"/>
        </w:rPr>
        <w:t>)</w:t>
      </w:r>
      <w:r w:rsidRPr="0038117D">
        <w:rPr>
          <w:rFonts w:ascii="Times New Roman" w:hAnsi="Times New Roman" w:cs="Times New Roman"/>
        </w:rPr>
        <w:t>. Για να μην αποκαλύψει την εν</w:t>
      </w:r>
      <w:r w:rsidR="00C80568" w:rsidRPr="00C80568">
        <w:rPr>
          <w:rFonts w:ascii="Times New Roman" w:hAnsi="Times New Roman" w:cs="Times New Roman"/>
        </w:rPr>
        <w:t xml:space="preserve">’ </w:t>
      </w:r>
      <w:r w:rsidRPr="0038117D">
        <w:rPr>
          <w:rFonts w:ascii="Times New Roman" w:hAnsi="Times New Roman" w:cs="Times New Roman"/>
        </w:rPr>
        <w:t>λόγω πληροφορία ζήτησε χρηματικό ποσό της τάξεως των 100.000 δολαρίων και απείλησε τον Andy να μην εμπλέξει την αστυνομία. Αυτό το email περιείχε ένα αρχείο zip</w:t>
      </w:r>
      <w:r w:rsidR="008728E7">
        <w:rPr>
          <w:rFonts w:ascii="Times New Roman" w:hAnsi="Times New Roman" w:cs="Times New Roman"/>
        </w:rPr>
        <w:t xml:space="preserve"> (</w:t>
      </w:r>
      <w:r w:rsidR="008728E7" w:rsidRPr="00273449">
        <w:rPr>
          <w:rFonts w:ascii="Times New Roman" w:hAnsi="Times New Roman" w:cs="Times New Roman"/>
        </w:rPr>
        <w:t>01.zip</w:t>
      </w:r>
      <w:r w:rsidR="008728E7">
        <w:rPr>
          <w:rFonts w:ascii="Times New Roman" w:hAnsi="Times New Roman" w:cs="Times New Roman"/>
        </w:rPr>
        <w:t>)</w:t>
      </w:r>
      <w:r w:rsidR="00410588" w:rsidRPr="0038117D">
        <w:rPr>
          <w:rFonts w:ascii="Times New Roman" w:hAnsi="Times New Roman" w:cs="Times New Roman"/>
        </w:rPr>
        <w:t xml:space="preserve"> με</w:t>
      </w:r>
      <w:r w:rsidRPr="0038117D">
        <w:rPr>
          <w:rFonts w:ascii="Times New Roman" w:hAnsi="Times New Roman" w:cs="Times New Roman"/>
        </w:rPr>
        <w:t xml:space="preserve"> κωδικό, ο οποίος </w:t>
      </w:r>
      <w:r w:rsidR="00942C3F">
        <w:rPr>
          <w:rFonts w:ascii="Times New Roman" w:hAnsi="Times New Roman" w:cs="Times New Roman"/>
        </w:rPr>
        <w:t>στάλθηκε</w:t>
      </w:r>
      <w:r w:rsidRPr="0038117D">
        <w:rPr>
          <w:rFonts w:ascii="Times New Roman" w:hAnsi="Times New Roman" w:cs="Times New Roman"/>
        </w:rPr>
        <w:t xml:space="preserve"> στο επόμενο email</w:t>
      </w:r>
      <w:r w:rsidR="00E82879" w:rsidRPr="00E82879">
        <w:rPr>
          <w:rFonts w:ascii="Times New Roman" w:hAnsi="Times New Roman" w:cs="Times New Roman"/>
        </w:rPr>
        <w:t xml:space="preserve"> (</w:t>
      </w:r>
      <w:r w:rsidR="009C0ECA" w:rsidRPr="009C0ECA">
        <w:rPr>
          <w:rFonts w:ascii="Times New Roman" w:hAnsi="Times New Roman" w:cs="Times New Roman"/>
        </w:rPr>
        <w:t>2009-12-07 11:44:18 PST</w:t>
      </w:r>
      <w:r w:rsidR="00E82879" w:rsidRPr="00E82879">
        <w:rPr>
          <w:rFonts w:ascii="Times New Roman" w:hAnsi="Times New Roman" w:cs="Times New Roman"/>
        </w:rPr>
        <w:t xml:space="preserve"> - </w:t>
      </w:r>
      <w:r w:rsidR="00E82879">
        <w:rPr>
          <w:rFonts w:ascii="Times New Roman" w:hAnsi="Times New Roman" w:cs="Times New Roman"/>
          <w:lang w:val="en-US"/>
        </w:rPr>
        <w:t>Email</w:t>
      </w:r>
      <w:r w:rsidR="00E82879" w:rsidRPr="00E82879">
        <w:rPr>
          <w:rFonts w:ascii="Times New Roman" w:hAnsi="Times New Roman" w:cs="Times New Roman"/>
        </w:rPr>
        <w:t xml:space="preserve"> </w:t>
      </w:r>
      <w:r w:rsidR="00E82879" w:rsidRPr="009C0ECA">
        <w:rPr>
          <w:rFonts w:ascii="Times New Roman" w:hAnsi="Times New Roman" w:cs="Times New Roman"/>
        </w:rPr>
        <w:t>6</w:t>
      </w:r>
      <w:r w:rsidR="009C0ECA" w:rsidRPr="009C0ECA">
        <w:rPr>
          <w:rFonts w:ascii="Times New Roman" w:hAnsi="Times New Roman" w:cs="Times New Roman"/>
        </w:rPr>
        <w:t>)</w:t>
      </w:r>
      <w:r w:rsidRPr="0038117D">
        <w:rPr>
          <w:rFonts w:ascii="Times New Roman" w:hAnsi="Times New Roman" w:cs="Times New Roman"/>
        </w:rPr>
        <w:t>, μέσω μιας εικόνας</w:t>
      </w:r>
      <w:r w:rsidR="00152D7C" w:rsidRPr="00152D7C">
        <w:rPr>
          <w:rFonts w:ascii="Times New Roman" w:hAnsi="Times New Roman" w:cs="Times New Roman"/>
        </w:rPr>
        <w:t xml:space="preserve"> </w:t>
      </w:r>
      <w:r w:rsidR="00152D7C">
        <w:rPr>
          <w:rFonts w:ascii="Times New Roman" w:hAnsi="Times New Roman" w:cs="Times New Roman"/>
        </w:rPr>
        <w:t>(</w:t>
      </w:r>
      <w:r w:rsidR="00CF6257" w:rsidRPr="00CF6257">
        <w:rPr>
          <w:rFonts w:ascii="Times New Roman" w:hAnsi="Times New Roman" w:cs="Times New Roman"/>
        </w:rPr>
        <w:t>Attachment 2</w:t>
      </w:r>
      <w:r w:rsidR="00152D7C">
        <w:rPr>
          <w:rFonts w:ascii="Times New Roman" w:hAnsi="Times New Roman" w:cs="Times New Roman"/>
        </w:rPr>
        <w:t>)</w:t>
      </w:r>
      <w:r w:rsidRPr="0038117D">
        <w:rPr>
          <w:rFonts w:ascii="Times New Roman" w:hAnsi="Times New Roman" w:cs="Times New Roman"/>
        </w:rPr>
        <w:t xml:space="preserve">. Το ακόλουθο email περιείχε μια εικόνα με ένα μικροσκόπιο. Κατά την διάρκεια των ανωτέρω emails υπήρχε επικοινωνία του </w:t>
      </w:r>
      <w:r w:rsidR="00D27926">
        <w:rPr>
          <w:rFonts w:ascii="Times New Roman" w:hAnsi="Times New Roman" w:cs="Times New Roman"/>
        </w:rPr>
        <w:t>υπόπτου</w:t>
      </w:r>
      <w:r w:rsidRPr="0038117D">
        <w:rPr>
          <w:rFonts w:ascii="Times New Roman" w:hAnsi="Times New Roman" w:cs="Times New Roman"/>
        </w:rPr>
        <w:t xml:space="preserve"> με δυο εξωτερικούς του φίλους</w:t>
      </w:r>
      <w:r w:rsidR="00B6272E" w:rsidRPr="0038117D">
        <w:rPr>
          <w:rFonts w:ascii="Times New Roman" w:hAnsi="Times New Roman" w:cs="Times New Roman"/>
        </w:rPr>
        <w:t>,</w:t>
      </w:r>
      <w:r w:rsidRPr="0038117D">
        <w:rPr>
          <w:rFonts w:ascii="Times New Roman" w:hAnsi="Times New Roman" w:cs="Times New Roman"/>
        </w:rPr>
        <w:t xml:space="preserve"> με τους οποίους συζητούσε για εξωτικά ταξίδια και πολυτελή αυτοκίνητα. Η πληροφορία αυτή διασταυρώθηκε όταν </w:t>
      </w:r>
      <w:r w:rsidR="00942C3F">
        <w:rPr>
          <w:rFonts w:ascii="Times New Roman" w:hAnsi="Times New Roman" w:cs="Times New Roman"/>
        </w:rPr>
        <w:t>ανακτήθηκε</w:t>
      </w:r>
      <w:r w:rsidRPr="0038117D">
        <w:rPr>
          <w:rFonts w:ascii="Times New Roman" w:hAnsi="Times New Roman" w:cs="Times New Roman"/>
        </w:rPr>
        <w:t xml:space="preserve"> στο ιστορικό αναζήτησής του.</w:t>
      </w:r>
    </w:p>
    <w:p w14:paraId="6A095BED" w14:textId="77777777" w:rsidR="00D86FA0" w:rsidRPr="0038117D" w:rsidRDefault="00D86FA0" w:rsidP="00C80EB0">
      <w:pPr>
        <w:jc w:val="both"/>
        <w:rPr>
          <w:rFonts w:ascii="Times New Roman" w:hAnsi="Times New Roman" w:cs="Times New Roman"/>
        </w:rPr>
      </w:pPr>
    </w:p>
    <w:p w14:paraId="5BAE7925" w14:textId="77777777" w:rsidR="00942C3F" w:rsidRDefault="00B52DB5" w:rsidP="00942C3F">
      <w:pPr>
        <w:keepNext/>
        <w:jc w:val="center"/>
      </w:pPr>
      <w:r w:rsidRPr="00A80D64">
        <w:rPr>
          <w:rFonts w:ascii="Times New Roman" w:hAnsi="Times New Roman" w:cs="Times New Roman"/>
          <w:noProof/>
        </w:rPr>
        <w:lastRenderedPageBreak/>
        <w:drawing>
          <wp:inline distT="0" distB="0" distL="0" distR="0" wp14:anchorId="10BF5EEB" wp14:editId="18A926E1">
            <wp:extent cx="3486150" cy="3181350"/>
            <wp:effectExtent l="0" t="0" r="0" b="0"/>
            <wp:docPr id="1411356234" name="Picture 1411356234" descr="A screenshot of a emai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56234" name="Picture 1" descr="A screenshot of a email&#10;&#10;Description automatically generated with low confidence"/>
                    <pic:cNvPicPr/>
                  </pic:nvPicPr>
                  <pic:blipFill>
                    <a:blip r:embed="rId36"/>
                    <a:stretch>
                      <a:fillRect/>
                    </a:stretch>
                  </pic:blipFill>
                  <pic:spPr>
                    <a:xfrm>
                      <a:off x="0" y="0"/>
                      <a:ext cx="3486150" cy="3181350"/>
                    </a:xfrm>
                    <a:prstGeom prst="rect">
                      <a:avLst/>
                    </a:prstGeom>
                  </pic:spPr>
                </pic:pic>
              </a:graphicData>
            </a:graphic>
          </wp:inline>
        </w:drawing>
      </w:r>
    </w:p>
    <w:p w14:paraId="51D881C5" w14:textId="2856A538" w:rsidR="00B52DB5" w:rsidRDefault="00942C3F" w:rsidP="00942C3F">
      <w:pPr>
        <w:pStyle w:val="Caption"/>
        <w:jc w:val="center"/>
        <w:rPr>
          <w:rFonts w:ascii="Times New Roman" w:hAnsi="Times New Roman" w:cs="Times New Roman"/>
        </w:rPr>
      </w:pPr>
      <w:r>
        <w:t xml:space="preserve">E-mail </w:t>
      </w:r>
      <w:r>
        <w:fldChar w:fldCharType="begin"/>
      </w:r>
      <w:r>
        <w:instrText xml:space="preserve"> SEQ E-mail \* ARABIC </w:instrText>
      </w:r>
      <w:r>
        <w:fldChar w:fldCharType="separate"/>
      </w:r>
      <w:r w:rsidR="00774242">
        <w:rPr>
          <w:noProof/>
        </w:rPr>
        <w:t>5</w:t>
      </w:r>
      <w:r>
        <w:fldChar w:fldCharType="end"/>
      </w:r>
    </w:p>
    <w:p w14:paraId="79F73E20" w14:textId="77777777" w:rsidR="00B52DB5" w:rsidRDefault="00B52DB5" w:rsidP="00B52DB5">
      <w:pPr>
        <w:rPr>
          <w:rFonts w:ascii="Times New Roman" w:hAnsi="Times New Roman" w:cs="Times New Roman"/>
          <w:lang w:val="en-US"/>
        </w:rPr>
      </w:pPr>
    </w:p>
    <w:p w14:paraId="1D17507B" w14:textId="77777777" w:rsidR="00B52DB5" w:rsidRDefault="00B52DB5" w:rsidP="00B52DB5">
      <w:pPr>
        <w:rPr>
          <w:rFonts w:ascii="Times New Roman" w:hAnsi="Times New Roman" w:cs="Times New Roman"/>
          <w:lang w:val="en-US"/>
        </w:rPr>
      </w:pPr>
    </w:p>
    <w:p w14:paraId="53CE5AD8" w14:textId="77777777" w:rsidR="00942C3F" w:rsidRDefault="00B52DB5" w:rsidP="00942C3F">
      <w:pPr>
        <w:keepNext/>
        <w:jc w:val="center"/>
      </w:pPr>
      <w:r w:rsidRPr="00A80D64">
        <w:rPr>
          <w:rFonts w:ascii="Times New Roman" w:hAnsi="Times New Roman" w:cs="Times New Roman"/>
          <w:noProof/>
        </w:rPr>
        <w:drawing>
          <wp:inline distT="0" distB="0" distL="0" distR="0" wp14:anchorId="2C45407C" wp14:editId="77C7981B">
            <wp:extent cx="2952750" cy="2114550"/>
            <wp:effectExtent l="0" t="0" r="0" b="0"/>
            <wp:docPr id="1079623699" name="Picture 107962369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23699" name="Picture 1" descr="A screenshot of a computer&#10;&#10;Description automatically generated with low confidence"/>
                    <pic:cNvPicPr/>
                  </pic:nvPicPr>
                  <pic:blipFill>
                    <a:blip r:embed="rId37"/>
                    <a:stretch>
                      <a:fillRect/>
                    </a:stretch>
                  </pic:blipFill>
                  <pic:spPr>
                    <a:xfrm>
                      <a:off x="0" y="0"/>
                      <a:ext cx="2952750" cy="2114550"/>
                    </a:xfrm>
                    <a:prstGeom prst="rect">
                      <a:avLst/>
                    </a:prstGeom>
                  </pic:spPr>
                </pic:pic>
              </a:graphicData>
            </a:graphic>
          </wp:inline>
        </w:drawing>
      </w:r>
    </w:p>
    <w:p w14:paraId="54C8BE2A" w14:textId="0E456BA2" w:rsidR="00B52DB5" w:rsidRDefault="00942C3F" w:rsidP="00942C3F">
      <w:pPr>
        <w:pStyle w:val="Caption"/>
        <w:jc w:val="center"/>
        <w:rPr>
          <w:rFonts w:ascii="Times New Roman" w:hAnsi="Times New Roman" w:cs="Times New Roman"/>
        </w:rPr>
      </w:pPr>
      <w:r>
        <w:t xml:space="preserve">E-mail </w:t>
      </w:r>
      <w:r>
        <w:fldChar w:fldCharType="begin"/>
      </w:r>
      <w:r>
        <w:instrText xml:space="preserve"> SEQ E-mail \* ARABIC </w:instrText>
      </w:r>
      <w:r>
        <w:fldChar w:fldCharType="separate"/>
      </w:r>
      <w:r w:rsidR="00774242">
        <w:rPr>
          <w:noProof/>
        </w:rPr>
        <w:t>6</w:t>
      </w:r>
      <w:r>
        <w:fldChar w:fldCharType="end"/>
      </w:r>
    </w:p>
    <w:p w14:paraId="34343AFC" w14:textId="77777777" w:rsidR="00B52DB5" w:rsidRDefault="00B52DB5" w:rsidP="00B52DB5">
      <w:pPr>
        <w:jc w:val="center"/>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3F233374" wp14:editId="4479B57E">
            <wp:extent cx="2351405" cy="3895090"/>
            <wp:effectExtent l="0" t="0" r="0" b="0"/>
            <wp:docPr id="1300693350" name="Picture 1300693350" descr="A picture containing microscope, scientific instrument, machine, optical instr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93350" name="Picture 1300693350" descr="A picture containing microscope, scientific instrument, machine, optical instrumen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51405" cy="3895090"/>
                    </a:xfrm>
                    <a:prstGeom prst="rect">
                      <a:avLst/>
                    </a:prstGeom>
                    <a:noFill/>
                    <a:ln>
                      <a:noFill/>
                    </a:ln>
                  </pic:spPr>
                </pic:pic>
              </a:graphicData>
            </a:graphic>
          </wp:inline>
        </w:drawing>
      </w:r>
    </w:p>
    <w:p w14:paraId="52C79456" w14:textId="3D33B4B1" w:rsidR="00B52DB5" w:rsidRDefault="0092364E" w:rsidP="0092364E">
      <w:pPr>
        <w:jc w:val="center"/>
        <w:rPr>
          <w:rFonts w:ascii="Times New Roman" w:hAnsi="Times New Roman" w:cs="Times New Roman"/>
          <w:lang w:val="en-US"/>
        </w:rPr>
      </w:pPr>
      <w:r>
        <w:rPr>
          <w:rFonts w:ascii="Times New Roman" w:hAnsi="Times New Roman" w:cs="Times New Roman"/>
          <w:lang w:val="en-US"/>
        </w:rPr>
        <w:t>Attachment 2</w:t>
      </w:r>
    </w:p>
    <w:p w14:paraId="18A7762D" w14:textId="77777777" w:rsidR="003C5DF3" w:rsidRDefault="003C5DF3" w:rsidP="0092364E">
      <w:pPr>
        <w:jc w:val="center"/>
        <w:rPr>
          <w:rFonts w:ascii="Times New Roman" w:hAnsi="Times New Roman" w:cs="Times New Roman"/>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7167"/>
      </w:tblGrid>
      <w:tr w:rsidR="00B52DB5" w:rsidRPr="00D270B1" w14:paraId="0114E757" w14:textId="77777777" w:rsidTr="00491162">
        <w:tc>
          <w:tcPr>
            <w:tcW w:w="1129" w:type="dxa"/>
          </w:tcPr>
          <w:p w14:paraId="4D928953" w14:textId="77777777" w:rsidR="00B52DB5" w:rsidRPr="00A80D64" w:rsidRDefault="00B52DB5">
            <w:pPr>
              <w:jc w:val="center"/>
              <w:rPr>
                <w:rFonts w:ascii="Times New Roman" w:hAnsi="Times New Roman" w:cs="Times New Roman"/>
              </w:rPr>
            </w:pPr>
            <w:r w:rsidRPr="00A80D64">
              <w:rPr>
                <w:rFonts w:ascii="Times New Roman" w:hAnsi="Times New Roman" w:cs="Times New Roman"/>
              </w:rPr>
              <w:t>Path</w:t>
            </w:r>
          </w:p>
        </w:tc>
        <w:tc>
          <w:tcPr>
            <w:tcW w:w="7167" w:type="dxa"/>
          </w:tcPr>
          <w:p w14:paraId="09AB0614" w14:textId="77777777" w:rsidR="00B52DB5" w:rsidRPr="00A80D64" w:rsidRDefault="00B52DB5">
            <w:pPr>
              <w:rPr>
                <w:rFonts w:ascii="Times New Roman" w:hAnsi="Times New Roman" w:cs="Times New Roman"/>
                <w:lang w:val="en-US"/>
              </w:rPr>
            </w:pPr>
            <w:r w:rsidRPr="00A80D64">
              <w:rPr>
                <w:rFonts w:ascii="Times New Roman" w:hAnsi="Times New Roman" w:cs="Times New Roman"/>
                <w:lang w:val="en-US"/>
              </w:rPr>
              <w:t>C:/ Documents and Settings/Charlie/Application Data/Thunderbird/Profiles/4zy34x9h.default/Mail/Local Folders/Sent/microscope1.jpg</w:t>
            </w:r>
          </w:p>
        </w:tc>
      </w:tr>
      <w:tr w:rsidR="00B52DB5" w:rsidRPr="00A80D64" w14:paraId="71FFACA7" w14:textId="77777777" w:rsidTr="00491162">
        <w:tc>
          <w:tcPr>
            <w:tcW w:w="1129" w:type="dxa"/>
          </w:tcPr>
          <w:p w14:paraId="19FB9F51" w14:textId="77777777" w:rsidR="00B52DB5" w:rsidRPr="00A80D64" w:rsidRDefault="00B52DB5">
            <w:pPr>
              <w:jc w:val="center"/>
              <w:rPr>
                <w:rFonts w:ascii="Times New Roman" w:hAnsi="Times New Roman" w:cs="Times New Roman"/>
              </w:rPr>
            </w:pPr>
            <w:r w:rsidRPr="00A80D64">
              <w:rPr>
                <w:rFonts w:ascii="Times New Roman" w:hAnsi="Times New Roman" w:cs="Times New Roman"/>
              </w:rPr>
              <w:t>MD5</w:t>
            </w:r>
          </w:p>
        </w:tc>
        <w:tc>
          <w:tcPr>
            <w:tcW w:w="7167" w:type="dxa"/>
          </w:tcPr>
          <w:p w14:paraId="651BAE6E" w14:textId="77777777" w:rsidR="00B52DB5" w:rsidRPr="00A80D64" w:rsidRDefault="00B52DB5">
            <w:pPr>
              <w:rPr>
                <w:rFonts w:ascii="Times New Roman" w:hAnsi="Times New Roman" w:cs="Times New Roman"/>
              </w:rPr>
            </w:pPr>
            <w:r w:rsidRPr="00A80D64">
              <w:rPr>
                <w:rFonts w:ascii="Times New Roman" w:hAnsi="Times New Roman" w:cs="Times New Roman"/>
              </w:rPr>
              <w:t>4be2c4abb48c4389ca798e6c21736ea1</w:t>
            </w:r>
          </w:p>
        </w:tc>
      </w:tr>
      <w:tr w:rsidR="00B52DB5" w:rsidRPr="00A80D64" w14:paraId="3A740A64" w14:textId="77777777" w:rsidTr="00491162">
        <w:tc>
          <w:tcPr>
            <w:tcW w:w="1129" w:type="dxa"/>
          </w:tcPr>
          <w:p w14:paraId="788F8065" w14:textId="77777777" w:rsidR="00B52DB5" w:rsidRPr="00A80D64" w:rsidRDefault="00B52DB5">
            <w:pPr>
              <w:jc w:val="center"/>
              <w:rPr>
                <w:rFonts w:ascii="Times New Roman" w:hAnsi="Times New Roman" w:cs="Times New Roman"/>
              </w:rPr>
            </w:pPr>
            <w:r w:rsidRPr="00A80D64">
              <w:rPr>
                <w:rFonts w:ascii="Times New Roman" w:hAnsi="Times New Roman" w:cs="Times New Roman"/>
              </w:rPr>
              <w:t>SHA-256</w:t>
            </w:r>
          </w:p>
        </w:tc>
        <w:tc>
          <w:tcPr>
            <w:tcW w:w="7167" w:type="dxa"/>
          </w:tcPr>
          <w:p w14:paraId="343D9B1A" w14:textId="77777777" w:rsidR="00B52DB5" w:rsidRPr="00A80D64" w:rsidRDefault="00B52DB5">
            <w:pPr>
              <w:rPr>
                <w:rFonts w:ascii="Times New Roman" w:hAnsi="Times New Roman" w:cs="Times New Roman"/>
              </w:rPr>
            </w:pPr>
            <w:r w:rsidRPr="00A80D64">
              <w:rPr>
                <w:rFonts w:ascii="Times New Roman" w:hAnsi="Times New Roman" w:cs="Times New Roman"/>
              </w:rPr>
              <w:t>99d057377f176c010166cde2c3e5ad517a7a3db7443810f048e38e4c32da0b29</w:t>
            </w:r>
          </w:p>
        </w:tc>
      </w:tr>
    </w:tbl>
    <w:p w14:paraId="4B4F100B" w14:textId="77777777" w:rsidR="003E079A" w:rsidRDefault="003E079A" w:rsidP="009374E8">
      <w:pPr>
        <w:rPr>
          <w:rFonts w:ascii="Times New Roman" w:hAnsi="Times New Roman"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2"/>
        <w:gridCol w:w="7174"/>
      </w:tblGrid>
      <w:tr w:rsidR="00E567FE" w:rsidRPr="00D270B1" w14:paraId="01FCE8E5" w14:textId="77777777" w:rsidTr="00ED419C">
        <w:tc>
          <w:tcPr>
            <w:tcW w:w="1122" w:type="dxa"/>
          </w:tcPr>
          <w:p w14:paraId="16EAB7C3" w14:textId="77777777" w:rsidR="00E567FE" w:rsidRPr="00A80D64" w:rsidRDefault="00E567FE">
            <w:pPr>
              <w:jc w:val="center"/>
              <w:rPr>
                <w:rFonts w:ascii="Times New Roman" w:hAnsi="Times New Roman" w:cs="Times New Roman"/>
              </w:rPr>
            </w:pPr>
            <w:r w:rsidRPr="00A80D64">
              <w:rPr>
                <w:rFonts w:ascii="Times New Roman" w:hAnsi="Times New Roman" w:cs="Times New Roman"/>
              </w:rPr>
              <w:t>Path</w:t>
            </w:r>
          </w:p>
        </w:tc>
        <w:tc>
          <w:tcPr>
            <w:tcW w:w="7174" w:type="dxa"/>
          </w:tcPr>
          <w:p w14:paraId="45986238" w14:textId="7AE8BEA9" w:rsidR="00E567FE" w:rsidRPr="00A80D64" w:rsidRDefault="00E567FE">
            <w:pPr>
              <w:rPr>
                <w:rFonts w:ascii="Times New Roman" w:hAnsi="Times New Roman" w:cs="Times New Roman"/>
                <w:lang w:val="en-US"/>
              </w:rPr>
            </w:pPr>
            <w:r w:rsidRPr="00A80D64">
              <w:rPr>
                <w:rFonts w:ascii="Times New Roman" w:hAnsi="Times New Roman" w:cs="Times New Roman"/>
                <w:lang w:val="en-US"/>
              </w:rPr>
              <w:t>C:/ Documents and Settings/Charlie/Application Data/Thunderbird/Profiles/4zy34x9h.default/Mail/Local Folders/Sent/01.zip</w:t>
            </w:r>
          </w:p>
        </w:tc>
      </w:tr>
      <w:tr w:rsidR="00E567FE" w:rsidRPr="00A80D64" w14:paraId="2B3920BD" w14:textId="77777777" w:rsidTr="00ED419C">
        <w:tc>
          <w:tcPr>
            <w:tcW w:w="1122" w:type="dxa"/>
          </w:tcPr>
          <w:p w14:paraId="5E7F57E8" w14:textId="77777777" w:rsidR="00E567FE" w:rsidRPr="00A80D64" w:rsidRDefault="00E567FE">
            <w:pPr>
              <w:jc w:val="center"/>
              <w:rPr>
                <w:rFonts w:ascii="Times New Roman" w:hAnsi="Times New Roman" w:cs="Times New Roman"/>
              </w:rPr>
            </w:pPr>
            <w:r w:rsidRPr="00A80D64">
              <w:rPr>
                <w:rFonts w:ascii="Times New Roman" w:hAnsi="Times New Roman" w:cs="Times New Roman"/>
              </w:rPr>
              <w:t>MD5</w:t>
            </w:r>
          </w:p>
        </w:tc>
        <w:tc>
          <w:tcPr>
            <w:tcW w:w="7174" w:type="dxa"/>
          </w:tcPr>
          <w:p w14:paraId="565C3A65" w14:textId="5B56F5D2" w:rsidR="00E567FE" w:rsidRPr="00A80D64" w:rsidRDefault="00E567FE">
            <w:pPr>
              <w:rPr>
                <w:rFonts w:ascii="Times New Roman" w:hAnsi="Times New Roman" w:cs="Times New Roman"/>
              </w:rPr>
            </w:pPr>
            <w:r w:rsidRPr="00A80D64">
              <w:rPr>
                <w:rFonts w:ascii="Times New Roman" w:hAnsi="Times New Roman" w:cs="Times New Roman"/>
              </w:rPr>
              <w:t>4fa239c22e5fb7b934a1bf68e4e0e2e7</w:t>
            </w:r>
          </w:p>
        </w:tc>
      </w:tr>
      <w:tr w:rsidR="00E567FE" w:rsidRPr="00A80D64" w14:paraId="3D2CE587" w14:textId="77777777" w:rsidTr="00ED419C">
        <w:tc>
          <w:tcPr>
            <w:tcW w:w="1122" w:type="dxa"/>
          </w:tcPr>
          <w:p w14:paraId="49A9C9A7" w14:textId="77777777" w:rsidR="00E567FE" w:rsidRPr="00A80D64" w:rsidRDefault="00E567FE">
            <w:pPr>
              <w:jc w:val="center"/>
              <w:rPr>
                <w:rFonts w:ascii="Times New Roman" w:hAnsi="Times New Roman" w:cs="Times New Roman"/>
              </w:rPr>
            </w:pPr>
            <w:r w:rsidRPr="00A80D64">
              <w:rPr>
                <w:rFonts w:ascii="Times New Roman" w:hAnsi="Times New Roman" w:cs="Times New Roman"/>
              </w:rPr>
              <w:t>SHA-256</w:t>
            </w:r>
          </w:p>
        </w:tc>
        <w:tc>
          <w:tcPr>
            <w:tcW w:w="7174" w:type="dxa"/>
          </w:tcPr>
          <w:p w14:paraId="11A9E117" w14:textId="547616D8" w:rsidR="00E567FE" w:rsidRPr="00A80D64" w:rsidRDefault="00E567FE">
            <w:pPr>
              <w:rPr>
                <w:rFonts w:ascii="Times New Roman" w:hAnsi="Times New Roman" w:cs="Times New Roman"/>
              </w:rPr>
            </w:pPr>
            <w:r w:rsidRPr="00A80D64">
              <w:rPr>
                <w:rFonts w:ascii="Times New Roman" w:hAnsi="Times New Roman" w:cs="Times New Roman"/>
              </w:rPr>
              <w:t>07bf35fac76b6d068f3427dcc736142a99ca2b3643f147234e21a09650a41bc7</w:t>
            </w:r>
          </w:p>
        </w:tc>
      </w:tr>
    </w:tbl>
    <w:p w14:paraId="52D4B174" w14:textId="77777777" w:rsidR="00757501" w:rsidRDefault="00757501" w:rsidP="00C80EB0">
      <w:pPr>
        <w:jc w:val="both"/>
        <w:rPr>
          <w:rFonts w:ascii="Times New Roman" w:hAnsi="Times New Roman" w:cs="Times New Roman"/>
        </w:rPr>
      </w:pPr>
    </w:p>
    <w:p w14:paraId="303A9819" w14:textId="0364D6D9" w:rsidR="009374E8" w:rsidRPr="0038117D" w:rsidRDefault="00947806" w:rsidP="00C80EB0">
      <w:pPr>
        <w:jc w:val="both"/>
        <w:rPr>
          <w:rFonts w:ascii="Times New Roman" w:hAnsi="Times New Roman" w:cs="Times New Roman"/>
        </w:rPr>
      </w:pPr>
      <w:r w:rsidRPr="0038117D">
        <w:rPr>
          <w:rFonts w:ascii="Times New Roman" w:hAnsi="Times New Roman" w:cs="Times New Roman"/>
        </w:rPr>
        <w:t xml:space="preserve">Ακόμη στο ιστορικό βρέθηκαν αναζητήσεις οι οποίες αφορούσαν εργαλεία στεγανογραφίας. Στον υπολογιστή του βρέθηκε το πρόγραμμα Cygnus Hex Editor 1.00, το οποίο χρησιμοποιείται για επεξεργασία HEX καθώς και το Invisible Secrets 2.1 για την στεγανογραφία. Στο USB </w:t>
      </w:r>
      <w:r w:rsidR="00942C3F">
        <w:rPr>
          <w:rFonts w:ascii="Times New Roman" w:hAnsi="Times New Roman" w:cs="Times New Roman"/>
        </w:rPr>
        <w:t xml:space="preserve">το οποίο </w:t>
      </w:r>
      <w:r w:rsidRPr="0038117D">
        <w:rPr>
          <w:rFonts w:ascii="Times New Roman" w:hAnsi="Times New Roman" w:cs="Times New Roman"/>
        </w:rPr>
        <w:t>βρέθηκε στο γραφείο του περιέχονταν οι παραπάνω εικόνες και το αρχείο zip</w:t>
      </w:r>
      <w:r w:rsidR="00942C3F">
        <w:rPr>
          <w:rFonts w:ascii="Times New Roman" w:hAnsi="Times New Roman" w:cs="Times New Roman"/>
        </w:rPr>
        <w:t xml:space="preserve"> και τα </w:t>
      </w:r>
      <w:r w:rsidR="00942C3F">
        <w:rPr>
          <w:rFonts w:ascii="Times New Roman" w:hAnsi="Times New Roman" w:cs="Times New Roman"/>
          <w:lang w:val="en-US"/>
        </w:rPr>
        <w:t>e</w:t>
      </w:r>
      <w:r w:rsidR="00942C3F" w:rsidRPr="00942C3F">
        <w:rPr>
          <w:rFonts w:ascii="Times New Roman" w:hAnsi="Times New Roman" w:cs="Times New Roman"/>
        </w:rPr>
        <w:t>-</w:t>
      </w:r>
      <w:r w:rsidR="00942C3F">
        <w:rPr>
          <w:rFonts w:ascii="Times New Roman" w:hAnsi="Times New Roman" w:cs="Times New Roman"/>
          <w:lang w:val="en-US"/>
        </w:rPr>
        <w:t>mails</w:t>
      </w:r>
      <w:r w:rsidRPr="0038117D">
        <w:rPr>
          <w:rFonts w:ascii="Times New Roman" w:hAnsi="Times New Roman" w:cs="Times New Roman"/>
        </w:rPr>
        <w:t>.</w:t>
      </w:r>
    </w:p>
    <w:p w14:paraId="3E6458B0" w14:textId="7FC6B87B" w:rsidR="009374E8" w:rsidRPr="0038117D" w:rsidRDefault="009374E8" w:rsidP="00C80EB0">
      <w:pPr>
        <w:jc w:val="both"/>
        <w:rPr>
          <w:rFonts w:ascii="Times New Roman" w:hAnsi="Times New Roman" w:cs="Times New Roman"/>
        </w:rPr>
      </w:pPr>
      <w:r w:rsidRPr="0038117D">
        <w:rPr>
          <w:rFonts w:ascii="Times New Roman" w:hAnsi="Times New Roman" w:cs="Times New Roman"/>
        </w:rPr>
        <w:t xml:space="preserve">Αναλύοντας τα παραπάνω ευρήματα μπορέσαμε να αποκρυπτογραφήσουμε τις εικόνες. Χρησιμοποιήσαμε το πρόγραμμα Invidible Secrets με τον κωδικό «nitro» και τον decryption algorithm BlowFish ώστε να </w:t>
      </w:r>
      <w:r w:rsidR="00543430">
        <w:rPr>
          <w:rFonts w:ascii="Times New Roman" w:hAnsi="Times New Roman" w:cs="Times New Roman"/>
        </w:rPr>
        <w:t>αποστεγανογραφήσουμε</w:t>
      </w:r>
      <w:r w:rsidRPr="0038117D">
        <w:rPr>
          <w:rFonts w:ascii="Times New Roman" w:hAnsi="Times New Roman" w:cs="Times New Roman"/>
        </w:rPr>
        <w:t xml:space="preserve"> την εικόνα </w:t>
      </w:r>
      <w:r w:rsidR="00942C3F">
        <w:rPr>
          <w:rFonts w:ascii="Times New Roman" w:hAnsi="Times New Roman" w:cs="Times New Roman"/>
        </w:rPr>
        <w:t xml:space="preserve">του </w:t>
      </w:r>
      <w:r w:rsidR="00942C3F">
        <w:rPr>
          <w:rFonts w:ascii="Times New Roman" w:hAnsi="Times New Roman" w:cs="Times New Roman"/>
          <w:lang w:val="en-US"/>
        </w:rPr>
        <w:t>attachment</w:t>
      </w:r>
      <w:r w:rsidR="00942C3F" w:rsidRPr="00942C3F">
        <w:rPr>
          <w:rFonts w:ascii="Times New Roman" w:hAnsi="Times New Roman" w:cs="Times New Roman"/>
        </w:rPr>
        <w:t xml:space="preserve"> 1 </w:t>
      </w:r>
      <w:r w:rsidR="00942C3F" w:rsidRPr="00942C3F">
        <w:rPr>
          <w:rFonts w:ascii="Times New Roman" w:hAnsi="Times New Roman" w:cs="Times New Roman"/>
        </w:rPr>
        <w:lastRenderedPageBreak/>
        <w:t>(</w:t>
      </w:r>
      <w:r w:rsidR="00942C3F">
        <w:rPr>
          <w:rFonts w:ascii="Times New Roman" w:hAnsi="Times New Roman" w:cs="Times New Roman"/>
          <w:lang w:val="en-US"/>
        </w:rPr>
        <w:t>astronaut</w:t>
      </w:r>
      <w:r w:rsidR="00942C3F" w:rsidRPr="00942C3F">
        <w:rPr>
          <w:rFonts w:ascii="Times New Roman" w:hAnsi="Times New Roman" w:cs="Times New Roman"/>
        </w:rPr>
        <w:t>.</w:t>
      </w:r>
      <w:r w:rsidR="00942C3F">
        <w:rPr>
          <w:rFonts w:ascii="Times New Roman" w:hAnsi="Times New Roman" w:cs="Times New Roman"/>
          <w:lang w:val="en-US"/>
        </w:rPr>
        <w:t>jpg</w:t>
      </w:r>
      <w:r w:rsidR="00942C3F" w:rsidRPr="00942C3F">
        <w:rPr>
          <w:rFonts w:ascii="Times New Roman" w:hAnsi="Times New Roman" w:cs="Times New Roman"/>
        </w:rPr>
        <w:t xml:space="preserve">) </w:t>
      </w:r>
      <w:r w:rsidRPr="0038117D">
        <w:rPr>
          <w:rFonts w:ascii="Times New Roman" w:hAnsi="Times New Roman" w:cs="Times New Roman"/>
        </w:rPr>
        <w:t>που είχε αποστείλει στον Jaime. Η εικόνα περιείχε το αρχείο «Nitroba work.odt», το οποίο έχουμε παραθέσει στην συνέχεια. Ανοίγοντας την 2</w:t>
      </w:r>
      <w:r w:rsidRPr="0038117D">
        <w:rPr>
          <w:rFonts w:ascii="Times New Roman" w:hAnsi="Times New Roman" w:cs="Times New Roman"/>
          <w:vertAlign w:val="superscript"/>
        </w:rPr>
        <w:t>η</w:t>
      </w:r>
      <w:r w:rsidRPr="0038117D">
        <w:rPr>
          <w:rFonts w:ascii="Times New Roman" w:hAnsi="Times New Roman" w:cs="Times New Roman"/>
        </w:rPr>
        <w:t xml:space="preserve"> εικόνα είτε με text editor </w:t>
      </w:r>
      <w:r w:rsidR="00942C3F" w:rsidRPr="00942C3F">
        <w:rPr>
          <w:rFonts w:ascii="Times New Roman" w:hAnsi="Times New Roman" w:cs="Times New Roman"/>
        </w:rPr>
        <w:t>(</w:t>
      </w:r>
      <w:r w:rsidR="00942C3F">
        <w:rPr>
          <w:rFonts w:ascii="Times New Roman" w:hAnsi="Times New Roman" w:cs="Times New Roman"/>
          <w:lang w:val="en-US"/>
        </w:rPr>
        <w:t>notepad</w:t>
      </w:r>
      <w:r w:rsidR="00942C3F" w:rsidRPr="00942C3F">
        <w:rPr>
          <w:rFonts w:ascii="Times New Roman" w:hAnsi="Times New Roman" w:cs="Times New Roman"/>
        </w:rPr>
        <w:t xml:space="preserve">) </w:t>
      </w:r>
      <w:r w:rsidRPr="0038117D">
        <w:rPr>
          <w:rFonts w:ascii="Times New Roman" w:hAnsi="Times New Roman" w:cs="Times New Roman"/>
        </w:rPr>
        <w:t>είτε κάνοντας dictionary attack μέσω του εργαλείου ArchPR, μπορέσαμε να βρούμε τον κωδικό «immortal», ο οποίος ξεκλείδωνε το αρχείο zip. Μέσα στο αρχείο zip περιέχονταν 2 εικόνες tif</w:t>
      </w:r>
      <w:r w:rsidR="001A0972">
        <w:rPr>
          <w:rFonts w:ascii="Times New Roman" w:hAnsi="Times New Roman" w:cs="Times New Roman"/>
        </w:rPr>
        <w:t xml:space="preserve"> (</w:t>
      </w:r>
      <w:r w:rsidR="001A0972" w:rsidRPr="00E42511">
        <w:rPr>
          <w:rFonts w:ascii="Times New Roman" w:hAnsi="Times New Roman" w:cs="Times New Roman"/>
        </w:rPr>
        <w:t>us005026637-001.tif</w:t>
      </w:r>
      <w:r w:rsidR="001A0972">
        <w:rPr>
          <w:rFonts w:ascii="Times New Roman" w:hAnsi="Times New Roman" w:cs="Times New Roman"/>
        </w:rPr>
        <w:t xml:space="preserve"> και </w:t>
      </w:r>
      <w:r w:rsidR="001A0972" w:rsidRPr="00E42511">
        <w:rPr>
          <w:rFonts w:ascii="Times New Roman" w:hAnsi="Times New Roman" w:cs="Times New Roman"/>
        </w:rPr>
        <w:t>us006982168-001.tif</w:t>
      </w:r>
      <w:r w:rsidR="001A0972">
        <w:rPr>
          <w:rFonts w:ascii="Times New Roman" w:hAnsi="Times New Roman" w:cs="Times New Roman"/>
        </w:rPr>
        <w:t>)</w:t>
      </w:r>
      <w:r w:rsidRPr="0038117D">
        <w:rPr>
          <w:rFonts w:ascii="Times New Roman" w:hAnsi="Times New Roman" w:cs="Times New Roman"/>
        </w:rPr>
        <w:t xml:space="preserve"> οι οποίες αφορούσαν τις πατέντες υπ’ αριθμόν «US 6,682,168 B1» και «5,026,637».</w:t>
      </w:r>
    </w:p>
    <w:p w14:paraId="2AAB3886" w14:textId="77777777" w:rsidR="009374E8" w:rsidRPr="009756D6" w:rsidRDefault="009374E8" w:rsidP="009374E8">
      <w:pPr>
        <w:rPr>
          <w:rFonts w:ascii="Times New Roman" w:hAnsi="Times New Roman" w:cs="Times New Roman"/>
          <w:sz w:val="24"/>
          <w:szCs w:val="24"/>
        </w:rPr>
      </w:pPr>
    </w:p>
    <w:p w14:paraId="12DA9E8E" w14:textId="77777777" w:rsidR="00942C3F" w:rsidRDefault="009374E8" w:rsidP="00942C3F">
      <w:pPr>
        <w:keepNext/>
        <w:jc w:val="center"/>
      </w:pPr>
      <w:r w:rsidRPr="009756D6">
        <w:rPr>
          <w:rFonts w:ascii="Times New Roman" w:hAnsi="Times New Roman" w:cs="Times New Roman"/>
          <w:noProof/>
          <w:sz w:val="24"/>
          <w:szCs w:val="24"/>
        </w:rPr>
        <w:drawing>
          <wp:inline distT="0" distB="0" distL="0" distR="0" wp14:anchorId="5640891A" wp14:editId="1C227B83">
            <wp:extent cx="3305137" cy="2856764"/>
            <wp:effectExtent l="114300" t="114300" r="105410" b="153670"/>
            <wp:docPr id="1039863015" name="Picture 10398630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63015" name="Picture 1" descr="A screenshot of a computer&#10;&#10;Description automatically generated"/>
                    <pic:cNvPicPr>
                      <a:picLocks noChangeAspect="1" noChangeArrowheads="1"/>
                    </pic:cNvPicPr>
                  </pic:nvPicPr>
                  <pic:blipFill rotWithShape="1">
                    <a:blip r:embed="rId39">
                      <a:extLst>
                        <a:ext uri="{28A0092B-C50C-407E-A947-70E740481C1C}">
                          <a14:useLocalDpi xmlns:a14="http://schemas.microsoft.com/office/drawing/2010/main" val="0"/>
                        </a:ext>
                      </a:extLst>
                    </a:blip>
                    <a:srcRect l="1248" r="2251" b="2327"/>
                    <a:stretch/>
                  </pic:blipFill>
                  <pic:spPr bwMode="auto">
                    <a:xfrm>
                      <a:off x="0" y="0"/>
                      <a:ext cx="3315035" cy="2865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801561F" w14:textId="303DFDE0" w:rsidR="00942C3F" w:rsidRDefault="00942C3F" w:rsidP="00942C3F">
      <w:pPr>
        <w:pStyle w:val="Caption"/>
        <w:jc w:val="center"/>
      </w:pPr>
      <w:r>
        <w:t xml:space="preserve">Εικόνα </w:t>
      </w:r>
      <w:r>
        <w:fldChar w:fldCharType="begin"/>
      </w:r>
      <w:r>
        <w:instrText xml:space="preserve"> SEQ Εικόνα \* ARABIC </w:instrText>
      </w:r>
      <w:r>
        <w:fldChar w:fldCharType="separate"/>
      </w:r>
      <w:r w:rsidR="00774242">
        <w:rPr>
          <w:noProof/>
        </w:rPr>
        <w:t>1</w:t>
      </w:r>
      <w:r>
        <w:fldChar w:fldCharType="end"/>
      </w:r>
      <w:r>
        <w:t xml:space="preserve"> Decrypt steganography file astronaut.jpg</w:t>
      </w:r>
    </w:p>
    <w:p w14:paraId="4FF5952B" w14:textId="77777777" w:rsidR="00942C3F" w:rsidRDefault="009374E8" w:rsidP="00942C3F">
      <w:pPr>
        <w:keepNext/>
        <w:jc w:val="center"/>
      </w:pPr>
      <w:r w:rsidRPr="009756D6">
        <w:rPr>
          <w:rFonts w:ascii="Times New Roman" w:hAnsi="Times New Roman" w:cs="Times New Roman"/>
          <w:noProof/>
          <w:sz w:val="24"/>
          <w:szCs w:val="24"/>
        </w:rPr>
        <w:drawing>
          <wp:inline distT="0" distB="0" distL="0" distR="0" wp14:anchorId="0088BF82" wp14:editId="71EEDCD8">
            <wp:extent cx="3918878" cy="2296898"/>
            <wp:effectExtent l="133350" t="114300" r="139065" b="141605"/>
            <wp:docPr id="585594760" name="Picture 585594760"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94760" name="Picture 585594760" descr="A close-up of a document&#10;&#10;Description automatically generated with medium confidence"/>
                    <pic:cNvPicPr/>
                  </pic:nvPicPr>
                  <pic:blipFill>
                    <a:blip r:embed="rId40"/>
                    <a:stretch>
                      <a:fillRect/>
                    </a:stretch>
                  </pic:blipFill>
                  <pic:spPr>
                    <a:xfrm>
                      <a:off x="0" y="0"/>
                      <a:ext cx="3933970" cy="23057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A42554" w14:textId="776CB8FC" w:rsidR="009374E8" w:rsidRPr="009756D6" w:rsidRDefault="00942C3F" w:rsidP="00942C3F">
      <w:pPr>
        <w:pStyle w:val="Caption"/>
        <w:jc w:val="center"/>
        <w:rPr>
          <w:rFonts w:ascii="Times New Roman" w:hAnsi="Times New Roman" w:cs="Times New Roman"/>
          <w:sz w:val="24"/>
          <w:szCs w:val="24"/>
        </w:rPr>
      </w:pPr>
      <w:r>
        <w:t xml:space="preserve">Εικόνα </w:t>
      </w:r>
      <w:r>
        <w:fldChar w:fldCharType="begin"/>
      </w:r>
      <w:r>
        <w:instrText xml:space="preserve"> SEQ Εικόνα \* ARABIC </w:instrText>
      </w:r>
      <w:r>
        <w:fldChar w:fldCharType="separate"/>
      </w:r>
      <w:r w:rsidR="00774242">
        <w:rPr>
          <w:noProof/>
        </w:rPr>
        <w:t>2</w:t>
      </w:r>
      <w:r>
        <w:fldChar w:fldCharType="end"/>
      </w:r>
      <w:r>
        <w:t xml:space="preserve"> Nitroba work.odt</w:t>
      </w:r>
    </w:p>
    <w:p w14:paraId="3331CEB0" w14:textId="77777777" w:rsidR="00633717" w:rsidRDefault="009374E8" w:rsidP="00633717">
      <w:pPr>
        <w:keepNext/>
        <w:jc w:val="center"/>
      </w:pPr>
      <w:r w:rsidRPr="009756D6">
        <w:rPr>
          <w:rFonts w:ascii="Times New Roman" w:hAnsi="Times New Roman" w:cs="Times New Roman"/>
          <w:noProof/>
          <w:sz w:val="24"/>
          <w:szCs w:val="24"/>
        </w:rPr>
        <w:lastRenderedPageBreak/>
        <w:drawing>
          <wp:inline distT="0" distB="0" distL="0" distR="0" wp14:anchorId="1C754A6E" wp14:editId="24D00982">
            <wp:extent cx="2856444" cy="2589823"/>
            <wp:effectExtent l="133350" t="114300" r="134620" b="172720"/>
            <wp:docPr id="1172528348" name="Picture 11725283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528348" name="Picture 2" descr="A screenshot of a computer&#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l="6850" r="8087" b="9476"/>
                    <a:stretch/>
                  </pic:blipFill>
                  <pic:spPr bwMode="auto">
                    <a:xfrm>
                      <a:off x="0" y="0"/>
                      <a:ext cx="2863666" cy="25963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00ABA5F" w14:textId="0D456BEC" w:rsidR="009374E8" w:rsidRPr="009756D6" w:rsidRDefault="00633717" w:rsidP="00633717">
      <w:pPr>
        <w:pStyle w:val="Caption"/>
        <w:jc w:val="center"/>
        <w:rPr>
          <w:rFonts w:ascii="Times New Roman" w:hAnsi="Times New Roman" w:cs="Times New Roman"/>
          <w:sz w:val="24"/>
          <w:szCs w:val="24"/>
        </w:rPr>
      </w:pPr>
      <w:r>
        <w:t xml:space="preserve">Εικόνα </w:t>
      </w:r>
      <w:r>
        <w:fldChar w:fldCharType="begin"/>
      </w:r>
      <w:r>
        <w:instrText xml:space="preserve"> SEQ Εικόνα \* ARABIC </w:instrText>
      </w:r>
      <w:r>
        <w:fldChar w:fldCharType="separate"/>
      </w:r>
      <w:r w:rsidR="00774242">
        <w:rPr>
          <w:noProof/>
        </w:rPr>
        <w:t>3</w:t>
      </w:r>
      <w:r>
        <w:fldChar w:fldCharType="end"/>
      </w:r>
      <w:r>
        <w:t xml:space="preserve"> Dictionary attack retrieves file password</w:t>
      </w:r>
    </w:p>
    <w:p w14:paraId="6D9A31D1" w14:textId="77777777" w:rsidR="009A175A" w:rsidRDefault="009374E8" w:rsidP="009374E8">
      <w:pPr>
        <w:jc w:val="center"/>
        <w:rPr>
          <w:rFonts w:ascii="Times New Roman" w:hAnsi="Times New Roman" w:cs="Times New Roman"/>
          <w:sz w:val="24"/>
          <w:szCs w:val="24"/>
        </w:rPr>
      </w:pPr>
      <w:r w:rsidRPr="009756D6">
        <w:rPr>
          <w:rFonts w:ascii="Times New Roman" w:hAnsi="Times New Roman" w:cs="Times New Roman"/>
          <w:noProof/>
          <w:sz w:val="24"/>
          <w:szCs w:val="24"/>
        </w:rPr>
        <w:drawing>
          <wp:inline distT="0" distB="0" distL="0" distR="0" wp14:anchorId="72887378" wp14:editId="3B7616CE">
            <wp:extent cx="2966918" cy="3821723"/>
            <wp:effectExtent l="133350" t="114300" r="119380" b="160020"/>
            <wp:docPr id="491387785" name="Picture 491387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70326" cy="38261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D6F5F0" w14:textId="77777777" w:rsidR="009A175A" w:rsidRDefault="009A175A" w:rsidP="009374E8">
      <w:pPr>
        <w:jc w:val="center"/>
        <w:rPr>
          <w:rFonts w:ascii="Times New Roman" w:hAnsi="Times New Roman" w:cs="Times New Roman"/>
          <w:sz w:val="24"/>
          <w:szCs w:val="24"/>
        </w:rPr>
      </w:pPr>
    </w:p>
    <w:p w14:paraId="78D0F15B" w14:textId="77777777" w:rsidR="00633717" w:rsidRDefault="009374E8" w:rsidP="00633717">
      <w:pPr>
        <w:keepNext/>
        <w:jc w:val="center"/>
      </w:pPr>
      <w:r w:rsidRPr="009756D6">
        <w:rPr>
          <w:rFonts w:ascii="Times New Roman" w:hAnsi="Times New Roman" w:cs="Times New Roman"/>
          <w:noProof/>
          <w:sz w:val="24"/>
          <w:szCs w:val="24"/>
        </w:rPr>
        <w:lastRenderedPageBreak/>
        <w:drawing>
          <wp:inline distT="0" distB="0" distL="0" distR="0" wp14:anchorId="03DD9346" wp14:editId="0D5E8FA7">
            <wp:extent cx="3256280" cy="2688492"/>
            <wp:effectExtent l="152400" t="114300" r="134620" b="169545"/>
            <wp:docPr id="1181772703" name="Picture 1181772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43779"/>
                    <a:stretch/>
                  </pic:blipFill>
                  <pic:spPr bwMode="auto">
                    <a:xfrm>
                      <a:off x="0" y="0"/>
                      <a:ext cx="3261704" cy="26929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69CB3E3" w14:textId="742C0EEB" w:rsidR="009374E8" w:rsidRPr="00D270B1" w:rsidRDefault="00633717" w:rsidP="00633717">
      <w:pPr>
        <w:pStyle w:val="Caption"/>
        <w:jc w:val="center"/>
        <w:rPr>
          <w:rFonts w:ascii="Times New Roman" w:hAnsi="Times New Roman" w:cs="Times New Roman"/>
          <w:sz w:val="24"/>
          <w:szCs w:val="24"/>
          <w:lang w:val="el-GR"/>
        </w:rPr>
      </w:pPr>
      <w:r w:rsidRPr="00D270B1">
        <w:rPr>
          <w:lang w:val="el-GR"/>
        </w:rPr>
        <w:t xml:space="preserve">Εικόνα </w:t>
      </w:r>
      <w:r>
        <w:fldChar w:fldCharType="begin"/>
      </w:r>
      <w:r w:rsidRPr="00D270B1">
        <w:rPr>
          <w:lang w:val="el-GR"/>
        </w:rPr>
        <w:instrText xml:space="preserve"> </w:instrText>
      </w:r>
      <w:r>
        <w:instrText>SEQ</w:instrText>
      </w:r>
      <w:r w:rsidRPr="00D270B1">
        <w:rPr>
          <w:lang w:val="el-GR"/>
        </w:rPr>
        <w:instrText xml:space="preserve"> Εικόνα \* </w:instrText>
      </w:r>
      <w:r>
        <w:instrText>ARABIC</w:instrText>
      </w:r>
      <w:r w:rsidRPr="00D270B1">
        <w:rPr>
          <w:lang w:val="el-GR"/>
        </w:rPr>
        <w:instrText xml:space="preserve"> </w:instrText>
      </w:r>
      <w:r>
        <w:fldChar w:fldCharType="separate"/>
      </w:r>
      <w:r w:rsidR="00774242">
        <w:rPr>
          <w:noProof/>
        </w:rPr>
        <w:t>4</w:t>
      </w:r>
      <w:r>
        <w:fldChar w:fldCharType="end"/>
      </w:r>
      <w:r w:rsidRPr="00D270B1">
        <w:rPr>
          <w:lang w:val="el-GR"/>
        </w:rPr>
        <w:t xml:space="preserve"> </w:t>
      </w:r>
      <w:r>
        <w:t>patents</w:t>
      </w:r>
    </w:p>
    <w:p w14:paraId="21EFAB77" w14:textId="77777777" w:rsidR="009A175A" w:rsidRPr="009756D6" w:rsidRDefault="009A175A" w:rsidP="009E2806">
      <w:pPr>
        <w:rPr>
          <w:rFonts w:ascii="Times New Roman" w:hAnsi="Times New Roman" w:cs="Times New Roman"/>
          <w:sz w:val="24"/>
          <w:szCs w:val="24"/>
        </w:rPr>
      </w:pPr>
    </w:p>
    <w:p w14:paraId="3094C363" w14:textId="346D2687" w:rsidR="001C68E7" w:rsidRPr="009756D6" w:rsidRDefault="00A802A1" w:rsidP="00A802A1">
      <w:pPr>
        <w:pStyle w:val="Heading2"/>
        <w:rPr>
          <w:rFonts w:ascii="Times New Roman" w:hAnsi="Times New Roman" w:cs="Times New Roman"/>
          <w:lang w:eastAsia="el-GR"/>
        </w:rPr>
      </w:pPr>
      <w:bookmarkStart w:id="16" w:name="_Toc137160555"/>
      <w:r w:rsidRPr="009756D6">
        <w:rPr>
          <w:rFonts w:ascii="Times New Roman" w:hAnsi="Times New Roman" w:cs="Times New Roman"/>
          <w:lang w:eastAsia="el-GR"/>
        </w:rPr>
        <w:t>4</w:t>
      </w:r>
      <w:r w:rsidRPr="00BF0CEC">
        <w:rPr>
          <w:rFonts w:ascii="Times New Roman" w:hAnsi="Times New Roman" w:cs="Times New Roman"/>
          <w:lang w:eastAsia="el-GR"/>
        </w:rPr>
        <w:t>.</w:t>
      </w:r>
      <w:r w:rsidRPr="009756D6">
        <w:rPr>
          <w:rFonts w:ascii="Times New Roman" w:hAnsi="Times New Roman" w:cs="Times New Roman"/>
          <w:lang w:eastAsia="el-GR"/>
        </w:rPr>
        <w:t xml:space="preserve"> Παρουσίαση</w:t>
      </w:r>
      <w:bookmarkEnd w:id="16"/>
    </w:p>
    <w:p w14:paraId="0FC6614E" w14:textId="77777777" w:rsidR="002753A3" w:rsidRPr="009756D6" w:rsidRDefault="002753A3" w:rsidP="002753A3">
      <w:pPr>
        <w:rPr>
          <w:rFonts w:ascii="Times New Roman" w:hAnsi="Times New Roman" w:cs="Times New Roman"/>
          <w:lang w:eastAsia="el-GR"/>
        </w:rPr>
      </w:pPr>
    </w:p>
    <w:p w14:paraId="1F3215EA" w14:textId="314768F1" w:rsidR="001C68E7" w:rsidRPr="002033C4" w:rsidRDefault="002753A3" w:rsidP="002753A3">
      <w:pPr>
        <w:pStyle w:val="Heading3"/>
        <w:rPr>
          <w:rFonts w:ascii="Times New Roman" w:hAnsi="Times New Roman" w:cs="Times New Roman"/>
          <w:lang w:eastAsia="el-GR"/>
        </w:rPr>
      </w:pPr>
      <w:bookmarkStart w:id="17" w:name="_Toc137160556"/>
      <w:r w:rsidRPr="009756D6">
        <w:rPr>
          <w:rFonts w:ascii="Times New Roman" w:hAnsi="Times New Roman" w:cs="Times New Roman"/>
          <w:lang w:eastAsia="el-GR"/>
        </w:rPr>
        <w:t>4.1 Παρουσίαση και επεξήγηση των συμπερασμάτων της έρευνας</w:t>
      </w:r>
      <w:bookmarkEnd w:id="17"/>
    </w:p>
    <w:p w14:paraId="3D8854AD" w14:textId="62BC580C" w:rsidR="00DD186D" w:rsidRPr="002033C4" w:rsidRDefault="00DD186D" w:rsidP="00DD186D">
      <w:pPr>
        <w:rPr>
          <w:rFonts w:ascii="Times New Roman" w:hAnsi="Times New Roman" w:cs="Times New Roman"/>
          <w:lang w:eastAsia="el-GR"/>
        </w:rPr>
      </w:pPr>
    </w:p>
    <w:p w14:paraId="5725F939" w14:textId="35426868" w:rsidR="002033C4" w:rsidRPr="00633717" w:rsidRDefault="002033C4" w:rsidP="00DD186D">
      <w:pPr>
        <w:rPr>
          <w:rFonts w:ascii="Times New Roman" w:hAnsi="Times New Roman" w:cs="Times New Roman"/>
          <w:b/>
          <w:bCs/>
          <w:sz w:val="24"/>
          <w:szCs w:val="24"/>
          <w:lang w:eastAsia="el-GR"/>
        </w:rPr>
      </w:pPr>
      <w:r w:rsidRPr="00633717">
        <w:rPr>
          <w:rFonts w:ascii="Times New Roman" w:hAnsi="Times New Roman" w:cs="Times New Roman"/>
          <w:b/>
          <w:bCs/>
          <w:sz w:val="24"/>
          <w:szCs w:val="24"/>
          <w:lang w:eastAsia="el-GR"/>
        </w:rPr>
        <w:t>Εισαγωγή</w:t>
      </w:r>
    </w:p>
    <w:p w14:paraId="46D258C2" w14:textId="6F753ED9" w:rsidR="000E3F4E" w:rsidRDefault="009659C9" w:rsidP="00DD186D">
      <w:pPr>
        <w:rPr>
          <w:rFonts w:ascii="Times New Roman" w:hAnsi="Times New Roman" w:cs="Times New Roman"/>
        </w:rPr>
      </w:pPr>
      <w:r w:rsidRPr="002033C4">
        <w:rPr>
          <w:rFonts w:ascii="Times New Roman" w:hAnsi="Times New Roman" w:cs="Times New Roman"/>
        </w:rPr>
        <w:t xml:space="preserve">Στις 11/12/2009 ο </w:t>
      </w:r>
      <w:r w:rsidRPr="002033C4">
        <w:rPr>
          <w:rFonts w:ascii="Times New Roman" w:hAnsi="Times New Roman" w:cs="Times New Roman"/>
          <w:lang w:val="en-US"/>
        </w:rPr>
        <w:t>Pat</w:t>
      </w:r>
      <w:r w:rsidRPr="002033C4">
        <w:rPr>
          <w:rFonts w:ascii="Times New Roman" w:hAnsi="Times New Roman" w:cs="Times New Roman"/>
        </w:rPr>
        <w:t xml:space="preserve"> </w:t>
      </w:r>
      <w:r w:rsidRPr="002033C4">
        <w:rPr>
          <w:rFonts w:ascii="Times New Roman" w:hAnsi="Times New Roman" w:cs="Times New Roman"/>
          <w:lang w:val="en-US"/>
        </w:rPr>
        <w:t>McGoo</w:t>
      </w:r>
      <w:r w:rsidR="00FC7AD3" w:rsidRPr="002033C4">
        <w:rPr>
          <w:rFonts w:ascii="Times New Roman" w:hAnsi="Times New Roman" w:cs="Times New Roman"/>
        </w:rPr>
        <w:t xml:space="preserve">, </w:t>
      </w:r>
      <w:r w:rsidR="00FC7AD3" w:rsidRPr="002033C4">
        <w:rPr>
          <w:rFonts w:ascii="Times New Roman" w:hAnsi="Times New Roman" w:cs="Times New Roman"/>
          <w:lang w:val="en-US"/>
        </w:rPr>
        <w:t>CEO</w:t>
      </w:r>
      <w:r w:rsidR="00FC7AD3" w:rsidRPr="002033C4">
        <w:rPr>
          <w:rFonts w:ascii="Times New Roman" w:hAnsi="Times New Roman" w:cs="Times New Roman"/>
        </w:rPr>
        <w:t xml:space="preserve"> της </w:t>
      </w:r>
      <w:r w:rsidR="00C24EEF" w:rsidRPr="002033C4">
        <w:rPr>
          <w:rFonts w:ascii="Times New Roman" w:hAnsi="Times New Roman" w:cs="Times New Roman"/>
        </w:rPr>
        <w:t xml:space="preserve">νεοσύστατης </w:t>
      </w:r>
      <w:r w:rsidR="00FC7AD3" w:rsidRPr="002033C4">
        <w:rPr>
          <w:rFonts w:ascii="Times New Roman" w:hAnsi="Times New Roman" w:cs="Times New Roman"/>
          <w:lang w:val="en-US"/>
        </w:rPr>
        <w:t>M</w:t>
      </w:r>
      <w:r w:rsidR="00FC7AD3" w:rsidRPr="002033C4">
        <w:rPr>
          <w:rFonts w:ascii="Times New Roman" w:hAnsi="Times New Roman" w:cs="Times New Roman"/>
        </w:rPr>
        <w:t>57-</w:t>
      </w:r>
      <w:r w:rsidR="00FC7AD3" w:rsidRPr="002033C4">
        <w:rPr>
          <w:rFonts w:ascii="Times New Roman" w:hAnsi="Times New Roman" w:cs="Times New Roman"/>
          <w:lang w:val="en-US"/>
        </w:rPr>
        <w:t>biz</w:t>
      </w:r>
      <w:r w:rsidR="00C24EEF" w:rsidRPr="002033C4">
        <w:rPr>
          <w:rFonts w:ascii="Times New Roman" w:hAnsi="Times New Roman" w:cs="Times New Roman"/>
        </w:rPr>
        <w:t>,</w:t>
      </w:r>
      <w:r w:rsidRPr="002033C4">
        <w:rPr>
          <w:rFonts w:ascii="Times New Roman" w:hAnsi="Times New Roman" w:cs="Times New Roman"/>
        </w:rPr>
        <w:t xml:space="preserve"> επικοινώνησε μέσω </w:t>
      </w:r>
      <w:r w:rsidRPr="002033C4">
        <w:rPr>
          <w:rFonts w:ascii="Times New Roman" w:hAnsi="Times New Roman" w:cs="Times New Roman"/>
          <w:lang w:val="en-US"/>
        </w:rPr>
        <w:t>email</w:t>
      </w:r>
      <w:r w:rsidRPr="002033C4">
        <w:rPr>
          <w:rFonts w:ascii="Times New Roman" w:hAnsi="Times New Roman" w:cs="Times New Roman"/>
        </w:rPr>
        <w:t xml:space="preserve"> με την ομάδα της </w:t>
      </w:r>
      <w:r w:rsidRPr="002033C4">
        <w:rPr>
          <w:rFonts w:ascii="Times New Roman" w:hAnsi="Times New Roman" w:cs="Times New Roman"/>
          <w:lang w:val="en-US"/>
        </w:rPr>
        <w:t>AUEB</w:t>
      </w:r>
      <w:r w:rsidRPr="002033C4">
        <w:rPr>
          <w:rFonts w:ascii="Times New Roman" w:hAnsi="Times New Roman" w:cs="Times New Roman"/>
        </w:rPr>
        <w:t xml:space="preserve"> </w:t>
      </w:r>
      <w:r w:rsidRPr="002033C4">
        <w:rPr>
          <w:rFonts w:ascii="Times New Roman" w:hAnsi="Times New Roman" w:cs="Times New Roman"/>
          <w:lang w:val="en-US"/>
        </w:rPr>
        <w:t>InfoSec</w:t>
      </w:r>
      <w:r w:rsidRPr="002033C4">
        <w:rPr>
          <w:rFonts w:ascii="Times New Roman" w:hAnsi="Times New Roman" w:cs="Times New Roman"/>
        </w:rPr>
        <w:t xml:space="preserve"> </w:t>
      </w:r>
      <w:r w:rsidRPr="002033C4">
        <w:rPr>
          <w:rFonts w:ascii="Times New Roman" w:hAnsi="Times New Roman" w:cs="Times New Roman"/>
          <w:lang w:val="en-US"/>
        </w:rPr>
        <w:t>Ltd</w:t>
      </w:r>
      <w:r w:rsidR="004B65BC" w:rsidRPr="002033C4">
        <w:rPr>
          <w:rFonts w:ascii="Times New Roman" w:hAnsi="Times New Roman" w:cs="Times New Roman"/>
        </w:rPr>
        <w:t xml:space="preserve"> για</w:t>
      </w:r>
      <w:r w:rsidR="004B65BC">
        <w:rPr>
          <w:rFonts w:ascii="Times New Roman" w:hAnsi="Times New Roman" w:cs="Times New Roman"/>
        </w:rPr>
        <w:t xml:space="preserve"> την διερεύνηση ενός </w:t>
      </w:r>
      <w:r w:rsidR="008F121F">
        <w:rPr>
          <w:rFonts w:ascii="Times New Roman" w:hAnsi="Times New Roman" w:cs="Times New Roman"/>
        </w:rPr>
        <w:t xml:space="preserve">φερόμενου </w:t>
      </w:r>
      <w:r w:rsidR="000D0C9C">
        <w:rPr>
          <w:rFonts w:ascii="Times New Roman" w:hAnsi="Times New Roman" w:cs="Times New Roman"/>
        </w:rPr>
        <w:t>ηλεκτρ</w:t>
      </w:r>
      <w:r w:rsidR="0030137C">
        <w:rPr>
          <w:rFonts w:ascii="Times New Roman" w:hAnsi="Times New Roman" w:cs="Times New Roman"/>
        </w:rPr>
        <w:t>ον</w:t>
      </w:r>
      <w:r w:rsidR="000D0C9C">
        <w:rPr>
          <w:rFonts w:ascii="Times New Roman" w:hAnsi="Times New Roman" w:cs="Times New Roman"/>
        </w:rPr>
        <w:t>ι</w:t>
      </w:r>
      <w:r w:rsidR="0030137C">
        <w:rPr>
          <w:rFonts w:ascii="Times New Roman" w:hAnsi="Times New Roman" w:cs="Times New Roman"/>
        </w:rPr>
        <w:t>κ</w:t>
      </w:r>
      <w:r w:rsidR="000D0C9C">
        <w:rPr>
          <w:rFonts w:ascii="Times New Roman" w:hAnsi="Times New Roman" w:cs="Times New Roman"/>
        </w:rPr>
        <w:t xml:space="preserve">ού εκβιασμού </w:t>
      </w:r>
      <w:r w:rsidR="00380E17">
        <w:rPr>
          <w:rFonts w:ascii="Times New Roman" w:hAnsi="Times New Roman" w:cs="Times New Roman"/>
        </w:rPr>
        <w:t>που διαπράχθηκε στις 04/12/2009</w:t>
      </w:r>
      <w:r w:rsidR="00FC7AD3">
        <w:rPr>
          <w:rFonts w:ascii="Times New Roman" w:hAnsi="Times New Roman" w:cs="Times New Roman"/>
        </w:rPr>
        <w:t xml:space="preserve"> από τον </w:t>
      </w:r>
      <w:r w:rsidR="00FC7AD3">
        <w:rPr>
          <w:rFonts w:ascii="Times New Roman" w:hAnsi="Times New Roman" w:cs="Times New Roman"/>
          <w:lang w:val="en-US"/>
        </w:rPr>
        <w:t>Charlie</w:t>
      </w:r>
      <w:r w:rsidR="00FC7AD3" w:rsidRPr="00FC7AD3">
        <w:rPr>
          <w:rFonts w:ascii="Times New Roman" w:hAnsi="Times New Roman" w:cs="Times New Roman"/>
        </w:rPr>
        <w:t xml:space="preserve">, </w:t>
      </w:r>
      <w:r w:rsidR="00FC7AD3">
        <w:rPr>
          <w:rFonts w:ascii="Times New Roman" w:hAnsi="Times New Roman" w:cs="Times New Roman"/>
        </w:rPr>
        <w:t xml:space="preserve">εργαζόμενο στην </w:t>
      </w:r>
      <w:r w:rsidR="00FC7AD3">
        <w:rPr>
          <w:rFonts w:ascii="Times New Roman" w:hAnsi="Times New Roman" w:cs="Times New Roman"/>
          <w:lang w:val="en-US"/>
        </w:rPr>
        <w:t>M</w:t>
      </w:r>
      <w:r w:rsidR="00FC7AD3" w:rsidRPr="00FC7AD3">
        <w:rPr>
          <w:rFonts w:ascii="Times New Roman" w:hAnsi="Times New Roman" w:cs="Times New Roman"/>
        </w:rPr>
        <w:t>57-</w:t>
      </w:r>
      <w:r w:rsidR="00FC7AD3">
        <w:rPr>
          <w:rFonts w:ascii="Times New Roman" w:hAnsi="Times New Roman" w:cs="Times New Roman"/>
          <w:lang w:val="en-US"/>
        </w:rPr>
        <w:t>biz</w:t>
      </w:r>
      <w:r w:rsidR="00FC7AD3">
        <w:rPr>
          <w:rFonts w:ascii="Times New Roman" w:hAnsi="Times New Roman" w:cs="Times New Roman"/>
        </w:rPr>
        <w:t xml:space="preserve">, προς τον </w:t>
      </w:r>
      <w:r w:rsidR="00FC7AD3">
        <w:rPr>
          <w:rFonts w:ascii="Times New Roman" w:hAnsi="Times New Roman" w:cs="Times New Roman"/>
          <w:lang w:val="en-US"/>
        </w:rPr>
        <w:t>Andy</w:t>
      </w:r>
      <w:r w:rsidR="00FC7AD3" w:rsidRPr="00FC7AD3">
        <w:rPr>
          <w:rFonts w:ascii="Times New Roman" w:hAnsi="Times New Roman" w:cs="Times New Roman"/>
        </w:rPr>
        <w:t xml:space="preserve">, </w:t>
      </w:r>
      <w:r w:rsidR="00FC7AD3">
        <w:rPr>
          <w:rFonts w:ascii="Times New Roman" w:hAnsi="Times New Roman" w:cs="Times New Roman"/>
        </w:rPr>
        <w:t xml:space="preserve">εργαζόμενο της </w:t>
      </w:r>
      <w:r w:rsidR="00FC7AD3">
        <w:rPr>
          <w:rFonts w:ascii="Times New Roman" w:hAnsi="Times New Roman" w:cs="Times New Roman"/>
          <w:lang w:val="en-US"/>
        </w:rPr>
        <w:t>SWExperts</w:t>
      </w:r>
      <w:r w:rsidR="00FC7AD3" w:rsidRPr="00FC7AD3">
        <w:rPr>
          <w:rFonts w:ascii="Times New Roman" w:hAnsi="Times New Roman" w:cs="Times New Roman"/>
        </w:rPr>
        <w:t xml:space="preserve">. </w:t>
      </w:r>
      <w:r w:rsidR="00FC7AD3">
        <w:rPr>
          <w:rFonts w:ascii="Times New Roman" w:hAnsi="Times New Roman" w:cs="Times New Roman"/>
        </w:rPr>
        <w:t xml:space="preserve">Πιο συγκεκριμένα, ο </w:t>
      </w:r>
      <w:r w:rsidR="00FC7AD3">
        <w:rPr>
          <w:rFonts w:ascii="Times New Roman" w:hAnsi="Times New Roman" w:cs="Times New Roman"/>
          <w:lang w:val="en-US"/>
        </w:rPr>
        <w:t>Andy</w:t>
      </w:r>
      <w:r w:rsidR="00FC7AD3" w:rsidRPr="008D4D73">
        <w:rPr>
          <w:rFonts w:ascii="Times New Roman" w:hAnsi="Times New Roman" w:cs="Times New Roman"/>
        </w:rPr>
        <w:t xml:space="preserve"> </w:t>
      </w:r>
      <w:r w:rsidR="00FC7AD3">
        <w:rPr>
          <w:rFonts w:ascii="Times New Roman" w:hAnsi="Times New Roman" w:cs="Times New Roman"/>
        </w:rPr>
        <w:t xml:space="preserve">ισχυρίστηκε πως </w:t>
      </w:r>
      <w:r w:rsidR="008D4D73">
        <w:rPr>
          <w:rFonts w:ascii="Times New Roman" w:hAnsi="Times New Roman" w:cs="Times New Roman"/>
        </w:rPr>
        <w:t xml:space="preserve">ο </w:t>
      </w:r>
      <w:r w:rsidR="008D4D73">
        <w:rPr>
          <w:rFonts w:ascii="Times New Roman" w:hAnsi="Times New Roman" w:cs="Times New Roman"/>
          <w:lang w:val="en-US"/>
        </w:rPr>
        <w:t>Charlie</w:t>
      </w:r>
      <w:r w:rsidR="008D4D73" w:rsidRPr="008D4D73">
        <w:rPr>
          <w:rFonts w:ascii="Times New Roman" w:hAnsi="Times New Roman" w:cs="Times New Roman"/>
        </w:rPr>
        <w:t xml:space="preserve"> </w:t>
      </w:r>
      <w:r w:rsidR="008D4D73">
        <w:rPr>
          <w:rFonts w:ascii="Times New Roman" w:hAnsi="Times New Roman" w:cs="Times New Roman"/>
        </w:rPr>
        <w:t xml:space="preserve">βρήκε μια πατέντα </w:t>
      </w:r>
      <w:r w:rsidR="00275325">
        <w:rPr>
          <w:rFonts w:ascii="Times New Roman" w:hAnsi="Times New Roman" w:cs="Times New Roman"/>
        </w:rPr>
        <w:t>η οποία</w:t>
      </w:r>
      <w:r w:rsidR="00CB5E77">
        <w:rPr>
          <w:rFonts w:ascii="Times New Roman" w:hAnsi="Times New Roman" w:cs="Times New Roman"/>
        </w:rPr>
        <w:t>,</w:t>
      </w:r>
      <w:r w:rsidR="00E5249D">
        <w:rPr>
          <w:rFonts w:ascii="Times New Roman" w:hAnsi="Times New Roman" w:cs="Times New Roman"/>
        </w:rPr>
        <w:t xml:space="preserve"> </w:t>
      </w:r>
      <w:r w:rsidR="00423CE4">
        <w:rPr>
          <w:rFonts w:ascii="Times New Roman" w:hAnsi="Times New Roman" w:cs="Times New Roman"/>
        </w:rPr>
        <w:t>ούσα</w:t>
      </w:r>
      <w:r w:rsidR="00E5249D">
        <w:rPr>
          <w:rFonts w:ascii="Times New Roman" w:hAnsi="Times New Roman" w:cs="Times New Roman"/>
        </w:rPr>
        <w:t xml:space="preserve"> </w:t>
      </w:r>
      <w:r w:rsidR="00A84822">
        <w:rPr>
          <w:rFonts w:ascii="Times New Roman" w:hAnsi="Times New Roman" w:cs="Times New Roman"/>
        </w:rPr>
        <w:t xml:space="preserve">παλαιότερη, </w:t>
      </w:r>
      <w:r w:rsidR="00E5249D">
        <w:rPr>
          <w:rFonts w:ascii="Times New Roman" w:hAnsi="Times New Roman" w:cs="Times New Roman"/>
        </w:rPr>
        <w:t xml:space="preserve">είναι ικανή να ακυρώσει </w:t>
      </w:r>
      <w:r w:rsidR="00A84822">
        <w:rPr>
          <w:rFonts w:ascii="Times New Roman" w:hAnsi="Times New Roman" w:cs="Times New Roman"/>
        </w:rPr>
        <w:t xml:space="preserve">μια </w:t>
      </w:r>
      <w:r w:rsidR="00E5249D">
        <w:rPr>
          <w:rFonts w:ascii="Times New Roman" w:hAnsi="Times New Roman" w:cs="Times New Roman"/>
        </w:rPr>
        <w:t>κατοχυρωμένη</w:t>
      </w:r>
      <w:r w:rsidR="00A84822">
        <w:rPr>
          <w:rFonts w:ascii="Times New Roman" w:hAnsi="Times New Roman" w:cs="Times New Roman"/>
        </w:rPr>
        <w:t xml:space="preserve"> πατέντα της </w:t>
      </w:r>
      <w:r w:rsidR="00A84822">
        <w:rPr>
          <w:rFonts w:ascii="Times New Roman" w:hAnsi="Times New Roman" w:cs="Times New Roman"/>
          <w:lang w:val="en-US"/>
        </w:rPr>
        <w:t>SWExperts</w:t>
      </w:r>
      <w:r w:rsidR="00A84822" w:rsidRPr="00A84822">
        <w:rPr>
          <w:rFonts w:ascii="Times New Roman" w:hAnsi="Times New Roman" w:cs="Times New Roman"/>
        </w:rPr>
        <w:t>.</w:t>
      </w:r>
      <w:r w:rsidR="00D85F3B">
        <w:rPr>
          <w:rFonts w:ascii="Times New Roman" w:hAnsi="Times New Roman" w:cs="Times New Roman"/>
        </w:rPr>
        <w:t xml:space="preserve"> Ο σκοπός της έρευνας ήταν να διαπιστωθεί </w:t>
      </w:r>
      <w:r w:rsidR="00653996">
        <w:rPr>
          <w:rFonts w:ascii="Times New Roman" w:hAnsi="Times New Roman" w:cs="Times New Roman"/>
        </w:rPr>
        <w:t>εά</w:t>
      </w:r>
      <w:r w:rsidR="00D85F3B">
        <w:rPr>
          <w:rFonts w:ascii="Times New Roman" w:hAnsi="Times New Roman" w:cs="Times New Roman"/>
        </w:rPr>
        <w:t>ν διαπράχθηκε ο εκβιασμός και τις λεπτομέρειες γύρω από αυτόν.</w:t>
      </w:r>
    </w:p>
    <w:p w14:paraId="44B2AAA3" w14:textId="77777777" w:rsidR="000E3F4E" w:rsidRDefault="000E3F4E" w:rsidP="00DD186D">
      <w:pPr>
        <w:rPr>
          <w:rFonts w:ascii="Times New Roman" w:hAnsi="Times New Roman" w:cs="Times New Roman"/>
        </w:rPr>
      </w:pPr>
    </w:p>
    <w:p w14:paraId="741F0C35" w14:textId="560FB5FD" w:rsidR="00A46AA2" w:rsidRPr="00633717" w:rsidRDefault="00EE48B1" w:rsidP="00DD186D">
      <w:pPr>
        <w:rPr>
          <w:rFonts w:ascii="Times New Roman" w:hAnsi="Times New Roman" w:cs="Times New Roman"/>
          <w:b/>
          <w:bCs/>
          <w:sz w:val="24"/>
          <w:szCs w:val="24"/>
        </w:rPr>
      </w:pPr>
      <w:r w:rsidRPr="00633717">
        <w:rPr>
          <w:rFonts w:ascii="Times New Roman" w:hAnsi="Times New Roman" w:cs="Times New Roman"/>
          <w:b/>
          <w:bCs/>
          <w:sz w:val="24"/>
          <w:szCs w:val="24"/>
        </w:rPr>
        <w:t>Περιγραφή Πειστηρίων</w:t>
      </w:r>
    </w:p>
    <w:p w14:paraId="2362AB6B" w14:textId="061B9A1B" w:rsidR="00EE48B1" w:rsidRDefault="005B51CF" w:rsidP="00DD186D">
      <w:pPr>
        <w:rPr>
          <w:rFonts w:ascii="Times New Roman" w:hAnsi="Times New Roman" w:cs="Times New Roman"/>
        </w:rPr>
      </w:pPr>
      <w:r>
        <w:rPr>
          <w:rFonts w:ascii="Times New Roman" w:hAnsi="Times New Roman" w:cs="Times New Roman"/>
        </w:rPr>
        <w:t xml:space="preserve">Στις </w:t>
      </w:r>
      <w:r w:rsidR="004C7E60">
        <w:rPr>
          <w:rFonts w:ascii="Times New Roman" w:hAnsi="Times New Roman" w:cs="Times New Roman"/>
        </w:rPr>
        <w:t xml:space="preserve">10/12/2009 η </w:t>
      </w:r>
      <w:r w:rsidR="004C7E60">
        <w:rPr>
          <w:rFonts w:ascii="Times New Roman" w:hAnsi="Times New Roman" w:cs="Times New Roman"/>
          <w:lang w:val="en-US"/>
        </w:rPr>
        <w:t>AUEB</w:t>
      </w:r>
      <w:r w:rsidR="004C7E60" w:rsidRPr="004C7E60">
        <w:rPr>
          <w:rFonts w:ascii="Times New Roman" w:hAnsi="Times New Roman" w:cs="Times New Roman"/>
        </w:rPr>
        <w:t xml:space="preserve"> </w:t>
      </w:r>
      <w:r w:rsidR="004C7E60">
        <w:rPr>
          <w:rFonts w:ascii="Times New Roman" w:hAnsi="Times New Roman" w:cs="Times New Roman"/>
          <w:lang w:val="en-US"/>
        </w:rPr>
        <w:t>InfoSec</w:t>
      </w:r>
      <w:r w:rsidR="004C7E60" w:rsidRPr="004C7E60">
        <w:rPr>
          <w:rFonts w:ascii="Times New Roman" w:hAnsi="Times New Roman" w:cs="Times New Roman"/>
        </w:rPr>
        <w:t xml:space="preserve"> </w:t>
      </w:r>
      <w:r w:rsidR="004C7E60">
        <w:rPr>
          <w:rFonts w:ascii="Times New Roman" w:hAnsi="Times New Roman" w:cs="Times New Roman"/>
          <w:lang w:val="en-US"/>
        </w:rPr>
        <w:t>Ltd</w:t>
      </w:r>
      <w:r w:rsidR="004C7E60" w:rsidRPr="00C05FA5">
        <w:rPr>
          <w:rFonts w:ascii="Times New Roman" w:hAnsi="Times New Roman" w:cs="Times New Roman"/>
        </w:rPr>
        <w:t xml:space="preserve"> </w:t>
      </w:r>
      <w:r w:rsidR="00C05FA5">
        <w:rPr>
          <w:rFonts w:ascii="Times New Roman" w:hAnsi="Times New Roman" w:cs="Times New Roman"/>
        </w:rPr>
        <w:t xml:space="preserve">επισκέφθηκε τα γραφεία της </w:t>
      </w:r>
      <w:r w:rsidR="00FF1C46">
        <w:rPr>
          <w:rFonts w:ascii="Times New Roman" w:hAnsi="Times New Roman" w:cs="Times New Roman"/>
          <w:lang w:val="en-US"/>
        </w:rPr>
        <w:t>M</w:t>
      </w:r>
      <w:r w:rsidR="00FF1C46" w:rsidRPr="00FF1C46">
        <w:rPr>
          <w:rFonts w:ascii="Times New Roman" w:hAnsi="Times New Roman" w:cs="Times New Roman"/>
        </w:rPr>
        <w:t>57-</w:t>
      </w:r>
      <w:r w:rsidR="00FF1C46">
        <w:rPr>
          <w:rFonts w:ascii="Times New Roman" w:hAnsi="Times New Roman" w:cs="Times New Roman"/>
          <w:lang w:val="en-US"/>
        </w:rPr>
        <w:t>biz</w:t>
      </w:r>
      <w:r w:rsidR="00FF1C46" w:rsidRPr="00FF1C46">
        <w:rPr>
          <w:rFonts w:ascii="Times New Roman" w:hAnsi="Times New Roman" w:cs="Times New Roman"/>
        </w:rPr>
        <w:t xml:space="preserve"> </w:t>
      </w:r>
      <w:r w:rsidR="00FF1C46">
        <w:rPr>
          <w:rFonts w:ascii="Times New Roman" w:hAnsi="Times New Roman" w:cs="Times New Roman"/>
        </w:rPr>
        <w:t>με σκοπό</w:t>
      </w:r>
      <w:r w:rsidR="00CF2909">
        <w:rPr>
          <w:rFonts w:ascii="Times New Roman" w:hAnsi="Times New Roman" w:cs="Times New Roman"/>
        </w:rPr>
        <w:t xml:space="preserve"> την </w:t>
      </w:r>
      <w:r w:rsidR="00E81320">
        <w:rPr>
          <w:rFonts w:ascii="Times New Roman" w:hAnsi="Times New Roman" w:cs="Times New Roman"/>
        </w:rPr>
        <w:t>διερεύνηση</w:t>
      </w:r>
      <w:r w:rsidR="005A6C92">
        <w:rPr>
          <w:rFonts w:ascii="Times New Roman" w:hAnsi="Times New Roman" w:cs="Times New Roman"/>
        </w:rPr>
        <w:t xml:space="preserve"> του εγκλήματος. Εκεί τους περίμεναν οι </w:t>
      </w:r>
      <w:r w:rsidR="005A6C92">
        <w:rPr>
          <w:rFonts w:ascii="Times New Roman" w:hAnsi="Times New Roman" w:cs="Times New Roman"/>
          <w:lang w:val="en-US"/>
        </w:rPr>
        <w:t>Pat</w:t>
      </w:r>
      <w:r w:rsidR="005A6C92" w:rsidRPr="005A6C92">
        <w:rPr>
          <w:rFonts w:ascii="Times New Roman" w:hAnsi="Times New Roman" w:cs="Times New Roman"/>
        </w:rPr>
        <w:t xml:space="preserve"> </w:t>
      </w:r>
      <w:r w:rsidR="005A6C92">
        <w:rPr>
          <w:rFonts w:ascii="Times New Roman" w:hAnsi="Times New Roman" w:cs="Times New Roman"/>
          <w:lang w:val="en-US"/>
        </w:rPr>
        <w:t>McGoo</w:t>
      </w:r>
      <w:r w:rsidR="005A6C92" w:rsidRPr="005A6C92">
        <w:rPr>
          <w:rFonts w:ascii="Times New Roman" w:hAnsi="Times New Roman" w:cs="Times New Roman"/>
        </w:rPr>
        <w:t xml:space="preserve"> (</w:t>
      </w:r>
      <w:r w:rsidR="005A6C92">
        <w:rPr>
          <w:rFonts w:ascii="Times New Roman" w:hAnsi="Times New Roman" w:cs="Times New Roman"/>
          <w:lang w:val="en-US"/>
        </w:rPr>
        <w:t>CEO</w:t>
      </w:r>
      <w:r w:rsidR="005A6C92" w:rsidRPr="005A6C92">
        <w:rPr>
          <w:rFonts w:ascii="Times New Roman" w:hAnsi="Times New Roman" w:cs="Times New Roman"/>
        </w:rPr>
        <w:t xml:space="preserve">), </w:t>
      </w:r>
      <w:r w:rsidR="005A6C92">
        <w:rPr>
          <w:rFonts w:ascii="Times New Roman" w:hAnsi="Times New Roman" w:cs="Times New Roman"/>
          <w:lang w:val="en-US"/>
        </w:rPr>
        <w:t>Terry</w:t>
      </w:r>
      <w:r w:rsidR="005A6C92" w:rsidRPr="005A6C92">
        <w:rPr>
          <w:rFonts w:ascii="Times New Roman" w:hAnsi="Times New Roman" w:cs="Times New Roman"/>
        </w:rPr>
        <w:t xml:space="preserve"> (</w:t>
      </w:r>
      <w:r w:rsidR="005A6C92">
        <w:rPr>
          <w:rFonts w:ascii="Times New Roman" w:hAnsi="Times New Roman" w:cs="Times New Roman"/>
          <w:lang w:val="en-US"/>
        </w:rPr>
        <w:t>IT</w:t>
      </w:r>
      <w:r w:rsidR="005A6C92" w:rsidRPr="005A6C92">
        <w:rPr>
          <w:rFonts w:ascii="Times New Roman" w:hAnsi="Times New Roman" w:cs="Times New Roman"/>
        </w:rPr>
        <w:t xml:space="preserve"> </w:t>
      </w:r>
      <w:r w:rsidR="005A6C92">
        <w:rPr>
          <w:rFonts w:ascii="Times New Roman" w:hAnsi="Times New Roman" w:cs="Times New Roman"/>
          <w:lang w:val="en-US"/>
        </w:rPr>
        <w:t>Admin</w:t>
      </w:r>
      <w:r w:rsidR="005A6C92" w:rsidRPr="005A6C92">
        <w:rPr>
          <w:rFonts w:ascii="Times New Roman" w:hAnsi="Times New Roman" w:cs="Times New Roman"/>
        </w:rPr>
        <w:t xml:space="preserve">), </w:t>
      </w:r>
      <w:r w:rsidR="005A6C92">
        <w:rPr>
          <w:rFonts w:ascii="Times New Roman" w:hAnsi="Times New Roman" w:cs="Times New Roman"/>
          <w:lang w:val="en-US"/>
        </w:rPr>
        <w:t>Jo</w:t>
      </w:r>
      <w:r w:rsidR="005A6C92" w:rsidRPr="005A6C92">
        <w:rPr>
          <w:rFonts w:ascii="Times New Roman" w:hAnsi="Times New Roman" w:cs="Times New Roman"/>
        </w:rPr>
        <w:t xml:space="preserve"> (</w:t>
      </w:r>
      <w:r w:rsidR="005A6C92">
        <w:rPr>
          <w:rFonts w:ascii="Times New Roman" w:hAnsi="Times New Roman" w:cs="Times New Roman"/>
        </w:rPr>
        <w:t xml:space="preserve">εργαζόμενος, συνάδελφος του υπόπτου) και </w:t>
      </w:r>
      <w:r w:rsidR="005A6C92">
        <w:rPr>
          <w:rFonts w:ascii="Times New Roman" w:hAnsi="Times New Roman" w:cs="Times New Roman"/>
          <w:lang w:val="en-US"/>
        </w:rPr>
        <w:t>Charlie</w:t>
      </w:r>
      <w:r w:rsidR="005A6C92" w:rsidRPr="005A6C92">
        <w:rPr>
          <w:rFonts w:ascii="Times New Roman" w:hAnsi="Times New Roman" w:cs="Times New Roman"/>
        </w:rPr>
        <w:t xml:space="preserve"> (</w:t>
      </w:r>
      <w:r w:rsidR="00C10C5C">
        <w:rPr>
          <w:rFonts w:ascii="Times New Roman" w:hAnsi="Times New Roman" w:cs="Times New Roman"/>
        </w:rPr>
        <w:t xml:space="preserve">εργαζόμενος, </w:t>
      </w:r>
      <w:r w:rsidR="005A6C92">
        <w:rPr>
          <w:rFonts w:ascii="Times New Roman" w:hAnsi="Times New Roman" w:cs="Times New Roman"/>
        </w:rPr>
        <w:t>ύποπτος)</w:t>
      </w:r>
      <w:r w:rsidR="00323944">
        <w:rPr>
          <w:rFonts w:ascii="Times New Roman" w:hAnsi="Times New Roman" w:cs="Times New Roman"/>
        </w:rPr>
        <w:t xml:space="preserve">, από τους οποίους πάρθηκαν </w:t>
      </w:r>
      <w:r w:rsidR="0047564C">
        <w:rPr>
          <w:rFonts w:ascii="Times New Roman" w:hAnsi="Times New Roman" w:cs="Times New Roman"/>
        </w:rPr>
        <w:t>συνεντεύξεις</w:t>
      </w:r>
      <w:r w:rsidR="00FC2F53">
        <w:rPr>
          <w:rFonts w:ascii="Times New Roman" w:hAnsi="Times New Roman" w:cs="Times New Roman"/>
        </w:rPr>
        <w:t xml:space="preserve"> (Παράρτημα Α)</w:t>
      </w:r>
      <w:r w:rsidR="005A6C92">
        <w:rPr>
          <w:rFonts w:ascii="Times New Roman" w:hAnsi="Times New Roman" w:cs="Times New Roman"/>
        </w:rPr>
        <w:t>.</w:t>
      </w:r>
      <w:r w:rsidR="00FF6564">
        <w:rPr>
          <w:rFonts w:ascii="Times New Roman" w:hAnsi="Times New Roman" w:cs="Times New Roman"/>
        </w:rPr>
        <w:t xml:space="preserve"> Στην σκηνή βρέθηκαν</w:t>
      </w:r>
      <w:r w:rsidR="00F83441" w:rsidRPr="00F83441">
        <w:rPr>
          <w:rFonts w:ascii="Times New Roman" w:hAnsi="Times New Roman" w:cs="Times New Roman"/>
        </w:rPr>
        <w:t>,</w:t>
      </w:r>
      <w:r w:rsidR="00FF6564">
        <w:rPr>
          <w:rFonts w:ascii="Times New Roman" w:hAnsi="Times New Roman" w:cs="Times New Roman"/>
        </w:rPr>
        <w:t xml:space="preserve"> </w:t>
      </w:r>
      <w:r w:rsidR="00207BD2">
        <w:rPr>
          <w:rFonts w:ascii="Times New Roman" w:hAnsi="Times New Roman" w:cs="Times New Roman"/>
        </w:rPr>
        <w:t>ένα</w:t>
      </w:r>
      <w:r w:rsidR="00B5112D">
        <w:rPr>
          <w:rFonts w:ascii="Times New Roman" w:hAnsi="Times New Roman" w:cs="Times New Roman"/>
        </w:rPr>
        <w:t xml:space="preserve"> ενεργό </w:t>
      </w:r>
      <w:r w:rsidR="00B5112D">
        <w:rPr>
          <w:rFonts w:ascii="Times New Roman" w:hAnsi="Times New Roman" w:cs="Times New Roman"/>
          <w:lang w:val="en-US"/>
        </w:rPr>
        <w:t>laptop</w:t>
      </w:r>
      <w:r w:rsidR="00B5112D" w:rsidRPr="00B5112D">
        <w:rPr>
          <w:rFonts w:ascii="Times New Roman" w:hAnsi="Times New Roman" w:cs="Times New Roman"/>
        </w:rPr>
        <w:t xml:space="preserve"> </w:t>
      </w:r>
      <w:r w:rsidR="00B5112D">
        <w:rPr>
          <w:rFonts w:ascii="Times New Roman" w:hAnsi="Times New Roman" w:cs="Times New Roman"/>
          <w:lang w:val="en-US"/>
        </w:rPr>
        <w:t>DELL</w:t>
      </w:r>
      <w:r w:rsidR="00B5112D" w:rsidRPr="00B5112D">
        <w:rPr>
          <w:rFonts w:ascii="Times New Roman" w:hAnsi="Times New Roman" w:cs="Times New Roman"/>
        </w:rPr>
        <w:t xml:space="preserve"> </w:t>
      </w:r>
      <w:r w:rsidR="00B5112D">
        <w:rPr>
          <w:rFonts w:ascii="Times New Roman" w:hAnsi="Times New Roman" w:cs="Times New Roman"/>
        </w:rPr>
        <w:t>κι ένα</w:t>
      </w:r>
      <w:r w:rsidR="00A45A76">
        <w:rPr>
          <w:rFonts w:ascii="Times New Roman" w:hAnsi="Times New Roman" w:cs="Times New Roman"/>
        </w:rPr>
        <w:t xml:space="preserve"> μη προσαρτημένο</w:t>
      </w:r>
      <w:r w:rsidR="00B5112D">
        <w:rPr>
          <w:rFonts w:ascii="Times New Roman" w:hAnsi="Times New Roman" w:cs="Times New Roman"/>
        </w:rPr>
        <w:t xml:space="preserve"> </w:t>
      </w:r>
      <w:r w:rsidR="002A7989">
        <w:rPr>
          <w:rFonts w:ascii="Times New Roman" w:hAnsi="Times New Roman" w:cs="Times New Roman"/>
          <w:lang w:val="en-US"/>
        </w:rPr>
        <w:t>Kingston</w:t>
      </w:r>
      <w:r w:rsidR="00B5112D">
        <w:rPr>
          <w:rFonts w:ascii="Times New Roman" w:hAnsi="Times New Roman" w:cs="Times New Roman"/>
        </w:rPr>
        <w:t xml:space="preserve"> </w:t>
      </w:r>
      <w:r w:rsidR="00B5112D">
        <w:rPr>
          <w:rFonts w:ascii="Times New Roman" w:hAnsi="Times New Roman" w:cs="Times New Roman"/>
          <w:lang w:val="en-US"/>
        </w:rPr>
        <w:t>USB</w:t>
      </w:r>
      <w:r w:rsidR="00B5112D" w:rsidRPr="00B5112D">
        <w:rPr>
          <w:rFonts w:ascii="Times New Roman" w:hAnsi="Times New Roman" w:cs="Times New Roman"/>
        </w:rPr>
        <w:t xml:space="preserve"> </w:t>
      </w:r>
      <w:r w:rsidR="00B5112D">
        <w:rPr>
          <w:rFonts w:ascii="Times New Roman" w:hAnsi="Times New Roman" w:cs="Times New Roman"/>
          <w:lang w:val="en-US"/>
        </w:rPr>
        <w:t>stick</w:t>
      </w:r>
      <w:r w:rsidR="00694CD9">
        <w:rPr>
          <w:rFonts w:ascii="Times New Roman" w:hAnsi="Times New Roman" w:cs="Times New Roman"/>
        </w:rPr>
        <w:t>,</w:t>
      </w:r>
      <w:r w:rsidR="00A45A76">
        <w:rPr>
          <w:rFonts w:ascii="Times New Roman" w:hAnsi="Times New Roman" w:cs="Times New Roman"/>
        </w:rPr>
        <w:t xml:space="preserve"> και τα δύο </w:t>
      </w:r>
      <w:r w:rsidR="00B5112D">
        <w:rPr>
          <w:rFonts w:ascii="Times New Roman" w:hAnsi="Times New Roman" w:cs="Times New Roman"/>
        </w:rPr>
        <w:t>πάνω</w:t>
      </w:r>
      <w:r w:rsidR="00A45A76">
        <w:rPr>
          <w:rFonts w:ascii="Times New Roman" w:hAnsi="Times New Roman" w:cs="Times New Roman"/>
        </w:rPr>
        <w:t xml:space="preserve"> στο γραφείο του </w:t>
      </w:r>
      <w:r w:rsidR="00A45A76">
        <w:rPr>
          <w:rFonts w:ascii="Times New Roman" w:hAnsi="Times New Roman" w:cs="Times New Roman"/>
          <w:lang w:val="en-US"/>
        </w:rPr>
        <w:t>Charlie</w:t>
      </w:r>
      <w:r w:rsidR="00A45A76" w:rsidRPr="00A45A76">
        <w:rPr>
          <w:rFonts w:ascii="Times New Roman" w:hAnsi="Times New Roman" w:cs="Times New Roman"/>
        </w:rPr>
        <w:t>.</w:t>
      </w:r>
      <w:r w:rsidR="0083571B">
        <w:rPr>
          <w:rFonts w:ascii="Times New Roman" w:hAnsi="Times New Roman" w:cs="Times New Roman"/>
        </w:rPr>
        <w:t xml:space="preserve"> Η ομάδα της </w:t>
      </w:r>
      <w:r w:rsidR="0083571B">
        <w:rPr>
          <w:rFonts w:ascii="Times New Roman" w:hAnsi="Times New Roman" w:cs="Times New Roman"/>
          <w:lang w:val="en-US"/>
        </w:rPr>
        <w:t>AUEB</w:t>
      </w:r>
      <w:r w:rsidR="0083571B" w:rsidRPr="007C1013">
        <w:rPr>
          <w:rFonts w:ascii="Times New Roman" w:hAnsi="Times New Roman" w:cs="Times New Roman"/>
        </w:rPr>
        <w:t xml:space="preserve"> </w:t>
      </w:r>
      <w:r w:rsidR="0083571B">
        <w:rPr>
          <w:rFonts w:ascii="Times New Roman" w:hAnsi="Times New Roman" w:cs="Times New Roman"/>
          <w:lang w:val="en-US"/>
        </w:rPr>
        <w:t>InfoSec</w:t>
      </w:r>
      <w:r w:rsidR="0083571B" w:rsidRPr="007C1013">
        <w:rPr>
          <w:rFonts w:ascii="Times New Roman" w:hAnsi="Times New Roman" w:cs="Times New Roman"/>
        </w:rPr>
        <w:t xml:space="preserve"> </w:t>
      </w:r>
      <w:r w:rsidR="0083571B">
        <w:rPr>
          <w:rFonts w:ascii="Times New Roman" w:hAnsi="Times New Roman" w:cs="Times New Roman"/>
          <w:lang w:val="en-US"/>
        </w:rPr>
        <w:t>Ltd</w:t>
      </w:r>
      <w:r w:rsidR="0083571B" w:rsidRPr="007C1013">
        <w:rPr>
          <w:rFonts w:ascii="Times New Roman" w:hAnsi="Times New Roman" w:cs="Times New Roman"/>
        </w:rPr>
        <w:t xml:space="preserve"> </w:t>
      </w:r>
      <w:r w:rsidR="00473289">
        <w:rPr>
          <w:rFonts w:ascii="Times New Roman" w:hAnsi="Times New Roman" w:cs="Times New Roman"/>
        </w:rPr>
        <w:t xml:space="preserve">πραγματοποίησε </w:t>
      </w:r>
      <w:r w:rsidR="00473289">
        <w:rPr>
          <w:rFonts w:ascii="Times New Roman" w:hAnsi="Times New Roman" w:cs="Times New Roman"/>
          <w:lang w:val="en-US"/>
        </w:rPr>
        <w:t>live</w:t>
      </w:r>
      <w:r w:rsidR="00473289" w:rsidRPr="007C1013">
        <w:rPr>
          <w:rFonts w:ascii="Times New Roman" w:hAnsi="Times New Roman" w:cs="Times New Roman"/>
        </w:rPr>
        <w:t xml:space="preserve"> </w:t>
      </w:r>
      <w:r w:rsidR="00473289">
        <w:rPr>
          <w:rFonts w:ascii="Times New Roman" w:hAnsi="Times New Roman" w:cs="Times New Roman"/>
          <w:lang w:val="en-US"/>
        </w:rPr>
        <w:t>acquisition</w:t>
      </w:r>
      <w:r w:rsidR="00473289" w:rsidRPr="007C1013">
        <w:rPr>
          <w:rFonts w:ascii="Times New Roman" w:hAnsi="Times New Roman" w:cs="Times New Roman"/>
        </w:rPr>
        <w:t xml:space="preserve"> </w:t>
      </w:r>
      <w:r w:rsidR="00C101A9">
        <w:rPr>
          <w:rFonts w:ascii="Times New Roman" w:hAnsi="Times New Roman" w:cs="Times New Roman"/>
        </w:rPr>
        <w:t>στο</w:t>
      </w:r>
      <w:r w:rsidR="007C1013">
        <w:rPr>
          <w:rFonts w:ascii="Times New Roman" w:hAnsi="Times New Roman" w:cs="Times New Roman"/>
        </w:rPr>
        <w:t xml:space="preserve"> ενεργ</w:t>
      </w:r>
      <w:r w:rsidR="00C101A9">
        <w:rPr>
          <w:rFonts w:ascii="Times New Roman" w:hAnsi="Times New Roman" w:cs="Times New Roman"/>
        </w:rPr>
        <w:t xml:space="preserve">ό </w:t>
      </w:r>
      <w:r w:rsidR="007C1013">
        <w:rPr>
          <w:rFonts w:ascii="Times New Roman" w:hAnsi="Times New Roman" w:cs="Times New Roman"/>
          <w:lang w:val="en-US"/>
        </w:rPr>
        <w:t>laptop</w:t>
      </w:r>
      <w:r w:rsidR="007C1013" w:rsidRPr="007C1013">
        <w:rPr>
          <w:rFonts w:ascii="Times New Roman" w:hAnsi="Times New Roman" w:cs="Times New Roman"/>
        </w:rPr>
        <w:t xml:space="preserve">, </w:t>
      </w:r>
      <w:r w:rsidR="00445FE8">
        <w:rPr>
          <w:rFonts w:ascii="Times New Roman" w:hAnsi="Times New Roman" w:cs="Times New Roman"/>
        </w:rPr>
        <w:t xml:space="preserve">λαμβάνοντας </w:t>
      </w:r>
      <w:r w:rsidR="00751C4A">
        <w:rPr>
          <w:rFonts w:ascii="Times New Roman" w:hAnsi="Times New Roman" w:cs="Times New Roman"/>
        </w:rPr>
        <w:t xml:space="preserve">πιστό αντίγραφο </w:t>
      </w:r>
      <w:r w:rsidR="004D048D">
        <w:rPr>
          <w:rFonts w:ascii="Times New Roman" w:hAnsi="Times New Roman" w:cs="Times New Roman"/>
        </w:rPr>
        <w:t xml:space="preserve">της μνήμης </w:t>
      </w:r>
      <w:r w:rsidR="00C05C68">
        <w:rPr>
          <w:rFonts w:ascii="Times New Roman" w:hAnsi="Times New Roman" w:cs="Times New Roman"/>
        </w:rPr>
        <w:t xml:space="preserve">(με </w:t>
      </w:r>
      <w:r w:rsidR="00644CDA" w:rsidRPr="009756D6">
        <w:rPr>
          <w:rFonts w:ascii="Times New Roman" w:hAnsi="Times New Roman" w:cs="Times New Roman"/>
        </w:rPr>
        <w:t xml:space="preserve">τα εργαλεία </w:t>
      </w:r>
      <w:r w:rsidR="00644CDA" w:rsidRPr="009756D6">
        <w:rPr>
          <w:rFonts w:ascii="Times New Roman" w:hAnsi="Times New Roman" w:cs="Times New Roman"/>
          <w:lang w:val="en-US"/>
        </w:rPr>
        <w:t>MDD</w:t>
      </w:r>
      <w:r w:rsidR="00644CDA" w:rsidRPr="002B2A26">
        <w:rPr>
          <w:rFonts w:ascii="Times New Roman" w:hAnsi="Times New Roman" w:cs="Times New Roman"/>
        </w:rPr>
        <w:t xml:space="preserve"> </w:t>
      </w:r>
      <w:r w:rsidR="00644CDA">
        <w:rPr>
          <w:rFonts w:ascii="Times New Roman" w:hAnsi="Times New Roman" w:cs="Times New Roman"/>
        </w:rPr>
        <w:t xml:space="preserve">και </w:t>
      </w:r>
      <w:r w:rsidR="00644CDA">
        <w:rPr>
          <w:rFonts w:ascii="Times New Roman" w:hAnsi="Times New Roman" w:cs="Times New Roman"/>
          <w:lang w:val="en-US"/>
        </w:rPr>
        <w:t>DumpIt</w:t>
      </w:r>
      <w:r w:rsidR="00644CDA">
        <w:rPr>
          <w:rFonts w:ascii="Times New Roman" w:hAnsi="Times New Roman" w:cs="Times New Roman"/>
        </w:rPr>
        <w:t>)</w:t>
      </w:r>
      <w:r w:rsidR="00C05C68">
        <w:rPr>
          <w:rFonts w:ascii="Times New Roman" w:hAnsi="Times New Roman" w:cs="Times New Roman"/>
        </w:rPr>
        <w:t xml:space="preserve"> </w:t>
      </w:r>
      <w:r w:rsidR="004D048D">
        <w:rPr>
          <w:rFonts w:ascii="Times New Roman" w:hAnsi="Times New Roman" w:cs="Times New Roman"/>
        </w:rPr>
        <w:t>και του σκληρού δίσκου</w:t>
      </w:r>
      <w:r w:rsidR="00644CDA">
        <w:rPr>
          <w:rFonts w:ascii="Times New Roman" w:hAnsi="Times New Roman" w:cs="Times New Roman"/>
        </w:rPr>
        <w:t xml:space="preserve"> </w:t>
      </w:r>
      <w:r w:rsidR="006C6B0B">
        <w:rPr>
          <w:rFonts w:ascii="Times New Roman" w:hAnsi="Times New Roman" w:cs="Times New Roman"/>
        </w:rPr>
        <w:t xml:space="preserve">(με το εργαλείο </w:t>
      </w:r>
      <w:r w:rsidR="006C6B0B" w:rsidRPr="00205DCA">
        <w:rPr>
          <w:rFonts w:ascii="Times New Roman" w:hAnsi="Times New Roman" w:cs="Times New Roman"/>
        </w:rPr>
        <w:t>AccessData FTK Imager</w:t>
      </w:r>
      <w:r w:rsidR="007A00F2" w:rsidRPr="007A00F2">
        <w:rPr>
          <w:rFonts w:ascii="Times New Roman" w:hAnsi="Times New Roman" w:cs="Times New Roman"/>
        </w:rPr>
        <w:t xml:space="preserve"> </w:t>
      </w:r>
      <w:r w:rsidR="007A00F2" w:rsidRPr="009756D6">
        <w:rPr>
          <w:rFonts w:ascii="Times New Roman" w:hAnsi="Times New Roman" w:cs="Times New Roman"/>
        </w:rPr>
        <w:t>4.7.1.2</w:t>
      </w:r>
      <w:r w:rsidR="00D76A07">
        <w:rPr>
          <w:rFonts w:ascii="Times New Roman" w:hAnsi="Times New Roman" w:cs="Times New Roman"/>
        </w:rPr>
        <w:t xml:space="preserve"> και </w:t>
      </w:r>
      <w:r w:rsidR="00D76A07">
        <w:rPr>
          <w:rFonts w:ascii="Times New Roman" w:hAnsi="Times New Roman" w:cs="Times New Roman"/>
          <w:lang w:val="en-US"/>
        </w:rPr>
        <w:t>FEX</w:t>
      </w:r>
      <w:r w:rsidR="00D76A07" w:rsidRPr="00D76A07">
        <w:rPr>
          <w:rFonts w:ascii="Times New Roman" w:hAnsi="Times New Roman" w:cs="Times New Roman"/>
        </w:rPr>
        <w:t xml:space="preserve"> </w:t>
      </w:r>
      <w:r w:rsidR="00D76A07">
        <w:rPr>
          <w:rFonts w:ascii="Times New Roman" w:hAnsi="Times New Roman" w:cs="Times New Roman"/>
          <w:lang w:val="en-US"/>
        </w:rPr>
        <w:t>Imager</w:t>
      </w:r>
      <w:r w:rsidR="00D76A07">
        <w:rPr>
          <w:rFonts w:ascii="Times New Roman" w:hAnsi="Times New Roman" w:cs="Times New Roman"/>
        </w:rPr>
        <w:t xml:space="preserve"> 2.2.1</w:t>
      </w:r>
      <w:r w:rsidR="006C6B0B">
        <w:rPr>
          <w:rFonts w:ascii="Times New Roman" w:hAnsi="Times New Roman" w:cs="Times New Roman"/>
        </w:rPr>
        <w:t>)</w:t>
      </w:r>
      <w:r w:rsidR="004D048D">
        <w:rPr>
          <w:rFonts w:ascii="Times New Roman" w:hAnsi="Times New Roman" w:cs="Times New Roman"/>
        </w:rPr>
        <w:t xml:space="preserve">, ενώ έλαβε και πιστό αντίγραφο του </w:t>
      </w:r>
      <w:r w:rsidR="004D048D">
        <w:rPr>
          <w:rFonts w:ascii="Times New Roman" w:hAnsi="Times New Roman" w:cs="Times New Roman"/>
          <w:lang w:val="en-US"/>
        </w:rPr>
        <w:t>USB</w:t>
      </w:r>
      <w:r w:rsidR="006C6B0B">
        <w:rPr>
          <w:rFonts w:ascii="Times New Roman" w:hAnsi="Times New Roman" w:cs="Times New Roman"/>
        </w:rPr>
        <w:t xml:space="preserve"> (ομοίως με τον δίσκο)</w:t>
      </w:r>
      <w:r w:rsidR="00752B59">
        <w:rPr>
          <w:rFonts w:ascii="Times New Roman" w:hAnsi="Times New Roman" w:cs="Times New Roman"/>
        </w:rPr>
        <w:t xml:space="preserve">, καθώς και </w:t>
      </w:r>
      <w:r w:rsidR="00752B59">
        <w:rPr>
          <w:rFonts w:ascii="Times New Roman" w:hAnsi="Times New Roman" w:cs="Times New Roman"/>
          <w:lang w:val="en-US"/>
        </w:rPr>
        <w:t>backup</w:t>
      </w:r>
      <w:r w:rsidR="00752B59" w:rsidRPr="00752B59">
        <w:rPr>
          <w:rFonts w:ascii="Times New Roman" w:hAnsi="Times New Roman" w:cs="Times New Roman"/>
        </w:rPr>
        <w:t xml:space="preserve"> </w:t>
      </w:r>
      <w:r w:rsidR="00CB59CC">
        <w:rPr>
          <w:rFonts w:ascii="Times New Roman" w:hAnsi="Times New Roman" w:cs="Times New Roman"/>
        </w:rPr>
        <w:t xml:space="preserve">και </w:t>
      </w:r>
      <w:r w:rsidR="00CB59CC">
        <w:rPr>
          <w:rFonts w:ascii="Times New Roman" w:hAnsi="Times New Roman" w:cs="Times New Roman"/>
          <w:lang w:val="en-US"/>
        </w:rPr>
        <w:t>hashes</w:t>
      </w:r>
      <w:r w:rsidR="00CB59CC" w:rsidRPr="00CB59CC">
        <w:rPr>
          <w:rFonts w:ascii="Times New Roman" w:hAnsi="Times New Roman" w:cs="Times New Roman"/>
        </w:rPr>
        <w:t xml:space="preserve"> </w:t>
      </w:r>
      <w:r w:rsidR="00465674">
        <w:rPr>
          <w:rFonts w:ascii="Times New Roman" w:hAnsi="Times New Roman" w:cs="Times New Roman"/>
        </w:rPr>
        <w:t xml:space="preserve">μέσω του εργαλείου </w:t>
      </w:r>
      <w:r w:rsidR="00465674">
        <w:rPr>
          <w:rFonts w:ascii="Times New Roman" w:hAnsi="Times New Roman" w:cs="Times New Roman"/>
          <w:lang w:val="en-US"/>
        </w:rPr>
        <w:t>FEX</w:t>
      </w:r>
      <w:r w:rsidR="00465674" w:rsidRPr="00465674">
        <w:rPr>
          <w:rFonts w:ascii="Times New Roman" w:hAnsi="Times New Roman" w:cs="Times New Roman"/>
        </w:rPr>
        <w:t xml:space="preserve"> </w:t>
      </w:r>
      <w:r w:rsidR="00465674">
        <w:rPr>
          <w:rFonts w:ascii="Times New Roman" w:hAnsi="Times New Roman" w:cs="Times New Roman"/>
          <w:lang w:val="en-US"/>
        </w:rPr>
        <w:t>Imager</w:t>
      </w:r>
      <w:r w:rsidR="00083B73" w:rsidRPr="00083B73">
        <w:rPr>
          <w:rFonts w:ascii="Times New Roman" w:hAnsi="Times New Roman" w:cs="Times New Roman"/>
        </w:rPr>
        <w:t xml:space="preserve"> </w:t>
      </w:r>
      <w:r w:rsidR="00083B73">
        <w:rPr>
          <w:rFonts w:ascii="Times New Roman" w:hAnsi="Times New Roman" w:cs="Times New Roman"/>
          <w:lang w:val="en-US"/>
        </w:rPr>
        <w:t>v</w:t>
      </w:r>
      <w:r w:rsidR="00083B73" w:rsidRPr="00083B73">
        <w:rPr>
          <w:rFonts w:ascii="Times New Roman" w:hAnsi="Times New Roman" w:cs="Times New Roman"/>
        </w:rPr>
        <w:t>2.2.1</w:t>
      </w:r>
      <w:r w:rsidR="00752B59">
        <w:rPr>
          <w:rFonts w:ascii="Times New Roman" w:hAnsi="Times New Roman" w:cs="Times New Roman"/>
        </w:rPr>
        <w:t>. Τέλος, κατασχέθηκαν</w:t>
      </w:r>
      <w:r w:rsidR="00CB32D8">
        <w:rPr>
          <w:rFonts w:ascii="Times New Roman" w:hAnsi="Times New Roman" w:cs="Times New Roman"/>
        </w:rPr>
        <w:t xml:space="preserve"> τα εν λόγω </w:t>
      </w:r>
      <w:r w:rsidR="00CB32D8">
        <w:rPr>
          <w:rFonts w:ascii="Times New Roman" w:hAnsi="Times New Roman" w:cs="Times New Roman"/>
          <w:lang w:val="en-US"/>
        </w:rPr>
        <w:t>laptop</w:t>
      </w:r>
      <w:r w:rsidR="00CB32D8" w:rsidRPr="00CB32D8">
        <w:rPr>
          <w:rFonts w:ascii="Times New Roman" w:hAnsi="Times New Roman" w:cs="Times New Roman"/>
        </w:rPr>
        <w:t xml:space="preserve"> </w:t>
      </w:r>
      <w:r w:rsidR="00C9623B">
        <w:rPr>
          <w:rFonts w:ascii="Times New Roman" w:hAnsi="Times New Roman" w:cs="Times New Roman"/>
        </w:rPr>
        <w:t xml:space="preserve">(0001) </w:t>
      </w:r>
      <w:r w:rsidR="00CB32D8">
        <w:rPr>
          <w:rFonts w:ascii="Times New Roman" w:hAnsi="Times New Roman" w:cs="Times New Roman"/>
        </w:rPr>
        <w:t xml:space="preserve">και </w:t>
      </w:r>
      <w:r w:rsidR="00CB32D8">
        <w:rPr>
          <w:rFonts w:ascii="Times New Roman" w:hAnsi="Times New Roman" w:cs="Times New Roman"/>
          <w:lang w:val="en-US"/>
        </w:rPr>
        <w:t>USB</w:t>
      </w:r>
      <w:r w:rsidR="00C9623B">
        <w:rPr>
          <w:rFonts w:ascii="Times New Roman" w:hAnsi="Times New Roman" w:cs="Times New Roman"/>
        </w:rPr>
        <w:t xml:space="preserve"> (0002)</w:t>
      </w:r>
      <w:r w:rsidR="00CB32D8" w:rsidRPr="00CB32D8">
        <w:rPr>
          <w:rFonts w:ascii="Times New Roman" w:hAnsi="Times New Roman" w:cs="Times New Roman"/>
        </w:rPr>
        <w:t xml:space="preserve">, </w:t>
      </w:r>
      <w:r w:rsidR="00CB32D8">
        <w:rPr>
          <w:rFonts w:ascii="Times New Roman" w:hAnsi="Times New Roman" w:cs="Times New Roman"/>
        </w:rPr>
        <w:t xml:space="preserve">καθώς και ο φορτιστής του </w:t>
      </w:r>
      <w:r w:rsidR="00CB32D8">
        <w:rPr>
          <w:rFonts w:ascii="Times New Roman" w:hAnsi="Times New Roman" w:cs="Times New Roman"/>
          <w:lang w:val="en-US"/>
        </w:rPr>
        <w:t>laptop</w:t>
      </w:r>
      <w:r w:rsidR="00CB32D8" w:rsidRPr="00CB32D8">
        <w:rPr>
          <w:rFonts w:ascii="Times New Roman" w:hAnsi="Times New Roman" w:cs="Times New Roman"/>
        </w:rPr>
        <w:t>.</w:t>
      </w:r>
    </w:p>
    <w:p w14:paraId="3E1B3C8D" w14:textId="77777777" w:rsidR="00633717" w:rsidRDefault="00633717" w:rsidP="00DD186D">
      <w:pPr>
        <w:rPr>
          <w:rFonts w:ascii="Times New Roman" w:hAnsi="Times New Roman" w:cs="Times New Roman"/>
        </w:rPr>
      </w:pPr>
    </w:p>
    <w:p w14:paraId="6E99D1F5" w14:textId="1862F7E3" w:rsidR="00EE48B1" w:rsidRPr="00633717" w:rsidRDefault="00EE48B1" w:rsidP="00DD186D">
      <w:pPr>
        <w:rPr>
          <w:rFonts w:ascii="Times New Roman" w:hAnsi="Times New Roman" w:cs="Times New Roman"/>
          <w:b/>
          <w:bCs/>
          <w:sz w:val="24"/>
          <w:szCs w:val="24"/>
        </w:rPr>
      </w:pPr>
      <w:r w:rsidRPr="00633717">
        <w:rPr>
          <w:rFonts w:ascii="Times New Roman" w:hAnsi="Times New Roman" w:cs="Times New Roman"/>
          <w:b/>
          <w:bCs/>
          <w:sz w:val="24"/>
          <w:szCs w:val="24"/>
        </w:rPr>
        <w:t>Ανάλυση Πειστηρίων</w:t>
      </w:r>
    </w:p>
    <w:p w14:paraId="171F808E" w14:textId="652AB793" w:rsidR="00CA4043" w:rsidRDefault="00CA4043" w:rsidP="00DD186D">
      <w:pPr>
        <w:rPr>
          <w:rFonts w:ascii="Times New Roman" w:hAnsi="Times New Roman" w:cs="Times New Roman"/>
        </w:rPr>
      </w:pPr>
      <w:r>
        <w:rPr>
          <w:rFonts w:ascii="Times New Roman" w:hAnsi="Times New Roman" w:cs="Times New Roman"/>
        </w:rPr>
        <w:t xml:space="preserve">Η ανάλυση των πειστηρίων έγινε σύμφωνα με την </w:t>
      </w:r>
      <w:r w:rsidR="005B5DA4">
        <w:rPr>
          <w:rFonts w:ascii="Times New Roman" w:hAnsi="Times New Roman" w:cs="Times New Roman"/>
        </w:rPr>
        <w:t>διεθνή μεθο</w:t>
      </w:r>
      <w:r w:rsidR="00AA6A6A">
        <w:rPr>
          <w:rFonts w:ascii="Times New Roman" w:hAnsi="Times New Roman" w:cs="Times New Roman"/>
        </w:rPr>
        <w:t>δ</w:t>
      </w:r>
      <w:r w:rsidR="005B5DA4">
        <w:rPr>
          <w:rFonts w:ascii="Times New Roman" w:hAnsi="Times New Roman" w:cs="Times New Roman"/>
        </w:rPr>
        <w:t xml:space="preserve">ολογία </w:t>
      </w:r>
      <w:r w:rsidR="005B5DA4">
        <w:rPr>
          <w:rFonts w:ascii="Times New Roman" w:hAnsi="Times New Roman" w:cs="Times New Roman"/>
          <w:lang w:val="en-US"/>
        </w:rPr>
        <w:t>ACPO</w:t>
      </w:r>
      <w:r w:rsidR="005B5DA4" w:rsidRPr="005B5DA4">
        <w:rPr>
          <w:rFonts w:ascii="Times New Roman" w:hAnsi="Times New Roman" w:cs="Times New Roman"/>
        </w:rPr>
        <w:t xml:space="preserve">, </w:t>
      </w:r>
      <w:r w:rsidR="005B5DA4">
        <w:rPr>
          <w:rFonts w:ascii="Times New Roman" w:hAnsi="Times New Roman" w:cs="Times New Roman"/>
        </w:rPr>
        <w:t xml:space="preserve">φροντίζοντας να αποφευχθεί η οποιαδήποτε αλλοίωση </w:t>
      </w:r>
      <w:r w:rsidR="007A00F2">
        <w:rPr>
          <w:rFonts w:ascii="Times New Roman" w:hAnsi="Times New Roman" w:cs="Times New Roman"/>
        </w:rPr>
        <w:t>σε αυτά</w:t>
      </w:r>
      <w:r w:rsidR="001A0CCE">
        <w:rPr>
          <w:rFonts w:ascii="Times New Roman" w:hAnsi="Times New Roman" w:cs="Times New Roman"/>
        </w:rPr>
        <w:t>, όπως και να τηρηθ</w:t>
      </w:r>
      <w:r w:rsidR="00AD1BDD">
        <w:rPr>
          <w:rFonts w:ascii="Times New Roman" w:hAnsi="Times New Roman" w:cs="Times New Roman"/>
        </w:rPr>
        <w:t xml:space="preserve">ούν οι διαδικασίες του </w:t>
      </w:r>
      <w:r w:rsidR="00AD1BDD">
        <w:rPr>
          <w:rFonts w:ascii="Times New Roman" w:hAnsi="Times New Roman" w:cs="Times New Roman"/>
          <w:lang w:val="en-US"/>
        </w:rPr>
        <w:t>chain</w:t>
      </w:r>
      <w:r w:rsidR="00AD1BDD" w:rsidRPr="00AD1BDD">
        <w:rPr>
          <w:rFonts w:ascii="Times New Roman" w:hAnsi="Times New Roman" w:cs="Times New Roman"/>
        </w:rPr>
        <w:t xml:space="preserve"> </w:t>
      </w:r>
      <w:r w:rsidR="00AD1BDD">
        <w:rPr>
          <w:rFonts w:ascii="Times New Roman" w:hAnsi="Times New Roman" w:cs="Times New Roman"/>
          <w:lang w:val="en-US"/>
        </w:rPr>
        <w:t>of</w:t>
      </w:r>
      <w:r w:rsidR="00AD1BDD" w:rsidRPr="00AD1BDD">
        <w:rPr>
          <w:rFonts w:ascii="Times New Roman" w:hAnsi="Times New Roman" w:cs="Times New Roman"/>
        </w:rPr>
        <w:t xml:space="preserve"> </w:t>
      </w:r>
      <w:r w:rsidR="00AD1BDD">
        <w:rPr>
          <w:rFonts w:ascii="Times New Roman" w:hAnsi="Times New Roman" w:cs="Times New Roman"/>
          <w:lang w:val="en-US"/>
        </w:rPr>
        <w:t>custody</w:t>
      </w:r>
      <w:r w:rsidR="00AD1BDD" w:rsidRPr="00AD1BDD">
        <w:rPr>
          <w:rFonts w:ascii="Times New Roman" w:hAnsi="Times New Roman" w:cs="Times New Roman"/>
        </w:rPr>
        <w:t xml:space="preserve"> (</w:t>
      </w:r>
      <w:r w:rsidR="00AD1BDD">
        <w:rPr>
          <w:rFonts w:ascii="Times New Roman" w:hAnsi="Times New Roman" w:cs="Times New Roman"/>
        </w:rPr>
        <w:t>Παράρτημα Ε)</w:t>
      </w:r>
      <w:r w:rsidR="007A00F2">
        <w:rPr>
          <w:rFonts w:ascii="Times New Roman" w:hAnsi="Times New Roman" w:cs="Times New Roman"/>
        </w:rPr>
        <w:t>.</w:t>
      </w:r>
      <w:r w:rsidR="00502ADF">
        <w:rPr>
          <w:rFonts w:ascii="Times New Roman" w:hAnsi="Times New Roman" w:cs="Times New Roman"/>
        </w:rPr>
        <w:t xml:space="preserve"> Πιο συγκεκριμένα, η ανάλυση</w:t>
      </w:r>
      <w:r w:rsidR="00B26902">
        <w:rPr>
          <w:rFonts w:ascii="Times New Roman" w:hAnsi="Times New Roman" w:cs="Times New Roman"/>
        </w:rPr>
        <w:t xml:space="preserve"> του</w:t>
      </w:r>
      <w:r w:rsidR="00411D16">
        <w:rPr>
          <w:rFonts w:ascii="Times New Roman" w:hAnsi="Times New Roman" w:cs="Times New Roman"/>
        </w:rPr>
        <w:t xml:space="preserve"> </w:t>
      </w:r>
      <w:r w:rsidR="005851D4">
        <w:rPr>
          <w:rFonts w:ascii="Times New Roman" w:hAnsi="Times New Roman" w:cs="Times New Roman"/>
        </w:rPr>
        <w:t xml:space="preserve">δίσκου του </w:t>
      </w:r>
      <w:r w:rsidR="005851D4">
        <w:rPr>
          <w:rFonts w:ascii="Times New Roman" w:hAnsi="Times New Roman" w:cs="Times New Roman"/>
          <w:lang w:val="en-US"/>
        </w:rPr>
        <w:t>laptop</w:t>
      </w:r>
      <w:r w:rsidR="005851D4" w:rsidRPr="005851D4">
        <w:rPr>
          <w:rFonts w:ascii="Times New Roman" w:hAnsi="Times New Roman" w:cs="Times New Roman"/>
        </w:rPr>
        <w:t xml:space="preserve"> </w:t>
      </w:r>
      <w:r w:rsidR="005851D4">
        <w:rPr>
          <w:rFonts w:ascii="Times New Roman" w:hAnsi="Times New Roman" w:cs="Times New Roman"/>
        </w:rPr>
        <w:t xml:space="preserve">και του </w:t>
      </w:r>
      <w:r w:rsidR="005851D4">
        <w:rPr>
          <w:rFonts w:ascii="Times New Roman" w:hAnsi="Times New Roman" w:cs="Times New Roman"/>
          <w:lang w:val="en-US"/>
        </w:rPr>
        <w:t>USB</w:t>
      </w:r>
      <w:r w:rsidR="00502ADF">
        <w:rPr>
          <w:rFonts w:ascii="Times New Roman" w:hAnsi="Times New Roman" w:cs="Times New Roman"/>
        </w:rPr>
        <w:t xml:space="preserve"> </w:t>
      </w:r>
      <w:r w:rsidR="00B26902">
        <w:rPr>
          <w:rFonts w:ascii="Times New Roman" w:hAnsi="Times New Roman" w:cs="Times New Roman"/>
        </w:rPr>
        <w:t>πραγματοποιήθηκε</w:t>
      </w:r>
      <w:r w:rsidR="005851D4">
        <w:rPr>
          <w:rFonts w:ascii="Times New Roman" w:hAnsi="Times New Roman" w:cs="Times New Roman"/>
        </w:rPr>
        <w:t xml:space="preserve"> με το εργαλείο </w:t>
      </w:r>
      <w:r w:rsidR="005851D4">
        <w:rPr>
          <w:rFonts w:ascii="Times New Roman" w:hAnsi="Times New Roman" w:cs="Times New Roman"/>
          <w:lang w:val="en-US"/>
        </w:rPr>
        <w:t>Autopsy</w:t>
      </w:r>
      <w:r w:rsidR="005851D4" w:rsidRPr="005851D4">
        <w:rPr>
          <w:rFonts w:ascii="Times New Roman" w:hAnsi="Times New Roman" w:cs="Times New Roman"/>
        </w:rPr>
        <w:t xml:space="preserve"> 4.20.0</w:t>
      </w:r>
      <w:r w:rsidR="005851D4">
        <w:rPr>
          <w:rFonts w:ascii="Times New Roman" w:hAnsi="Times New Roman" w:cs="Times New Roman"/>
        </w:rPr>
        <w:t xml:space="preserve">, ενώ </w:t>
      </w:r>
      <w:r w:rsidR="00B26902">
        <w:rPr>
          <w:rFonts w:ascii="Times New Roman" w:hAnsi="Times New Roman" w:cs="Times New Roman"/>
        </w:rPr>
        <w:t xml:space="preserve">για την μνήμη του </w:t>
      </w:r>
      <w:r w:rsidR="00B26902">
        <w:rPr>
          <w:rFonts w:ascii="Times New Roman" w:hAnsi="Times New Roman" w:cs="Times New Roman"/>
          <w:lang w:val="en-US"/>
        </w:rPr>
        <w:t>laptop</w:t>
      </w:r>
      <w:r w:rsidR="00B26902">
        <w:rPr>
          <w:rFonts w:ascii="Times New Roman" w:hAnsi="Times New Roman" w:cs="Times New Roman"/>
        </w:rPr>
        <w:t xml:space="preserve"> χρησιμοποιήθηκε το εργαλείο </w:t>
      </w:r>
      <w:r w:rsidR="00B26902">
        <w:rPr>
          <w:rFonts w:ascii="Times New Roman" w:hAnsi="Times New Roman" w:cs="Times New Roman"/>
          <w:lang w:val="en-US"/>
        </w:rPr>
        <w:t>Volatility</w:t>
      </w:r>
      <w:r w:rsidR="00B26902" w:rsidRPr="00B26902">
        <w:rPr>
          <w:rFonts w:ascii="Times New Roman" w:hAnsi="Times New Roman" w:cs="Times New Roman"/>
        </w:rPr>
        <w:t xml:space="preserve"> 2.6</w:t>
      </w:r>
      <w:r w:rsidR="00B26902">
        <w:rPr>
          <w:rFonts w:ascii="Times New Roman" w:hAnsi="Times New Roman" w:cs="Times New Roman"/>
        </w:rPr>
        <w:t>.</w:t>
      </w:r>
      <w:r w:rsidR="00FC2F53">
        <w:rPr>
          <w:rFonts w:ascii="Times New Roman" w:hAnsi="Times New Roman" w:cs="Times New Roman"/>
        </w:rPr>
        <w:t xml:space="preserve"> Τα αποτελέσματα της ανάλυσης βρίσκονται στα Παραρτήματα Β και Γ</w:t>
      </w:r>
      <w:r w:rsidR="00C1573A">
        <w:rPr>
          <w:rFonts w:ascii="Times New Roman" w:hAnsi="Times New Roman" w:cs="Times New Roman"/>
        </w:rPr>
        <w:t xml:space="preserve"> της τεχνικής ανάλυσης.</w:t>
      </w:r>
    </w:p>
    <w:p w14:paraId="57413B02" w14:textId="77777777" w:rsidR="009E568D" w:rsidRDefault="009E568D" w:rsidP="00DD186D">
      <w:pPr>
        <w:rPr>
          <w:rFonts w:ascii="Times New Roman" w:hAnsi="Times New Roman" w:cs="Times New Roman"/>
        </w:rPr>
      </w:pPr>
    </w:p>
    <w:p w14:paraId="1A9CDC06" w14:textId="72BC250B" w:rsidR="00C257CD" w:rsidRPr="00633717" w:rsidRDefault="006E64A0" w:rsidP="00DD186D">
      <w:pPr>
        <w:rPr>
          <w:rFonts w:ascii="Times New Roman" w:hAnsi="Times New Roman" w:cs="Times New Roman"/>
          <w:b/>
          <w:bCs/>
          <w:sz w:val="24"/>
          <w:szCs w:val="24"/>
        </w:rPr>
      </w:pPr>
      <w:r w:rsidRPr="00633717">
        <w:rPr>
          <w:rFonts w:ascii="Times New Roman" w:hAnsi="Times New Roman" w:cs="Times New Roman"/>
          <w:b/>
          <w:bCs/>
          <w:sz w:val="24"/>
          <w:szCs w:val="24"/>
        </w:rPr>
        <w:t xml:space="preserve">Περιγραφή </w:t>
      </w:r>
      <w:r w:rsidRPr="00633717">
        <w:rPr>
          <w:rFonts w:ascii="Times New Roman" w:hAnsi="Times New Roman" w:cs="Times New Roman"/>
          <w:b/>
          <w:bCs/>
          <w:sz w:val="24"/>
          <w:szCs w:val="24"/>
          <w:lang w:val="en-US"/>
        </w:rPr>
        <w:t>File</w:t>
      </w:r>
      <w:r w:rsidRPr="00633717">
        <w:rPr>
          <w:rFonts w:ascii="Times New Roman" w:hAnsi="Times New Roman" w:cs="Times New Roman"/>
          <w:b/>
          <w:bCs/>
          <w:sz w:val="24"/>
          <w:szCs w:val="24"/>
        </w:rPr>
        <w:t xml:space="preserve"> </w:t>
      </w:r>
      <w:r w:rsidRPr="00633717">
        <w:rPr>
          <w:rFonts w:ascii="Times New Roman" w:hAnsi="Times New Roman" w:cs="Times New Roman"/>
          <w:b/>
          <w:bCs/>
          <w:sz w:val="24"/>
          <w:szCs w:val="24"/>
          <w:lang w:val="en-US"/>
        </w:rPr>
        <w:t>System</w:t>
      </w:r>
    </w:p>
    <w:tbl>
      <w:tblPr>
        <w:tblStyle w:val="TableGrid"/>
        <w:tblW w:w="0" w:type="auto"/>
        <w:tblLook w:val="04A0" w:firstRow="1" w:lastRow="0" w:firstColumn="1" w:lastColumn="0" w:noHBand="0" w:noVBand="1"/>
      </w:tblPr>
      <w:tblGrid>
        <w:gridCol w:w="1838"/>
        <w:gridCol w:w="6458"/>
      </w:tblGrid>
      <w:tr w:rsidR="001E0517" w14:paraId="66712831" w14:textId="77777777" w:rsidTr="00633717">
        <w:trPr>
          <w:trHeight w:hRule="exact" w:val="510"/>
        </w:trPr>
        <w:tc>
          <w:tcPr>
            <w:tcW w:w="8296" w:type="dxa"/>
            <w:gridSpan w:val="2"/>
            <w:shd w:val="clear" w:color="auto" w:fill="D9D9D9" w:themeFill="background1" w:themeFillShade="D9"/>
            <w:vAlign w:val="center"/>
          </w:tcPr>
          <w:p w14:paraId="7EB45015" w14:textId="04B6F529" w:rsidR="001E0517" w:rsidRPr="00633717" w:rsidRDefault="00075A89" w:rsidP="001E0517">
            <w:pPr>
              <w:rPr>
                <w:rFonts w:ascii="Times New Roman" w:hAnsi="Times New Roman" w:cs="Times New Roman"/>
                <w:b/>
                <w:bCs/>
                <w:lang w:val="en-US"/>
              </w:rPr>
            </w:pPr>
            <w:r w:rsidRPr="00633717">
              <w:rPr>
                <w:rFonts w:ascii="Times New Roman" w:hAnsi="Times New Roman" w:cs="Times New Roman"/>
                <w:b/>
                <w:bCs/>
              </w:rPr>
              <w:t xml:space="preserve">ΑΝΑΛΥΣΗ </w:t>
            </w:r>
            <w:r w:rsidR="00BD1EC2" w:rsidRPr="00633717">
              <w:rPr>
                <w:rFonts w:ascii="Times New Roman" w:hAnsi="Times New Roman" w:cs="Times New Roman"/>
                <w:b/>
                <w:bCs/>
              </w:rPr>
              <w:t xml:space="preserve">ΣΚΛΗΡΟΥ ΔΙΣΚΟΥ </w:t>
            </w:r>
            <w:r w:rsidR="00BD1EC2" w:rsidRPr="00633717">
              <w:rPr>
                <w:rFonts w:ascii="Times New Roman" w:hAnsi="Times New Roman" w:cs="Times New Roman"/>
                <w:b/>
                <w:bCs/>
                <w:lang w:val="en-US"/>
              </w:rPr>
              <w:t>LAPTOP</w:t>
            </w:r>
          </w:p>
        </w:tc>
      </w:tr>
      <w:tr w:rsidR="001E0517" w14:paraId="7A726F94" w14:textId="77777777" w:rsidTr="00701400">
        <w:tc>
          <w:tcPr>
            <w:tcW w:w="1838" w:type="dxa"/>
          </w:tcPr>
          <w:p w14:paraId="3EBA4197" w14:textId="131E89F4" w:rsidR="001E0517" w:rsidRPr="00BD1EC2" w:rsidRDefault="00BD1EC2" w:rsidP="001E0517">
            <w:pPr>
              <w:rPr>
                <w:rFonts w:ascii="Times New Roman" w:hAnsi="Times New Roman" w:cs="Times New Roman"/>
              </w:rPr>
            </w:pPr>
            <w:r>
              <w:rPr>
                <w:rFonts w:ascii="Times New Roman" w:hAnsi="Times New Roman" w:cs="Times New Roman"/>
              </w:rPr>
              <w:t>Έναρξη</w:t>
            </w:r>
          </w:p>
        </w:tc>
        <w:tc>
          <w:tcPr>
            <w:tcW w:w="6458" w:type="dxa"/>
          </w:tcPr>
          <w:p w14:paraId="0A730ACF" w14:textId="06516143" w:rsidR="001E0517" w:rsidRDefault="003F0E74" w:rsidP="001E0517">
            <w:pPr>
              <w:rPr>
                <w:rFonts w:ascii="Times New Roman" w:hAnsi="Times New Roman" w:cs="Times New Roman"/>
                <w:lang w:val="en-US"/>
              </w:rPr>
            </w:pPr>
            <w:r>
              <w:rPr>
                <w:rFonts w:ascii="Times New Roman" w:hAnsi="Times New Roman" w:cs="Times New Roman"/>
                <w:lang w:val="en-US"/>
              </w:rPr>
              <w:t>2009-12-10</w:t>
            </w:r>
            <w:r>
              <w:rPr>
                <w:rFonts w:ascii="Times New Roman" w:hAnsi="Times New Roman" w:cs="Times New Roman"/>
              </w:rPr>
              <w:t xml:space="preserve"> </w:t>
            </w:r>
            <w:r>
              <w:rPr>
                <w:rFonts w:ascii="Times New Roman" w:hAnsi="Times New Roman" w:cs="Times New Roman"/>
                <w:lang w:val="en-US"/>
              </w:rPr>
              <w:t>16:53:26 PST</w:t>
            </w:r>
          </w:p>
        </w:tc>
      </w:tr>
      <w:tr w:rsidR="001E0517" w14:paraId="4FBD5F10" w14:textId="77777777" w:rsidTr="00701400">
        <w:tc>
          <w:tcPr>
            <w:tcW w:w="1838" w:type="dxa"/>
          </w:tcPr>
          <w:p w14:paraId="5375E650" w14:textId="48448219" w:rsidR="001E0517" w:rsidRPr="00701400" w:rsidRDefault="00701400" w:rsidP="001E0517">
            <w:pPr>
              <w:rPr>
                <w:rFonts w:ascii="Times New Roman" w:hAnsi="Times New Roman" w:cs="Times New Roman"/>
              </w:rPr>
            </w:pPr>
            <w:r>
              <w:rPr>
                <w:rFonts w:ascii="Times New Roman" w:hAnsi="Times New Roman" w:cs="Times New Roman"/>
              </w:rPr>
              <w:t>Πιστό Αντίγραφο</w:t>
            </w:r>
          </w:p>
        </w:tc>
        <w:tc>
          <w:tcPr>
            <w:tcW w:w="6458" w:type="dxa"/>
          </w:tcPr>
          <w:p w14:paraId="6D116786" w14:textId="1BE2C62F" w:rsidR="001E0517" w:rsidRDefault="00812647" w:rsidP="001E0517">
            <w:pPr>
              <w:rPr>
                <w:rFonts w:ascii="Times New Roman" w:hAnsi="Times New Roman" w:cs="Times New Roman"/>
                <w:lang w:val="en-US"/>
              </w:rPr>
            </w:pPr>
            <w:r w:rsidRPr="00812647">
              <w:rPr>
                <w:rFonts w:ascii="Times New Roman" w:hAnsi="Times New Roman" w:cs="Times New Roman"/>
                <w:lang w:val="en-US"/>
              </w:rPr>
              <w:t>/img_charlie-2009-12-11.E01</w:t>
            </w:r>
          </w:p>
        </w:tc>
      </w:tr>
      <w:tr w:rsidR="00701400" w14:paraId="522D1DBD" w14:textId="77777777">
        <w:tc>
          <w:tcPr>
            <w:tcW w:w="8296" w:type="dxa"/>
            <w:gridSpan w:val="2"/>
          </w:tcPr>
          <w:p w14:paraId="398F86A4" w14:textId="21E1F1CD" w:rsidR="00701400" w:rsidRPr="006B71E5" w:rsidRDefault="00701400" w:rsidP="001E0517">
            <w:pPr>
              <w:rPr>
                <w:rFonts w:ascii="Times New Roman" w:hAnsi="Times New Roman" w:cs="Times New Roman"/>
              </w:rPr>
            </w:pPr>
            <w:r w:rsidRPr="006B71E5">
              <w:rPr>
                <w:rFonts w:ascii="Times New Roman" w:hAnsi="Times New Roman" w:cs="Times New Roman"/>
              </w:rPr>
              <w:t>Αρχεία</w:t>
            </w:r>
          </w:p>
        </w:tc>
      </w:tr>
      <w:tr w:rsidR="001E0517" w14:paraId="390615C0" w14:textId="77777777" w:rsidTr="00701400">
        <w:tc>
          <w:tcPr>
            <w:tcW w:w="1838" w:type="dxa"/>
          </w:tcPr>
          <w:p w14:paraId="1E1FD5AA" w14:textId="24D79DAE" w:rsidR="001E0517" w:rsidRDefault="001E0517" w:rsidP="001E0517">
            <w:pPr>
              <w:rPr>
                <w:rFonts w:ascii="Times New Roman" w:hAnsi="Times New Roman" w:cs="Times New Roman"/>
                <w:lang w:val="en-US"/>
              </w:rPr>
            </w:pPr>
            <w:r w:rsidRPr="00193B22">
              <w:rPr>
                <w:rFonts w:ascii="Times New Roman" w:hAnsi="Times New Roman" w:cs="Times New Roman"/>
                <w:lang w:val="en-US"/>
              </w:rPr>
              <w:t>Images</w:t>
            </w:r>
          </w:p>
        </w:tc>
        <w:tc>
          <w:tcPr>
            <w:tcW w:w="6458" w:type="dxa"/>
          </w:tcPr>
          <w:p w14:paraId="4654A9E2" w14:textId="3278B1E0" w:rsidR="001E0517" w:rsidRPr="00EF2F1B" w:rsidRDefault="001E0517" w:rsidP="001E0517">
            <w:pPr>
              <w:rPr>
                <w:rFonts w:ascii="Times New Roman" w:hAnsi="Times New Roman" w:cs="Times New Roman"/>
              </w:rPr>
            </w:pPr>
            <w:r w:rsidRPr="00193B22">
              <w:rPr>
                <w:rFonts w:ascii="Times New Roman" w:hAnsi="Times New Roman" w:cs="Times New Roman"/>
                <w:lang w:val="en-US"/>
              </w:rPr>
              <w:t>452</w:t>
            </w:r>
            <w:r w:rsidR="00EF2F1B">
              <w:rPr>
                <w:rFonts w:ascii="Times New Roman" w:hAnsi="Times New Roman" w:cs="Times New Roman"/>
              </w:rPr>
              <w:t>87</w:t>
            </w:r>
          </w:p>
        </w:tc>
      </w:tr>
      <w:tr w:rsidR="001E0517" w14:paraId="23ED00D8" w14:textId="77777777" w:rsidTr="00701400">
        <w:tc>
          <w:tcPr>
            <w:tcW w:w="1838" w:type="dxa"/>
          </w:tcPr>
          <w:p w14:paraId="397D27A3" w14:textId="7C387D8D" w:rsidR="001E0517" w:rsidRDefault="001E0517" w:rsidP="001E0517">
            <w:pPr>
              <w:rPr>
                <w:rFonts w:ascii="Times New Roman" w:hAnsi="Times New Roman" w:cs="Times New Roman"/>
                <w:lang w:val="en-US"/>
              </w:rPr>
            </w:pPr>
            <w:r w:rsidRPr="00193B22">
              <w:rPr>
                <w:rFonts w:ascii="Times New Roman" w:hAnsi="Times New Roman" w:cs="Times New Roman"/>
                <w:lang w:val="en-US"/>
              </w:rPr>
              <w:t>Videos</w:t>
            </w:r>
          </w:p>
        </w:tc>
        <w:tc>
          <w:tcPr>
            <w:tcW w:w="6458" w:type="dxa"/>
          </w:tcPr>
          <w:p w14:paraId="11667D99" w14:textId="1E35790B" w:rsidR="001E0517" w:rsidRDefault="001E0517" w:rsidP="001E0517">
            <w:pPr>
              <w:rPr>
                <w:rFonts w:ascii="Times New Roman" w:hAnsi="Times New Roman" w:cs="Times New Roman"/>
                <w:lang w:val="en-US"/>
              </w:rPr>
            </w:pPr>
            <w:r w:rsidRPr="00193B22">
              <w:rPr>
                <w:rFonts w:ascii="Times New Roman" w:hAnsi="Times New Roman" w:cs="Times New Roman"/>
                <w:lang w:val="en-US"/>
              </w:rPr>
              <w:t>51</w:t>
            </w:r>
          </w:p>
        </w:tc>
      </w:tr>
      <w:tr w:rsidR="001E0517" w14:paraId="225C9CF4" w14:textId="77777777" w:rsidTr="00701400">
        <w:tc>
          <w:tcPr>
            <w:tcW w:w="1838" w:type="dxa"/>
          </w:tcPr>
          <w:p w14:paraId="56462307" w14:textId="0471675A" w:rsidR="001E0517" w:rsidRDefault="001E0517" w:rsidP="001E0517">
            <w:pPr>
              <w:rPr>
                <w:rFonts w:ascii="Times New Roman" w:hAnsi="Times New Roman" w:cs="Times New Roman"/>
                <w:lang w:val="en-US"/>
              </w:rPr>
            </w:pPr>
            <w:r w:rsidRPr="00193B22">
              <w:rPr>
                <w:rFonts w:ascii="Times New Roman" w:hAnsi="Times New Roman" w:cs="Times New Roman"/>
                <w:lang w:val="en-US"/>
              </w:rPr>
              <w:t>Audio</w:t>
            </w:r>
          </w:p>
        </w:tc>
        <w:tc>
          <w:tcPr>
            <w:tcW w:w="6458" w:type="dxa"/>
          </w:tcPr>
          <w:p w14:paraId="5BBAA519" w14:textId="0D969EB2" w:rsidR="001E0517" w:rsidRDefault="001E0517" w:rsidP="001E0517">
            <w:pPr>
              <w:rPr>
                <w:rFonts w:ascii="Times New Roman" w:hAnsi="Times New Roman" w:cs="Times New Roman"/>
                <w:lang w:val="en-US"/>
              </w:rPr>
            </w:pPr>
            <w:r w:rsidRPr="00193B22">
              <w:rPr>
                <w:rFonts w:ascii="Times New Roman" w:hAnsi="Times New Roman" w:cs="Times New Roman"/>
                <w:lang w:val="en-US"/>
              </w:rPr>
              <w:t>168</w:t>
            </w:r>
          </w:p>
        </w:tc>
      </w:tr>
      <w:tr w:rsidR="001E0517" w14:paraId="4CA3F65A" w14:textId="77777777" w:rsidTr="00701400">
        <w:tc>
          <w:tcPr>
            <w:tcW w:w="1838" w:type="dxa"/>
          </w:tcPr>
          <w:p w14:paraId="610B89F6" w14:textId="6652D293" w:rsidR="001E0517" w:rsidRDefault="001E0517" w:rsidP="001E0517">
            <w:pPr>
              <w:rPr>
                <w:rFonts w:ascii="Times New Roman" w:hAnsi="Times New Roman" w:cs="Times New Roman"/>
                <w:lang w:val="en-US"/>
              </w:rPr>
            </w:pPr>
            <w:r w:rsidRPr="00193B22">
              <w:rPr>
                <w:rFonts w:ascii="Times New Roman" w:hAnsi="Times New Roman" w:cs="Times New Roman"/>
                <w:lang w:val="en-US"/>
              </w:rPr>
              <w:t>Archives</w:t>
            </w:r>
          </w:p>
        </w:tc>
        <w:tc>
          <w:tcPr>
            <w:tcW w:w="6458" w:type="dxa"/>
          </w:tcPr>
          <w:p w14:paraId="12B88A72" w14:textId="3348FF97" w:rsidR="001E0517" w:rsidRPr="00365043" w:rsidRDefault="001E0517" w:rsidP="001E0517">
            <w:pPr>
              <w:rPr>
                <w:rFonts w:ascii="Times New Roman" w:hAnsi="Times New Roman" w:cs="Times New Roman"/>
              </w:rPr>
            </w:pPr>
            <w:r w:rsidRPr="00193B22">
              <w:rPr>
                <w:rFonts w:ascii="Times New Roman" w:hAnsi="Times New Roman" w:cs="Times New Roman"/>
                <w:lang w:val="en-US"/>
              </w:rPr>
              <w:t>55</w:t>
            </w:r>
            <w:r w:rsidR="00365043">
              <w:rPr>
                <w:rFonts w:ascii="Times New Roman" w:hAnsi="Times New Roman" w:cs="Times New Roman"/>
              </w:rPr>
              <w:t>3</w:t>
            </w:r>
          </w:p>
        </w:tc>
      </w:tr>
      <w:tr w:rsidR="001E0517" w14:paraId="01B1D6C6" w14:textId="77777777" w:rsidTr="00701400">
        <w:tc>
          <w:tcPr>
            <w:tcW w:w="1838" w:type="dxa"/>
          </w:tcPr>
          <w:p w14:paraId="276AE114" w14:textId="539F5CFD" w:rsidR="001E0517" w:rsidRDefault="001E0517" w:rsidP="001E0517">
            <w:pPr>
              <w:rPr>
                <w:rFonts w:ascii="Times New Roman" w:hAnsi="Times New Roman" w:cs="Times New Roman"/>
                <w:lang w:val="en-US"/>
              </w:rPr>
            </w:pPr>
            <w:r w:rsidRPr="00193B22">
              <w:rPr>
                <w:rFonts w:ascii="Times New Roman" w:hAnsi="Times New Roman" w:cs="Times New Roman"/>
                <w:lang w:val="en-US"/>
              </w:rPr>
              <w:t>Databases</w:t>
            </w:r>
          </w:p>
        </w:tc>
        <w:tc>
          <w:tcPr>
            <w:tcW w:w="6458" w:type="dxa"/>
          </w:tcPr>
          <w:p w14:paraId="4A49864B" w14:textId="24EAE524" w:rsidR="001E0517" w:rsidRPr="00365043" w:rsidRDefault="001E0517" w:rsidP="001E0517">
            <w:pPr>
              <w:rPr>
                <w:rFonts w:ascii="Times New Roman" w:hAnsi="Times New Roman" w:cs="Times New Roman"/>
              </w:rPr>
            </w:pPr>
            <w:r w:rsidRPr="00193B22">
              <w:rPr>
                <w:rFonts w:ascii="Times New Roman" w:hAnsi="Times New Roman" w:cs="Times New Roman"/>
                <w:lang w:val="en-US"/>
              </w:rPr>
              <w:t>4</w:t>
            </w:r>
            <w:r w:rsidR="00365043">
              <w:rPr>
                <w:rFonts w:ascii="Times New Roman" w:hAnsi="Times New Roman" w:cs="Times New Roman"/>
              </w:rPr>
              <w:t>6</w:t>
            </w:r>
          </w:p>
        </w:tc>
      </w:tr>
      <w:tr w:rsidR="001E0517" w14:paraId="50F7E0B6" w14:textId="77777777" w:rsidTr="00701400">
        <w:tc>
          <w:tcPr>
            <w:tcW w:w="1838" w:type="dxa"/>
          </w:tcPr>
          <w:p w14:paraId="55FE138E" w14:textId="7A6C3557" w:rsidR="001E0517" w:rsidRDefault="001E0517" w:rsidP="001E0517">
            <w:pPr>
              <w:rPr>
                <w:rFonts w:ascii="Times New Roman" w:hAnsi="Times New Roman" w:cs="Times New Roman"/>
                <w:lang w:val="en-US"/>
              </w:rPr>
            </w:pPr>
            <w:r w:rsidRPr="00193B22">
              <w:rPr>
                <w:rFonts w:ascii="Times New Roman" w:hAnsi="Times New Roman" w:cs="Times New Roman"/>
                <w:lang w:val="en-US"/>
              </w:rPr>
              <w:t>HTML</w:t>
            </w:r>
          </w:p>
        </w:tc>
        <w:tc>
          <w:tcPr>
            <w:tcW w:w="6458" w:type="dxa"/>
          </w:tcPr>
          <w:p w14:paraId="0F412367" w14:textId="244736CE" w:rsidR="001E0517" w:rsidRDefault="001E0517" w:rsidP="001E0517">
            <w:pPr>
              <w:rPr>
                <w:rFonts w:ascii="Times New Roman" w:hAnsi="Times New Roman" w:cs="Times New Roman"/>
                <w:lang w:val="en-US"/>
              </w:rPr>
            </w:pPr>
            <w:r w:rsidRPr="00193B22">
              <w:rPr>
                <w:rFonts w:ascii="Times New Roman" w:hAnsi="Times New Roman" w:cs="Times New Roman"/>
                <w:lang w:val="en-US"/>
              </w:rPr>
              <w:t>873</w:t>
            </w:r>
          </w:p>
        </w:tc>
      </w:tr>
      <w:tr w:rsidR="001E0517" w14:paraId="0D1EE787" w14:textId="77777777" w:rsidTr="00701400">
        <w:tc>
          <w:tcPr>
            <w:tcW w:w="1838" w:type="dxa"/>
          </w:tcPr>
          <w:p w14:paraId="50748C18" w14:textId="1E9CDE9A" w:rsidR="001E0517" w:rsidRDefault="002F3AAF" w:rsidP="001E0517">
            <w:pPr>
              <w:rPr>
                <w:rFonts w:ascii="Times New Roman" w:hAnsi="Times New Roman" w:cs="Times New Roman"/>
                <w:lang w:val="en-US"/>
              </w:rPr>
            </w:pPr>
            <w:r>
              <w:rPr>
                <w:rFonts w:ascii="Times New Roman" w:hAnsi="Times New Roman" w:cs="Times New Roman"/>
                <w:lang w:val="en-US"/>
              </w:rPr>
              <w:t>Office</w:t>
            </w:r>
          </w:p>
        </w:tc>
        <w:tc>
          <w:tcPr>
            <w:tcW w:w="6458" w:type="dxa"/>
          </w:tcPr>
          <w:p w14:paraId="222F56BA" w14:textId="1B88D4F6" w:rsidR="001E0517" w:rsidRDefault="002F3AAF" w:rsidP="001E0517">
            <w:pPr>
              <w:rPr>
                <w:rFonts w:ascii="Times New Roman" w:hAnsi="Times New Roman" w:cs="Times New Roman"/>
                <w:lang w:val="en-US"/>
              </w:rPr>
            </w:pPr>
            <w:r>
              <w:rPr>
                <w:rFonts w:ascii="Times New Roman" w:hAnsi="Times New Roman" w:cs="Times New Roman"/>
                <w:lang w:val="en-US"/>
              </w:rPr>
              <w:t>29</w:t>
            </w:r>
          </w:p>
        </w:tc>
      </w:tr>
      <w:tr w:rsidR="001E0517" w14:paraId="4EFBBDF7" w14:textId="77777777" w:rsidTr="00701400">
        <w:tc>
          <w:tcPr>
            <w:tcW w:w="1838" w:type="dxa"/>
          </w:tcPr>
          <w:p w14:paraId="39C47C18" w14:textId="05421AAC" w:rsidR="001E0517" w:rsidRDefault="00252E39" w:rsidP="001E0517">
            <w:pPr>
              <w:rPr>
                <w:rFonts w:ascii="Times New Roman" w:hAnsi="Times New Roman" w:cs="Times New Roman"/>
                <w:lang w:val="en-US"/>
              </w:rPr>
            </w:pPr>
            <w:r>
              <w:rPr>
                <w:rFonts w:ascii="Times New Roman" w:hAnsi="Times New Roman" w:cs="Times New Roman"/>
                <w:lang w:val="en-US"/>
              </w:rPr>
              <w:t>Pdf</w:t>
            </w:r>
            <w:r w:rsidR="001E0517" w:rsidRPr="00193B22">
              <w:rPr>
                <w:rFonts w:ascii="Times New Roman" w:hAnsi="Times New Roman" w:cs="Times New Roman"/>
                <w:lang w:val="en-US"/>
              </w:rPr>
              <w:t xml:space="preserve"> </w:t>
            </w:r>
          </w:p>
        </w:tc>
        <w:tc>
          <w:tcPr>
            <w:tcW w:w="6458" w:type="dxa"/>
          </w:tcPr>
          <w:p w14:paraId="41D978CA" w14:textId="452D5944" w:rsidR="001E0517" w:rsidRDefault="00252E39" w:rsidP="001E0517">
            <w:pPr>
              <w:rPr>
                <w:rFonts w:ascii="Times New Roman" w:hAnsi="Times New Roman" w:cs="Times New Roman"/>
                <w:lang w:val="en-US"/>
              </w:rPr>
            </w:pPr>
            <w:r>
              <w:rPr>
                <w:rFonts w:ascii="Times New Roman" w:hAnsi="Times New Roman" w:cs="Times New Roman"/>
                <w:lang w:val="en-US"/>
              </w:rPr>
              <w:t>30</w:t>
            </w:r>
          </w:p>
        </w:tc>
      </w:tr>
      <w:tr w:rsidR="001E0517" w14:paraId="656AADBD" w14:textId="77777777" w:rsidTr="00701400">
        <w:tc>
          <w:tcPr>
            <w:tcW w:w="1838" w:type="dxa"/>
          </w:tcPr>
          <w:p w14:paraId="75A4E43B" w14:textId="6BF4B3C1" w:rsidR="001E0517" w:rsidRDefault="00252E39" w:rsidP="001E0517">
            <w:pPr>
              <w:rPr>
                <w:rFonts w:ascii="Times New Roman" w:hAnsi="Times New Roman" w:cs="Times New Roman"/>
                <w:lang w:val="en-US"/>
              </w:rPr>
            </w:pPr>
            <w:r>
              <w:rPr>
                <w:rFonts w:ascii="Times New Roman" w:hAnsi="Times New Roman" w:cs="Times New Roman"/>
                <w:lang w:val="en-US"/>
              </w:rPr>
              <w:t>Plain Text</w:t>
            </w:r>
          </w:p>
        </w:tc>
        <w:tc>
          <w:tcPr>
            <w:tcW w:w="6458" w:type="dxa"/>
          </w:tcPr>
          <w:p w14:paraId="51D4A27E" w14:textId="787DD95A" w:rsidR="001E0517" w:rsidRDefault="001E0517" w:rsidP="001E0517">
            <w:pPr>
              <w:rPr>
                <w:rFonts w:ascii="Times New Roman" w:hAnsi="Times New Roman" w:cs="Times New Roman"/>
                <w:lang w:val="en-US"/>
              </w:rPr>
            </w:pPr>
            <w:r w:rsidRPr="00193B22">
              <w:rPr>
                <w:rFonts w:ascii="Times New Roman" w:hAnsi="Times New Roman" w:cs="Times New Roman"/>
                <w:lang w:val="en-US"/>
              </w:rPr>
              <w:t>1</w:t>
            </w:r>
            <w:r w:rsidR="00252E39">
              <w:rPr>
                <w:rFonts w:ascii="Times New Roman" w:hAnsi="Times New Roman" w:cs="Times New Roman"/>
                <w:lang w:val="en-US"/>
              </w:rPr>
              <w:t>073</w:t>
            </w:r>
          </w:p>
        </w:tc>
      </w:tr>
      <w:tr w:rsidR="001E0517" w14:paraId="6888B0F5" w14:textId="77777777" w:rsidTr="00701400">
        <w:tc>
          <w:tcPr>
            <w:tcW w:w="1838" w:type="dxa"/>
          </w:tcPr>
          <w:p w14:paraId="48981010" w14:textId="67C0327D" w:rsidR="001E0517" w:rsidRDefault="00D806A1" w:rsidP="001E0517">
            <w:pPr>
              <w:rPr>
                <w:rFonts w:ascii="Times New Roman" w:hAnsi="Times New Roman" w:cs="Times New Roman"/>
                <w:lang w:val="en-US"/>
              </w:rPr>
            </w:pPr>
            <w:r>
              <w:rPr>
                <w:rFonts w:ascii="Times New Roman" w:hAnsi="Times New Roman" w:cs="Times New Roman"/>
                <w:lang w:val="en-US"/>
              </w:rPr>
              <w:t>Rich Text</w:t>
            </w:r>
          </w:p>
        </w:tc>
        <w:tc>
          <w:tcPr>
            <w:tcW w:w="6458" w:type="dxa"/>
          </w:tcPr>
          <w:p w14:paraId="0CAD1EF1" w14:textId="69B369B1" w:rsidR="001E0517" w:rsidRDefault="001E0517" w:rsidP="001E0517">
            <w:pPr>
              <w:rPr>
                <w:rFonts w:ascii="Times New Roman" w:hAnsi="Times New Roman" w:cs="Times New Roman"/>
                <w:lang w:val="en-US"/>
              </w:rPr>
            </w:pPr>
            <w:r w:rsidRPr="00193B22">
              <w:rPr>
                <w:rFonts w:ascii="Times New Roman" w:hAnsi="Times New Roman" w:cs="Times New Roman"/>
                <w:lang w:val="en-US"/>
              </w:rPr>
              <w:t>12</w:t>
            </w:r>
          </w:p>
        </w:tc>
      </w:tr>
      <w:tr w:rsidR="00A15351" w14:paraId="1BF5A61E" w14:textId="77777777" w:rsidTr="00701400">
        <w:tc>
          <w:tcPr>
            <w:tcW w:w="1838" w:type="dxa"/>
          </w:tcPr>
          <w:p w14:paraId="1A288B8A" w14:textId="0848CB84" w:rsidR="00A15351" w:rsidRDefault="00A15351" w:rsidP="001E0517">
            <w:pPr>
              <w:rPr>
                <w:rFonts w:ascii="Times New Roman" w:hAnsi="Times New Roman" w:cs="Times New Roman"/>
                <w:lang w:val="en-US"/>
              </w:rPr>
            </w:pPr>
            <w:r>
              <w:rPr>
                <w:rFonts w:ascii="Times New Roman" w:hAnsi="Times New Roman" w:cs="Times New Roman"/>
                <w:lang w:val="en-US"/>
              </w:rPr>
              <w:t>Exe</w:t>
            </w:r>
          </w:p>
        </w:tc>
        <w:tc>
          <w:tcPr>
            <w:tcW w:w="6458" w:type="dxa"/>
          </w:tcPr>
          <w:p w14:paraId="207DFA3C" w14:textId="0D06CB2B" w:rsidR="00A15351" w:rsidRPr="00193B22" w:rsidRDefault="00A15351" w:rsidP="001E0517">
            <w:pPr>
              <w:rPr>
                <w:rFonts w:ascii="Times New Roman" w:hAnsi="Times New Roman" w:cs="Times New Roman"/>
                <w:lang w:val="en-US"/>
              </w:rPr>
            </w:pPr>
            <w:r>
              <w:rPr>
                <w:rFonts w:ascii="Times New Roman" w:hAnsi="Times New Roman" w:cs="Times New Roman"/>
                <w:lang w:val="en-US"/>
              </w:rPr>
              <w:t>1423</w:t>
            </w:r>
          </w:p>
        </w:tc>
      </w:tr>
      <w:tr w:rsidR="001F5515" w14:paraId="2B29A3E0" w14:textId="77777777" w:rsidTr="00701400">
        <w:tc>
          <w:tcPr>
            <w:tcW w:w="1838" w:type="dxa"/>
          </w:tcPr>
          <w:p w14:paraId="467A5270" w14:textId="1818A4AD" w:rsidR="001F5515" w:rsidRDefault="00E25717" w:rsidP="001E0517">
            <w:pPr>
              <w:rPr>
                <w:rFonts w:ascii="Times New Roman" w:hAnsi="Times New Roman" w:cs="Times New Roman"/>
                <w:lang w:val="en-US"/>
              </w:rPr>
            </w:pPr>
            <w:r>
              <w:rPr>
                <w:rFonts w:ascii="Times New Roman" w:hAnsi="Times New Roman" w:cs="Times New Roman"/>
                <w:lang w:val="en-US"/>
              </w:rPr>
              <w:t>Dll</w:t>
            </w:r>
          </w:p>
        </w:tc>
        <w:tc>
          <w:tcPr>
            <w:tcW w:w="6458" w:type="dxa"/>
          </w:tcPr>
          <w:p w14:paraId="5DB95CCA" w14:textId="70C10D84" w:rsidR="001F5515" w:rsidRDefault="001837F5" w:rsidP="001E0517">
            <w:pPr>
              <w:rPr>
                <w:rFonts w:ascii="Times New Roman" w:hAnsi="Times New Roman" w:cs="Times New Roman"/>
                <w:lang w:val="en-US"/>
              </w:rPr>
            </w:pPr>
            <w:r>
              <w:rPr>
                <w:rFonts w:ascii="Times New Roman" w:hAnsi="Times New Roman" w:cs="Times New Roman"/>
                <w:lang w:val="en-US"/>
              </w:rPr>
              <w:t>5227</w:t>
            </w:r>
          </w:p>
        </w:tc>
      </w:tr>
      <w:tr w:rsidR="001837F5" w14:paraId="37E3BF39" w14:textId="77777777" w:rsidTr="00701400">
        <w:tc>
          <w:tcPr>
            <w:tcW w:w="1838" w:type="dxa"/>
          </w:tcPr>
          <w:p w14:paraId="29F74DDB" w14:textId="40A80655" w:rsidR="001837F5" w:rsidRDefault="00762351" w:rsidP="001E0517">
            <w:pPr>
              <w:rPr>
                <w:rFonts w:ascii="Times New Roman" w:hAnsi="Times New Roman" w:cs="Times New Roman"/>
                <w:lang w:val="en-US"/>
              </w:rPr>
            </w:pPr>
            <w:r>
              <w:rPr>
                <w:rFonts w:ascii="Times New Roman" w:hAnsi="Times New Roman" w:cs="Times New Roman"/>
                <w:lang w:val="en-US"/>
              </w:rPr>
              <w:t>Bat</w:t>
            </w:r>
          </w:p>
        </w:tc>
        <w:tc>
          <w:tcPr>
            <w:tcW w:w="6458" w:type="dxa"/>
          </w:tcPr>
          <w:p w14:paraId="0F72884E" w14:textId="49AF038F" w:rsidR="001837F5" w:rsidRDefault="008D248C" w:rsidP="001E0517">
            <w:pPr>
              <w:rPr>
                <w:rFonts w:ascii="Times New Roman" w:hAnsi="Times New Roman" w:cs="Times New Roman"/>
                <w:lang w:val="en-US"/>
              </w:rPr>
            </w:pPr>
            <w:r>
              <w:rPr>
                <w:rFonts w:ascii="Times New Roman" w:hAnsi="Times New Roman" w:cs="Times New Roman"/>
                <w:lang w:val="en-US"/>
              </w:rPr>
              <w:t>5</w:t>
            </w:r>
          </w:p>
        </w:tc>
      </w:tr>
      <w:tr w:rsidR="00762351" w14:paraId="4EB1E8F0" w14:textId="77777777" w:rsidTr="00701400">
        <w:tc>
          <w:tcPr>
            <w:tcW w:w="1838" w:type="dxa"/>
          </w:tcPr>
          <w:p w14:paraId="64E59130" w14:textId="759BC393" w:rsidR="00762351" w:rsidRDefault="00762351" w:rsidP="001E0517">
            <w:pPr>
              <w:rPr>
                <w:rFonts w:ascii="Times New Roman" w:hAnsi="Times New Roman" w:cs="Times New Roman"/>
                <w:lang w:val="en-US"/>
              </w:rPr>
            </w:pPr>
            <w:r>
              <w:rPr>
                <w:rFonts w:ascii="Times New Roman" w:hAnsi="Times New Roman" w:cs="Times New Roman"/>
                <w:lang w:val="en-US"/>
              </w:rPr>
              <w:t>Cmd</w:t>
            </w:r>
          </w:p>
        </w:tc>
        <w:tc>
          <w:tcPr>
            <w:tcW w:w="6458" w:type="dxa"/>
          </w:tcPr>
          <w:p w14:paraId="55FFBAE6" w14:textId="647DBFB6" w:rsidR="00762351" w:rsidRDefault="008D248C" w:rsidP="001E0517">
            <w:pPr>
              <w:rPr>
                <w:rFonts w:ascii="Times New Roman" w:hAnsi="Times New Roman" w:cs="Times New Roman"/>
                <w:lang w:val="en-US"/>
              </w:rPr>
            </w:pPr>
            <w:r>
              <w:rPr>
                <w:rFonts w:ascii="Times New Roman" w:hAnsi="Times New Roman" w:cs="Times New Roman"/>
                <w:lang w:val="en-US"/>
              </w:rPr>
              <w:t>2</w:t>
            </w:r>
          </w:p>
        </w:tc>
      </w:tr>
      <w:tr w:rsidR="00391AAF" w14:paraId="00053841" w14:textId="77777777" w:rsidTr="00701400">
        <w:tc>
          <w:tcPr>
            <w:tcW w:w="1838" w:type="dxa"/>
          </w:tcPr>
          <w:p w14:paraId="07D9D0B3" w14:textId="6A6C8EEE" w:rsidR="00391AAF" w:rsidRDefault="00391AAF" w:rsidP="001E0517">
            <w:pPr>
              <w:rPr>
                <w:rFonts w:ascii="Times New Roman" w:hAnsi="Times New Roman" w:cs="Times New Roman"/>
                <w:lang w:val="en-US"/>
              </w:rPr>
            </w:pPr>
            <w:r>
              <w:rPr>
                <w:rFonts w:ascii="Times New Roman" w:hAnsi="Times New Roman" w:cs="Times New Roman"/>
                <w:lang w:val="en-US"/>
              </w:rPr>
              <w:t>Com</w:t>
            </w:r>
          </w:p>
        </w:tc>
        <w:tc>
          <w:tcPr>
            <w:tcW w:w="6458" w:type="dxa"/>
          </w:tcPr>
          <w:p w14:paraId="4A281D9F" w14:textId="2ECE7821" w:rsidR="00391AAF" w:rsidRDefault="008D248C" w:rsidP="001E0517">
            <w:pPr>
              <w:rPr>
                <w:rFonts w:ascii="Times New Roman" w:hAnsi="Times New Roman" w:cs="Times New Roman"/>
                <w:lang w:val="en-US"/>
              </w:rPr>
            </w:pPr>
            <w:r>
              <w:rPr>
                <w:rFonts w:ascii="Times New Roman" w:hAnsi="Times New Roman" w:cs="Times New Roman"/>
                <w:lang w:val="en-US"/>
              </w:rPr>
              <w:t>18</w:t>
            </w:r>
          </w:p>
        </w:tc>
      </w:tr>
      <w:tr w:rsidR="00A15351" w14:paraId="0D616C4F" w14:textId="77777777" w:rsidTr="00701400">
        <w:tc>
          <w:tcPr>
            <w:tcW w:w="1838" w:type="dxa"/>
          </w:tcPr>
          <w:p w14:paraId="28D72A41" w14:textId="01591E0D" w:rsidR="00A15351" w:rsidRDefault="00A15351" w:rsidP="001E0517">
            <w:pPr>
              <w:rPr>
                <w:rFonts w:ascii="Times New Roman" w:hAnsi="Times New Roman" w:cs="Times New Roman"/>
                <w:lang w:val="en-US"/>
              </w:rPr>
            </w:pPr>
            <w:r>
              <w:rPr>
                <w:rFonts w:ascii="Times New Roman" w:hAnsi="Times New Roman" w:cs="Times New Roman"/>
                <w:lang w:val="en-US"/>
              </w:rPr>
              <w:t>Deleted</w:t>
            </w:r>
          </w:p>
        </w:tc>
        <w:tc>
          <w:tcPr>
            <w:tcW w:w="6458" w:type="dxa"/>
          </w:tcPr>
          <w:p w14:paraId="617CD76D" w14:textId="7851D383" w:rsidR="00A15351" w:rsidRPr="00193B22" w:rsidRDefault="00FC598C" w:rsidP="001E0517">
            <w:pPr>
              <w:rPr>
                <w:rFonts w:ascii="Times New Roman" w:hAnsi="Times New Roman" w:cs="Times New Roman"/>
                <w:lang w:val="en-US"/>
              </w:rPr>
            </w:pPr>
            <w:r>
              <w:rPr>
                <w:rFonts w:ascii="Times New Roman" w:hAnsi="Times New Roman" w:cs="Times New Roman"/>
                <w:lang w:val="en-US"/>
              </w:rPr>
              <w:t>3493 (1395 from File System)</w:t>
            </w:r>
          </w:p>
        </w:tc>
      </w:tr>
    </w:tbl>
    <w:p w14:paraId="51293C10" w14:textId="73AA8E48" w:rsidR="0060278F" w:rsidRPr="00A73670" w:rsidRDefault="0060278F" w:rsidP="00DD186D">
      <w:pPr>
        <w:rPr>
          <w:rFonts w:ascii="Times New Roman" w:hAnsi="Times New Roman" w:cs="Times New Roman"/>
        </w:rPr>
      </w:pPr>
    </w:p>
    <w:tbl>
      <w:tblPr>
        <w:tblStyle w:val="TableGrid"/>
        <w:tblW w:w="0" w:type="auto"/>
        <w:tblLook w:val="04A0" w:firstRow="1" w:lastRow="0" w:firstColumn="1" w:lastColumn="0" w:noHBand="0" w:noVBand="1"/>
      </w:tblPr>
      <w:tblGrid>
        <w:gridCol w:w="1838"/>
        <w:gridCol w:w="6458"/>
      </w:tblGrid>
      <w:tr w:rsidR="00E957F9" w14:paraId="4258A285" w14:textId="77777777" w:rsidTr="00633717">
        <w:trPr>
          <w:trHeight w:val="458"/>
        </w:trPr>
        <w:tc>
          <w:tcPr>
            <w:tcW w:w="8296" w:type="dxa"/>
            <w:gridSpan w:val="2"/>
            <w:shd w:val="clear" w:color="auto" w:fill="D9D9D9" w:themeFill="background1" w:themeFillShade="D9"/>
            <w:vAlign w:val="center"/>
          </w:tcPr>
          <w:p w14:paraId="391DABE8" w14:textId="5F17F8AC" w:rsidR="00E957F9" w:rsidRPr="00633717" w:rsidRDefault="00E957F9">
            <w:pPr>
              <w:rPr>
                <w:rFonts w:ascii="Times New Roman" w:hAnsi="Times New Roman" w:cs="Times New Roman"/>
                <w:b/>
                <w:bCs/>
                <w:lang w:val="en-US"/>
              </w:rPr>
            </w:pPr>
            <w:r w:rsidRPr="00633717">
              <w:rPr>
                <w:rFonts w:ascii="Times New Roman" w:hAnsi="Times New Roman" w:cs="Times New Roman"/>
                <w:b/>
                <w:bCs/>
              </w:rPr>
              <w:t xml:space="preserve">ΑΝΑΛΥΣΗ </w:t>
            </w:r>
            <w:r w:rsidRPr="00633717">
              <w:rPr>
                <w:rFonts w:ascii="Times New Roman" w:hAnsi="Times New Roman" w:cs="Times New Roman"/>
                <w:b/>
                <w:bCs/>
                <w:lang w:val="en-US"/>
              </w:rPr>
              <w:t>USB</w:t>
            </w:r>
          </w:p>
        </w:tc>
      </w:tr>
      <w:tr w:rsidR="00E957F9" w:rsidRPr="00BA054F" w14:paraId="077B3972" w14:textId="77777777">
        <w:tc>
          <w:tcPr>
            <w:tcW w:w="1838" w:type="dxa"/>
          </w:tcPr>
          <w:p w14:paraId="69338603" w14:textId="77777777" w:rsidR="00E957F9" w:rsidRPr="00701400" w:rsidRDefault="00E957F9">
            <w:pPr>
              <w:rPr>
                <w:rFonts w:ascii="Times New Roman" w:hAnsi="Times New Roman" w:cs="Times New Roman"/>
              </w:rPr>
            </w:pPr>
            <w:r>
              <w:rPr>
                <w:rFonts w:ascii="Times New Roman" w:hAnsi="Times New Roman" w:cs="Times New Roman"/>
              </w:rPr>
              <w:t>Πιστό Αντίγραφο</w:t>
            </w:r>
          </w:p>
        </w:tc>
        <w:tc>
          <w:tcPr>
            <w:tcW w:w="6458" w:type="dxa"/>
          </w:tcPr>
          <w:p w14:paraId="78A906EA" w14:textId="34069B5E" w:rsidR="00E957F9" w:rsidRDefault="00E957F9">
            <w:pPr>
              <w:rPr>
                <w:rFonts w:ascii="Times New Roman" w:hAnsi="Times New Roman" w:cs="Times New Roman"/>
                <w:lang w:val="en-US"/>
              </w:rPr>
            </w:pPr>
            <w:r w:rsidRPr="00812647">
              <w:rPr>
                <w:rFonts w:ascii="Times New Roman" w:hAnsi="Times New Roman" w:cs="Times New Roman"/>
                <w:lang w:val="en-US"/>
              </w:rPr>
              <w:t>/img_charlie-</w:t>
            </w:r>
            <w:r w:rsidR="00CB74AE" w:rsidRPr="00CB74AE">
              <w:rPr>
                <w:rFonts w:ascii="Times New Roman" w:hAnsi="Times New Roman" w:cs="Times New Roman"/>
                <w:lang w:val="en-US"/>
              </w:rPr>
              <w:t>work-usb-</w:t>
            </w:r>
            <w:r w:rsidRPr="00812647">
              <w:rPr>
                <w:rFonts w:ascii="Times New Roman" w:hAnsi="Times New Roman" w:cs="Times New Roman"/>
                <w:lang w:val="en-US"/>
              </w:rPr>
              <w:t>2009-12-11.E01</w:t>
            </w:r>
          </w:p>
        </w:tc>
      </w:tr>
      <w:tr w:rsidR="00E957F9" w14:paraId="3F65F26F" w14:textId="77777777">
        <w:tc>
          <w:tcPr>
            <w:tcW w:w="8296" w:type="dxa"/>
            <w:gridSpan w:val="2"/>
          </w:tcPr>
          <w:p w14:paraId="1D577666" w14:textId="77777777" w:rsidR="00E957F9" w:rsidRPr="006B71E5" w:rsidRDefault="00E957F9">
            <w:pPr>
              <w:rPr>
                <w:rFonts w:ascii="Times New Roman" w:hAnsi="Times New Roman" w:cs="Times New Roman"/>
              </w:rPr>
            </w:pPr>
            <w:r w:rsidRPr="006B71E5">
              <w:rPr>
                <w:rFonts w:ascii="Times New Roman" w:hAnsi="Times New Roman" w:cs="Times New Roman"/>
              </w:rPr>
              <w:t>Αρχεία</w:t>
            </w:r>
          </w:p>
        </w:tc>
      </w:tr>
      <w:tr w:rsidR="00E957F9" w14:paraId="4014B0F0" w14:textId="77777777">
        <w:tc>
          <w:tcPr>
            <w:tcW w:w="1838" w:type="dxa"/>
          </w:tcPr>
          <w:p w14:paraId="45125BD3" w14:textId="77777777" w:rsidR="00E957F9" w:rsidRDefault="00E957F9">
            <w:pPr>
              <w:rPr>
                <w:rFonts w:ascii="Times New Roman" w:hAnsi="Times New Roman" w:cs="Times New Roman"/>
                <w:lang w:val="en-US"/>
              </w:rPr>
            </w:pPr>
            <w:r w:rsidRPr="00193B22">
              <w:rPr>
                <w:rFonts w:ascii="Times New Roman" w:hAnsi="Times New Roman" w:cs="Times New Roman"/>
                <w:lang w:val="en-US"/>
              </w:rPr>
              <w:t>Images</w:t>
            </w:r>
          </w:p>
        </w:tc>
        <w:tc>
          <w:tcPr>
            <w:tcW w:w="6458" w:type="dxa"/>
          </w:tcPr>
          <w:p w14:paraId="6C597CC6" w14:textId="7409F7FC" w:rsidR="00E957F9" w:rsidRPr="00BC19B1" w:rsidRDefault="00BC19B1">
            <w:pPr>
              <w:rPr>
                <w:rFonts w:ascii="Times New Roman" w:hAnsi="Times New Roman" w:cs="Times New Roman"/>
                <w:lang w:val="en-US"/>
              </w:rPr>
            </w:pPr>
            <w:r>
              <w:rPr>
                <w:rFonts w:ascii="Times New Roman" w:hAnsi="Times New Roman" w:cs="Times New Roman"/>
                <w:lang w:val="en-US"/>
              </w:rPr>
              <w:t>1</w:t>
            </w:r>
            <w:r w:rsidR="00293B69">
              <w:rPr>
                <w:rFonts w:ascii="Times New Roman" w:hAnsi="Times New Roman" w:cs="Times New Roman"/>
                <w:lang w:val="en-US"/>
              </w:rPr>
              <w:t>1</w:t>
            </w:r>
          </w:p>
        </w:tc>
      </w:tr>
      <w:tr w:rsidR="00E957F9" w14:paraId="541DBAD7" w14:textId="77777777">
        <w:tc>
          <w:tcPr>
            <w:tcW w:w="1838" w:type="dxa"/>
          </w:tcPr>
          <w:p w14:paraId="74D4CE83" w14:textId="77777777" w:rsidR="00E957F9" w:rsidRDefault="00E957F9">
            <w:pPr>
              <w:rPr>
                <w:rFonts w:ascii="Times New Roman" w:hAnsi="Times New Roman" w:cs="Times New Roman"/>
                <w:lang w:val="en-US"/>
              </w:rPr>
            </w:pPr>
            <w:r w:rsidRPr="00193B22">
              <w:rPr>
                <w:rFonts w:ascii="Times New Roman" w:hAnsi="Times New Roman" w:cs="Times New Roman"/>
                <w:lang w:val="en-US"/>
              </w:rPr>
              <w:t>Videos</w:t>
            </w:r>
          </w:p>
        </w:tc>
        <w:tc>
          <w:tcPr>
            <w:tcW w:w="6458" w:type="dxa"/>
          </w:tcPr>
          <w:p w14:paraId="230363F0" w14:textId="5502BB6C" w:rsidR="00E957F9" w:rsidRDefault="0073018B">
            <w:pPr>
              <w:rPr>
                <w:rFonts w:ascii="Times New Roman" w:hAnsi="Times New Roman" w:cs="Times New Roman"/>
                <w:lang w:val="en-US"/>
              </w:rPr>
            </w:pPr>
            <w:r>
              <w:rPr>
                <w:rFonts w:ascii="Times New Roman" w:hAnsi="Times New Roman" w:cs="Times New Roman"/>
                <w:lang w:val="en-US"/>
              </w:rPr>
              <w:t>0</w:t>
            </w:r>
          </w:p>
        </w:tc>
      </w:tr>
      <w:tr w:rsidR="00E957F9" w14:paraId="2C55780D" w14:textId="77777777">
        <w:tc>
          <w:tcPr>
            <w:tcW w:w="1838" w:type="dxa"/>
          </w:tcPr>
          <w:p w14:paraId="13959CFB" w14:textId="77777777" w:rsidR="00E957F9" w:rsidRDefault="00E957F9">
            <w:pPr>
              <w:rPr>
                <w:rFonts w:ascii="Times New Roman" w:hAnsi="Times New Roman" w:cs="Times New Roman"/>
                <w:lang w:val="en-US"/>
              </w:rPr>
            </w:pPr>
            <w:r w:rsidRPr="00193B22">
              <w:rPr>
                <w:rFonts w:ascii="Times New Roman" w:hAnsi="Times New Roman" w:cs="Times New Roman"/>
                <w:lang w:val="en-US"/>
              </w:rPr>
              <w:t>Audio</w:t>
            </w:r>
          </w:p>
        </w:tc>
        <w:tc>
          <w:tcPr>
            <w:tcW w:w="6458" w:type="dxa"/>
          </w:tcPr>
          <w:p w14:paraId="6DB3F89C" w14:textId="1FB1E016" w:rsidR="00E957F9" w:rsidRDefault="00923F07">
            <w:pPr>
              <w:rPr>
                <w:rFonts w:ascii="Times New Roman" w:hAnsi="Times New Roman" w:cs="Times New Roman"/>
                <w:lang w:val="en-US"/>
              </w:rPr>
            </w:pPr>
            <w:r>
              <w:rPr>
                <w:rFonts w:ascii="Times New Roman" w:hAnsi="Times New Roman" w:cs="Times New Roman"/>
                <w:lang w:val="en-US"/>
              </w:rPr>
              <w:t>0</w:t>
            </w:r>
          </w:p>
        </w:tc>
      </w:tr>
      <w:tr w:rsidR="00E957F9" w14:paraId="76A025BE" w14:textId="77777777">
        <w:tc>
          <w:tcPr>
            <w:tcW w:w="1838" w:type="dxa"/>
          </w:tcPr>
          <w:p w14:paraId="65EB5C78" w14:textId="77777777" w:rsidR="00E957F9" w:rsidRDefault="00E957F9">
            <w:pPr>
              <w:rPr>
                <w:rFonts w:ascii="Times New Roman" w:hAnsi="Times New Roman" w:cs="Times New Roman"/>
                <w:lang w:val="en-US"/>
              </w:rPr>
            </w:pPr>
            <w:r w:rsidRPr="00193B22">
              <w:rPr>
                <w:rFonts w:ascii="Times New Roman" w:hAnsi="Times New Roman" w:cs="Times New Roman"/>
                <w:lang w:val="en-US"/>
              </w:rPr>
              <w:t>Archives</w:t>
            </w:r>
          </w:p>
        </w:tc>
        <w:tc>
          <w:tcPr>
            <w:tcW w:w="6458" w:type="dxa"/>
          </w:tcPr>
          <w:p w14:paraId="114747F4" w14:textId="18ED1EDC" w:rsidR="00E957F9" w:rsidRPr="00365043" w:rsidRDefault="006560E2">
            <w:pPr>
              <w:rPr>
                <w:rFonts w:ascii="Times New Roman" w:hAnsi="Times New Roman" w:cs="Times New Roman"/>
              </w:rPr>
            </w:pPr>
            <w:r>
              <w:rPr>
                <w:rFonts w:ascii="Times New Roman" w:hAnsi="Times New Roman" w:cs="Times New Roman"/>
              </w:rPr>
              <w:t>4</w:t>
            </w:r>
          </w:p>
        </w:tc>
      </w:tr>
      <w:tr w:rsidR="00E957F9" w14:paraId="74DD947E" w14:textId="77777777">
        <w:tc>
          <w:tcPr>
            <w:tcW w:w="1838" w:type="dxa"/>
          </w:tcPr>
          <w:p w14:paraId="78D4DC83" w14:textId="77777777" w:rsidR="00E957F9" w:rsidRDefault="00E957F9">
            <w:pPr>
              <w:rPr>
                <w:rFonts w:ascii="Times New Roman" w:hAnsi="Times New Roman" w:cs="Times New Roman"/>
                <w:lang w:val="en-US"/>
              </w:rPr>
            </w:pPr>
            <w:r w:rsidRPr="00193B22">
              <w:rPr>
                <w:rFonts w:ascii="Times New Roman" w:hAnsi="Times New Roman" w:cs="Times New Roman"/>
                <w:lang w:val="en-US"/>
              </w:rPr>
              <w:t>Databases</w:t>
            </w:r>
          </w:p>
        </w:tc>
        <w:tc>
          <w:tcPr>
            <w:tcW w:w="6458" w:type="dxa"/>
          </w:tcPr>
          <w:p w14:paraId="191C7C69" w14:textId="3702AB78" w:rsidR="00E957F9" w:rsidRPr="00365043" w:rsidRDefault="006560E2">
            <w:pPr>
              <w:rPr>
                <w:rFonts w:ascii="Times New Roman" w:hAnsi="Times New Roman" w:cs="Times New Roman"/>
              </w:rPr>
            </w:pPr>
            <w:r>
              <w:rPr>
                <w:rFonts w:ascii="Times New Roman" w:hAnsi="Times New Roman" w:cs="Times New Roman"/>
              </w:rPr>
              <w:t>1</w:t>
            </w:r>
          </w:p>
        </w:tc>
      </w:tr>
      <w:tr w:rsidR="00E957F9" w14:paraId="461FA0D7" w14:textId="77777777">
        <w:tc>
          <w:tcPr>
            <w:tcW w:w="1838" w:type="dxa"/>
          </w:tcPr>
          <w:p w14:paraId="7396A97F" w14:textId="77777777" w:rsidR="00E957F9" w:rsidRDefault="00E957F9">
            <w:pPr>
              <w:rPr>
                <w:rFonts w:ascii="Times New Roman" w:hAnsi="Times New Roman" w:cs="Times New Roman"/>
                <w:lang w:val="en-US"/>
              </w:rPr>
            </w:pPr>
            <w:r w:rsidRPr="00193B22">
              <w:rPr>
                <w:rFonts w:ascii="Times New Roman" w:hAnsi="Times New Roman" w:cs="Times New Roman"/>
                <w:lang w:val="en-US"/>
              </w:rPr>
              <w:t>HTML</w:t>
            </w:r>
          </w:p>
        </w:tc>
        <w:tc>
          <w:tcPr>
            <w:tcW w:w="6458" w:type="dxa"/>
          </w:tcPr>
          <w:p w14:paraId="75F15390" w14:textId="2591E79A" w:rsidR="00E957F9" w:rsidRDefault="00923F07">
            <w:pPr>
              <w:rPr>
                <w:rFonts w:ascii="Times New Roman" w:hAnsi="Times New Roman" w:cs="Times New Roman"/>
                <w:lang w:val="en-US"/>
              </w:rPr>
            </w:pPr>
            <w:r>
              <w:rPr>
                <w:rFonts w:ascii="Times New Roman" w:hAnsi="Times New Roman" w:cs="Times New Roman"/>
                <w:lang w:val="en-US"/>
              </w:rPr>
              <w:t>0</w:t>
            </w:r>
          </w:p>
        </w:tc>
      </w:tr>
      <w:tr w:rsidR="00E957F9" w14:paraId="153DE6E3" w14:textId="77777777">
        <w:tc>
          <w:tcPr>
            <w:tcW w:w="1838" w:type="dxa"/>
          </w:tcPr>
          <w:p w14:paraId="466A36BD" w14:textId="77777777" w:rsidR="00E957F9" w:rsidRPr="002F3AAF" w:rsidRDefault="00E957F9">
            <w:pPr>
              <w:rPr>
                <w:rFonts w:ascii="Times New Roman" w:hAnsi="Times New Roman" w:cs="Times New Roman"/>
                <w:lang w:val="en-US"/>
              </w:rPr>
            </w:pPr>
            <w:r>
              <w:rPr>
                <w:rFonts w:ascii="Times New Roman" w:hAnsi="Times New Roman" w:cs="Times New Roman"/>
                <w:lang w:val="en-US"/>
              </w:rPr>
              <w:t>Office</w:t>
            </w:r>
          </w:p>
        </w:tc>
        <w:tc>
          <w:tcPr>
            <w:tcW w:w="6458" w:type="dxa"/>
          </w:tcPr>
          <w:p w14:paraId="73C2DA4E" w14:textId="590CD8B8" w:rsidR="00E957F9" w:rsidRDefault="00E92153">
            <w:pPr>
              <w:rPr>
                <w:rFonts w:ascii="Times New Roman" w:hAnsi="Times New Roman" w:cs="Times New Roman"/>
                <w:lang w:val="en-US"/>
              </w:rPr>
            </w:pPr>
            <w:r>
              <w:rPr>
                <w:rFonts w:ascii="Times New Roman" w:hAnsi="Times New Roman" w:cs="Times New Roman"/>
                <w:lang w:val="en-US"/>
              </w:rPr>
              <w:t>1</w:t>
            </w:r>
          </w:p>
        </w:tc>
      </w:tr>
      <w:tr w:rsidR="00E957F9" w14:paraId="76AD0DF2" w14:textId="77777777">
        <w:tc>
          <w:tcPr>
            <w:tcW w:w="1838" w:type="dxa"/>
          </w:tcPr>
          <w:p w14:paraId="02CF5262" w14:textId="77777777" w:rsidR="00E957F9" w:rsidRDefault="00E957F9">
            <w:pPr>
              <w:rPr>
                <w:rFonts w:ascii="Times New Roman" w:hAnsi="Times New Roman" w:cs="Times New Roman"/>
                <w:lang w:val="en-US"/>
              </w:rPr>
            </w:pPr>
            <w:r>
              <w:rPr>
                <w:rFonts w:ascii="Times New Roman" w:hAnsi="Times New Roman" w:cs="Times New Roman"/>
                <w:lang w:val="en-US"/>
              </w:rPr>
              <w:t>Pdf</w:t>
            </w:r>
            <w:r w:rsidRPr="00193B22">
              <w:rPr>
                <w:rFonts w:ascii="Times New Roman" w:hAnsi="Times New Roman" w:cs="Times New Roman"/>
                <w:lang w:val="en-US"/>
              </w:rPr>
              <w:t xml:space="preserve"> </w:t>
            </w:r>
          </w:p>
        </w:tc>
        <w:tc>
          <w:tcPr>
            <w:tcW w:w="6458" w:type="dxa"/>
          </w:tcPr>
          <w:p w14:paraId="66982AC1" w14:textId="55540DE9" w:rsidR="00E957F9" w:rsidRDefault="00E92153">
            <w:pPr>
              <w:rPr>
                <w:rFonts w:ascii="Times New Roman" w:hAnsi="Times New Roman" w:cs="Times New Roman"/>
                <w:lang w:val="en-US"/>
              </w:rPr>
            </w:pPr>
            <w:r>
              <w:rPr>
                <w:rFonts w:ascii="Times New Roman" w:hAnsi="Times New Roman" w:cs="Times New Roman"/>
                <w:lang w:val="en-US"/>
              </w:rPr>
              <w:t>12</w:t>
            </w:r>
          </w:p>
        </w:tc>
      </w:tr>
      <w:tr w:rsidR="00E957F9" w14:paraId="1A2DEFE5" w14:textId="77777777">
        <w:tc>
          <w:tcPr>
            <w:tcW w:w="1838" w:type="dxa"/>
          </w:tcPr>
          <w:p w14:paraId="67FCF9F8" w14:textId="77777777" w:rsidR="00E957F9" w:rsidRDefault="00E957F9">
            <w:pPr>
              <w:rPr>
                <w:rFonts w:ascii="Times New Roman" w:hAnsi="Times New Roman" w:cs="Times New Roman"/>
                <w:lang w:val="en-US"/>
              </w:rPr>
            </w:pPr>
            <w:r>
              <w:rPr>
                <w:rFonts w:ascii="Times New Roman" w:hAnsi="Times New Roman" w:cs="Times New Roman"/>
                <w:lang w:val="en-US"/>
              </w:rPr>
              <w:t>Plain Text</w:t>
            </w:r>
          </w:p>
        </w:tc>
        <w:tc>
          <w:tcPr>
            <w:tcW w:w="6458" w:type="dxa"/>
          </w:tcPr>
          <w:p w14:paraId="6F0E7F13" w14:textId="77336290" w:rsidR="00E957F9" w:rsidRDefault="0055084C">
            <w:pPr>
              <w:rPr>
                <w:rFonts w:ascii="Times New Roman" w:hAnsi="Times New Roman" w:cs="Times New Roman"/>
                <w:lang w:val="en-US"/>
              </w:rPr>
            </w:pPr>
            <w:r>
              <w:rPr>
                <w:rFonts w:ascii="Times New Roman" w:hAnsi="Times New Roman" w:cs="Times New Roman"/>
                <w:lang w:val="en-US"/>
              </w:rPr>
              <w:t>163</w:t>
            </w:r>
          </w:p>
        </w:tc>
      </w:tr>
      <w:tr w:rsidR="00E957F9" w14:paraId="3AB22F3A" w14:textId="77777777">
        <w:tc>
          <w:tcPr>
            <w:tcW w:w="1838" w:type="dxa"/>
          </w:tcPr>
          <w:p w14:paraId="6F58DE8F" w14:textId="77777777" w:rsidR="00E957F9" w:rsidRDefault="00E957F9">
            <w:pPr>
              <w:rPr>
                <w:rFonts w:ascii="Times New Roman" w:hAnsi="Times New Roman" w:cs="Times New Roman"/>
                <w:lang w:val="en-US"/>
              </w:rPr>
            </w:pPr>
            <w:r>
              <w:rPr>
                <w:rFonts w:ascii="Times New Roman" w:hAnsi="Times New Roman" w:cs="Times New Roman"/>
                <w:lang w:val="en-US"/>
              </w:rPr>
              <w:t>Rich Text</w:t>
            </w:r>
          </w:p>
        </w:tc>
        <w:tc>
          <w:tcPr>
            <w:tcW w:w="6458" w:type="dxa"/>
          </w:tcPr>
          <w:p w14:paraId="3F5F00E5" w14:textId="77777777" w:rsidR="00E957F9" w:rsidRDefault="00E957F9">
            <w:pPr>
              <w:rPr>
                <w:rFonts w:ascii="Times New Roman" w:hAnsi="Times New Roman" w:cs="Times New Roman"/>
                <w:lang w:val="en-US"/>
              </w:rPr>
            </w:pPr>
            <w:r w:rsidRPr="00193B22">
              <w:rPr>
                <w:rFonts w:ascii="Times New Roman" w:hAnsi="Times New Roman" w:cs="Times New Roman"/>
                <w:lang w:val="en-US"/>
              </w:rPr>
              <w:t>12</w:t>
            </w:r>
          </w:p>
        </w:tc>
      </w:tr>
      <w:tr w:rsidR="00E957F9" w14:paraId="3D8FDE1D" w14:textId="77777777">
        <w:tc>
          <w:tcPr>
            <w:tcW w:w="1838" w:type="dxa"/>
          </w:tcPr>
          <w:p w14:paraId="60CA9C56" w14:textId="77777777" w:rsidR="00E957F9" w:rsidRDefault="00E957F9">
            <w:pPr>
              <w:rPr>
                <w:rFonts w:ascii="Times New Roman" w:hAnsi="Times New Roman" w:cs="Times New Roman"/>
                <w:lang w:val="en-US"/>
              </w:rPr>
            </w:pPr>
            <w:r>
              <w:rPr>
                <w:rFonts w:ascii="Times New Roman" w:hAnsi="Times New Roman" w:cs="Times New Roman"/>
                <w:lang w:val="en-US"/>
              </w:rPr>
              <w:t>Exe</w:t>
            </w:r>
          </w:p>
        </w:tc>
        <w:tc>
          <w:tcPr>
            <w:tcW w:w="6458" w:type="dxa"/>
          </w:tcPr>
          <w:p w14:paraId="57DC6808" w14:textId="7333E0E6" w:rsidR="00E957F9" w:rsidRPr="00193B22" w:rsidRDefault="00B52A10">
            <w:pPr>
              <w:rPr>
                <w:rFonts w:ascii="Times New Roman" w:hAnsi="Times New Roman" w:cs="Times New Roman"/>
                <w:lang w:val="en-US"/>
              </w:rPr>
            </w:pPr>
            <w:r>
              <w:rPr>
                <w:rFonts w:ascii="Times New Roman" w:hAnsi="Times New Roman" w:cs="Times New Roman"/>
                <w:lang w:val="en-US"/>
              </w:rPr>
              <w:t>2</w:t>
            </w:r>
          </w:p>
        </w:tc>
      </w:tr>
      <w:tr w:rsidR="00E957F9" w14:paraId="51E1C4AD" w14:textId="77777777">
        <w:tc>
          <w:tcPr>
            <w:tcW w:w="1838" w:type="dxa"/>
          </w:tcPr>
          <w:p w14:paraId="5348C4E4" w14:textId="77777777" w:rsidR="00E957F9" w:rsidRDefault="00E957F9">
            <w:pPr>
              <w:rPr>
                <w:rFonts w:ascii="Times New Roman" w:hAnsi="Times New Roman" w:cs="Times New Roman"/>
                <w:lang w:val="en-US"/>
              </w:rPr>
            </w:pPr>
            <w:r>
              <w:rPr>
                <w:rFonts w:ascii="Times New Roman" w:hAnsi="Times New Roman" w:cs="Times New Roman"/>
                <w:lang w:val="en-US"/>
              </w:rPr>
              <w:t>Dll</w:t>
            </w:r>
          </w:p>
        </w:tc>
        <w:tc>
          <w:tcPr>
            <w:tcW w:w="6458" w:type="dxa"/>
          </w:tcPr>
          <w:p w14:paraId="29B64E2C" w14:textId="122B787C" w:rsidR="00E957F9" w:rsidRDefault="00EF20A1">
            <w:pPr>
              <w:rPr>
                <w:rFonts w:ascii="Times New Roman" w:hAnsi="Times New Roman" w:cs="Times New Roman"/>
                <w:lang w:val="en-US"/>
              </w:rPr>
            </w:pPr>
            <w:r>
              <w:rPr>
                <w:rFonts w:ascii="Times New Roman" w:hAnsi="Times New Roman" w:cs="Times New Roman"/>
                <w:lang w:val="en-US"/>
              </w:rPr>
              <w:t>0</w:t>
            </w:r>
          </w:p>
        </w:tc>
      </w:tr>
      <w:tr w:rsidR="00E957F9" w14:paraId="6016D234" w14:textId="77777777">
        <w:tc>
          <w:tcPr>
            <w:tcW w:w="1838" w:type="dxa"/>
          </w:tcPr>
          <w:p w14:paraId="5D4300C1" w14:textId="77777777" w:rsidR="00E957F9" w:rsidRDefault="00E957F9">
            <w:pPr>
              <w:rPr>
                <w:rFonts w:ascii="Times New Roman" w:hAnsi="Times New Roman" w:cs="Times New Roman"/>
                <w:lang w:val="en-US"/>
              </w:rPr>
            </w:pPr>
            <w:r>
              <w:rPr>
                <w:rFonts w:ascii="Times New Roman" w:hAnsi="Times New Roman" w:cs="Times New Roman"/>
                <w:lang w:val="en-US"/>
              </w:rPr>
              <w:t>Bat</w:t>
            </w:r>
          </w:p>
        </w:tc>
        <w:tc>
          <w:tcPr>
            <w:tcW w:w="6458" w:type="dxa"/>
          </w:tcPr>
          <w:p w14:paraId="6E80D922" w14:textId="28371424" w:rsidR="00E957F9" w:rsidRDefault="00EF20A1">
            <w:pPr>
              <w:rPr>
                <w:rFonts w:ascii="Times New Roman" w:hAnsi="Times New Roman" w:cs="Times New Roman"/>
                <w:lang w:val="en-US"/>
              </w:rPr>
            </w:pPr>
            <w:r>
              <w:rPr>
                <w:rFonts w:ascii="Times New Roman" w:hAnsi="Times New Roman" w:cs="Times New Roman"/>
                <w:lang w:val="en-US"/>
              </w:rPr>
              <w:t>0</w:t>
            </w:r>
          </w:p>
        </w:tc>
      </w:tr>
      <w:tr w:rsidR="00E957F9" w14:paraId="3CFF4925" w14:textId="77777777">
        <w:tc>
          <w:tcPr>
            <w:tcW w:w="1838" w:type="dxa"/>
          </w:tcPr>
          <w:p w14:paraId="668B019C" w14:textId="77777777" w:rsidR="00E957F9" w:rsidRDefault="00E957F9">
            <w:pPr>
              <w:rPr>
                <w:rFonts w:ascii="Times New Roman" w:hAnsi="Times New Roman" w:cs="Times New Roman"/>
                <w:lang w:val="en-US"/>
              </w:rPr>
            </w:pPr>
            <w:r>
              <w:rPr>
                <w:rFonts w:ascii="Times New Roman" w:hAnsi="Times New Roman" w:cs="Times New Roman"/>
                <w:lang w:val="en-US"/>
              </w:rPr>
              <w:lastRenderedPageBreak/>
              <w:t>Cmd</w:t>
            </w:r>
          </w:p>
        </w:tc>
        <w:tc>
          <w:tcPr>
            <w:tcW w:w="6458" w:type="dxa"/>
          </w:tcPr>
          <w:p w14:paraId="7DC9AD03" w14:textId="4F0FE2A8" w:rsidR="00E957F9" w:rsidRDefault="00EF20A1">
            <w:pPr>
              <w:rPr>
                <w:rFonts w:ascii="Times New Roman" w:hAnsi="Times New Roman" w:cs="Times New Roman"/>
                <w:lang w:val="en-US"/>
              </w:rPr>
            </w:pPr>
            <w:r>
              <w:rPr>
                <w:rFonts w:ascii="Times New Roman" w:hAnsi="Times New Roman" w:cs="Times New Roman"/>
                <w:lang w:val="en-US"/>
              </w:rPr>
              <w:t>0</w:t>
            </w:r>
          </w:p>
        </w:tc>
      </w:tr>
      <w:tr w:rsidR="00E957F9" w14:paraId="44569271" w14:textId="77777777">
        <w:tc>
          <w:tcPr>
            <w:tcW w:w="1838" w:type="dxa"/>
          </w:tcPr>
          <w:p w14:paraId="28A5F06D" w14:textId="77777777" w:rsidR="00E957F9" w:rsidRDefault="00E957F9">
            <w:pPr>
              <w:rPr>
                <w:rFonts w:ascii="Times New Roman" w:hAnsi="Times New Roman" w:cs="Times New Roman"/>
                <w:lang w:val="en-US"/>
              </w:rPr>
            </w:pPr>
            <w:r>
              <w:rPr>
                <w:rFonts w:ascii="Times New Roman" w:hAnsi="Times New Roman" w:cs="Times New Roman"/>
                <w:lang w:val="en-US"/>
              </w:rPr>
              <w:t>Com</w:t>
            </w:r>
          </w:p>
        </w:tc>
        <w:tc>
          <w:tcPr>
            <w:tcW w:w="6458" w:type="dxa"/>
          </w:tcPr>
          <w:p w14:paraId="0105533A" w14:textId="45FA43A9" w:rsidR="00E957F9" w:rsidRDefault="00EF20A1">
            <w:pPr>
              <w:rPr>
                <w:rFonts w:ascii="Times New Roman" w:hAnsi="Times New Roman" w:cs="Times New Roman"/>
                <w:lang w:val="en-US"/>
              </w:rPr>
            </w:pPr>
            <w:r>
              <w:rPr>
                <w:rFonts w:ascii="Times New Roman" w:hAnsi="Times New Roman" w:cs="Times New Roman"/>
                <w:lang w:val="en-US"/>
              </w:rPr>
              <w:t>0</w:t>
            </w:r>
          </w:p>
        </w:tc>
      </w:tr>
      <w:tr w:rsidR="00E957F9" w14:paraId="0E6BF435" w14:textId="77777777">
        <w:tc>
          <w:tcPr>
            <w:tcW w:w="1838" w:type="dxa"/>
          </w:tcPr>
          <w:p w14:paraId="483CBFA2" w14:textId="77777777" w:rsidR="00E957F9" w:rsidRDefault="00E957F9">
            <w:pPr>
              <w:rPr>
                <w:rFonts w:ascii="Times New Roman" w:hAnsi="Times New Roman" w:cs="Times New Roman"/>
                <w:lang w:val="en-US"/>
              </w:rPr>
            </w:pPr>
            <w:r>
              <w:rPr>
                <w:rFonts w:ascii="Times New Roman" w:hAnsi="Times New Roman" w:cs="Times New Roman"/>
                <w:lang w:val="en-US"/>
              </w:rPr>
              <w:t>Deleted</w:t>
            </w:r>
          </w:p>
        </w:tc>
        <w:tc>
          <w:tcPr>
            <w:tcW w:w="6458" w:type="dxa"/>
          </w:tcPr>
          <w:p w14:paraId="5D909333" w14:textId="79A68A4E" w:rsidR="00E957F9" w:rsidRPr="00193B22" w:rsidRDefault="00B911FC">
            <w:pPr>
              <w:rPr>
                <w:rFonts w:ascii="Times New Roman" w:hAnsi="Times New Roman" w:cs="Times New Roman"/>
                <w:lang w:val="en-US"/>
              </w:rPr>
            </w:pPr>
            <w:r>
              <w:rPr>
                <w:rFonts w:ascii="Times New Roman" w:hAnsi="Times New Roman" w:cs="Times New Roman"/>
                <w:lang w:val="en-US"/>
              </w:rPr>
              <w:t xml:space="preserve">2 </w:t>
            </w:r>
            <w:r w:rsidR="00E957F9">
              <w:rPr>
                <w:rFonts w:ascii="Times New Roman" w:hAnsi="Times New Roman" w:cs="Times New Roman"/>
                <w:lang w:val="en-US"/>
              </w:rPr>
              <w:t>(</w:t>
            </w:r>
            <w:r>
              <w:rPr>
                <w:rFonts w:ascii="Times New Roman" w:hAnsi="Times New Roman" w:cs="Times New Roman"/>
                <w:lang w:val="en-US"/>
              </w:rPr>
              <w:t>2</w:t>
            </w:r>
            <w:r w:rsidR="00E957F9">
              <w:rPr>
                <w:rFonts w:ascii="Times New Roman" w:hAnsi="Times New Roman" w:cs="Times New Roman"/>
                <w:lang w:val="en-US"/>
              </w:rPr>
              <w:t xml:space="preserve"> from File System)</w:t>
            </w:r>
          </w:p>
        </w:tc>
      </w:tr>
    </w:tbl>
    <w:p w14:paraId="24E0BA94" w14:textId="77777777" w:rsidR="00BA0EF2" w:rsidRPr="00A73670" w:rsidRDefault="00BA0EF2" w:rsidP="00DD186D">
      <w:pPr>
        <w:rPr>
          <w:rFonts w:ascii="Times New Roman" w:hAnsi="Times New Roman" w:cs="Times New Roman"/>
        </w:rPr>
      </w:pPr>
    </w:p>
    <w:p w14:paraId="15F5124F" w14:textId="6C7B1525" w:rsidR="006E7B6A" w:rsidRPr="00633717" w:rsidRDefault="006E7B6A" w:rsidP="00DD186D">
      <w:pPr>
        <w:rPr>
          <w:rFonts w:ascii="Times New Roman" w:hAnsi="Times New Roman" w:cs="Times New Roman"/>
          <w:b/>
          <w:bCs/>
          <w:sz w:val="24"/>
          <w:szCs w:val="24"/>
        </w:rPr>
      </w:pPr>
      <w:r w:rsidRPr="00633717">
        <w:rPr>
          <w:rFonts w:ascii="Times New Roman" w:hAnsi="Times New Roman" w:cs="Times New Roman"/>
          <w:b/>
          <w:bCs/>
          <w:sz w:val="24"/>
          <w:szCs w:val="24"/>
        </w:rPr>
        <w:t>Ευρήματα</w:t>
      </w:r>
    </w:p>
    <w:p w14:paraId="34F78870" w14:textId="7F73E660" w:rsidR="006E7B6A" w:rsidRPr="004E65A2" w:rsidRDefault="00640644" w:rsidP="00211C34">
      <w:pPr>
        <w:jc w:val="both"/>
        <w:rPr>
          <w:rFonts w:ascii="Times New Roman" w:hAnsi="Times New Roman" w:cs="Times New Roman"/>
        </w:rPr>
      </w:pPr>
      <w:r>
        <w:rPr>
          <w:rFonts w:ascii="Times New Roman" w:hAnsi="Times New Roman" w:cs="Times New Roman"/>
        </w:rPr>
        <w:t>Από τα συνολικά 36 ευρήματα, β</w:t>
      </w:r>
      <w:r w:rsidR="00133776">
        <w:rPr>
          <w:rFonts w:ascii="Times New Roman" w:hAnsi="Times New Roman" w:cs="Times New Roman"/>
        </w:rPr>
        <w:t>ρήκαμε 4 φωτογραφίες</w:t>
      </w:r>
      <w:r w:rsidR="00DD3BE3">
        <w:rPr>
          <w:rFonts w:ascii="Times New Roman" w:hAnsi="Times New Roman" w:cs="Times New Roman"/>
        </w:rPr>
        <w:t>, από τις οποίες οι δυο ήταν στεγανογραφ</w:t>
      </w:r>
      <w:r w:rsidR="00487575">
        <w:rPr>
          <w:rFonts w:ascii="Times New Roman" w:hAnsi="Times New Roman" w:cs="Times New Roman"/>
        </w:rPr>
        <w:t>η</w:t>
      </w:r>
      <w:r w:rsidR="00DD3BE3">
        <w:rPr>
          <w:rFonts w:ascii="Times New Roman" w:hAnsi="Times New Roman" w:cs="Times New Roman"/>
        </w:rPr>
        <w:t>μένες</w:t>
      </w:r>
      <w:r w:rsidR="00840EB7">
        <w:rPr>
          <w:rFonts w:ascii="Times New Roman" w:hAnsi="Times New Roman" w:cs="Times New Roman"/>
        </w:rPr>
        <w:t>, ενώ οι υπόλοιπες δυο</w:t>
      </w:r>
      <w:r w:rsidR="00DD3BE3">
        <w:rPr>
          <w:rFonts w:ascii="Times New Roman" w:hAnsi="Times New Roman" w:cs="Times New Roman"/>
        </w:rPr>
        <w:t xml:space="preserve"> </w:t>
      </w:r>
      <w:r w:rsidR="007439EB">
        <w:rPr>
          <w:rFonts w:ascii="Times New Roman" w:hAnsi="Times New Roman" w:cs="Times New Roman"/>
        </w:rPr>
        <w:t xml:space="preserve">περιέχονταν σε </w:t>
      </w:r>
      <w:r w:rsidR="003874D0">
        <w:rPr>
          <w:rFonts w:ascii="Times New Roman" w:hAnsi="Times New Roman" w:cs="Times New Roman"/>
        </w:rPr>
        <w:t xml:space="preserve">ένα προστατευμένο από κωδικό αρχείο </w:t>
      </w:r>
      <w:r w:rsidR="003874D0">
        <w:rPr>
          <w:rFonts w:ascii="Times New Roman" w:hAnsi="Times New Roman" w:cs="Times New Roman"/>
          <w:lang w:val="en-US"/>
        </w:rPr>
        <w:t>zip</w:t>
      </w:r>
      <w:r w:rsidR="003874D0" w:rsidRPr="003874D0">
        <w:rPr>
          <w:rFonts w:ascii="Times New Roman" w:hAnsi="Times New Roman" w:cs="Times New Roman"/>
        </w:rPr>
        <w:t>.</w:t>
      </w:r>
      <w:r w:rsidR="003B70EE">
        <w:rPr>
          <w:rFonts w:ascii="Times New Roman" w:hAnsi="Times New Roman" w:cs="Times New Roman"/>
        </w:rPr>
        <w:t xml:space="preserve"> Τα προγράμματα που χρησιμοποιήθηκαν για την στεγανογραφία είναι το </w:t>
      </w:r>
      <w:r w:rsidR="003B70EE">
        <w:rPr>
          <w:rFonts w:ascii="Times New Roman" w:hAnsi="Times New Roman" w:cs="Times New Roman"/>
          <w:lang w:val="en-US"/>
        </w:rPr>
        <w:t>Cygnus</w:t>
      </w:r>
      <w:r w:rsidR="003B70EE" w:rsidRPr="003B70EE">
        <w:rPr>
          <w:rFonts w:ascii="Times New Roman" w:hAnsi="Times New Roman" w:cs="Times New Roman"/>
        </w:rPr>
        <w:t xml:space="preserve"> </w:t>
      </w:r>
      <w:r w:rsidR="003B70EE">
        <w:rPr>
          <w:rFonts w:ascii="Times New Roman" w:hAnsi="Times New Roman" w:cs="Times New Roman"/>
          <w:lang w:val="en-US"/>
        </w:rPr>
        <w:t>HEX</w:t>
      </w:r>
      <w:r w:rsidR="003B70EE" w:rsidRPr="003B70EE">
        <w:rPr>
          <w:rFonts w:ascii="Times New Roman" w:hAnsi="Times New Roman" w:cs="Times New Roman"/>
        </w:rPr>
        <w:t xml:space="preserve"> </w:t>
      </w:r>
      <w:r w:rsidR="003B70EE">
        <w:rPr>
          <w:rFonts w:ascii="Times New Roman" w:hAnsi="Times New Roman" w:cs="Times New Roman"/>
          <w:lang w:val="en-US"/>
        </w:rPr>
        <w:t>Editor</w:t>
      </w:r>
      <w:r w:rsidR="003B70EE" w:rsidRPr="003B70EE">
        <w:rPr>
          <w:rFonts w:ascii="Times New Roman" w:hAnsi="Times New Roman" w:cs="Times New Roman"/>
        </w:rPr>
        <w:t xml:space="preserve"> </w:t>
      </w:r>
      <w:r w:rsidR="003B70EE">
        <w:rPr>
          <w:rFonts w:ascii="Times New Roman" w:hAnsi="Times New Roman" w:cs="Times New Roman"/>
        </w:rPr>
        <w:t xml:space="preserve">και το </w:t>
      </w:r>
      <w:r w:rsidR="003B70EE">
        <w:rPr>
          <w:rFonts w:ascii="Times New Roman" w:hAnsi="Times New Roman" w:cs="Times New Roman"/>
          <w:lang w:val="en-US"/>
        </w:rPr>
        <w:t>Invisible</w:t>
      </w:r>
      <w:r w:rsidR="003B70EE" w:rsidRPr="003B70EE">
        <w:rPr>
          <w:rFonts w:ascii="Times New Roman" w:hAnsi="Times New Roman" w:cs="Times New Roman"/>
        </w:rPr>
        <w:t xml:space="preserve"> </w:t>
      </w:r>
      <w:r w:rsidR="003B70EE">
        <w:rPr>
          <w:rFonts w:ascii="Times New Roman" w:hAnsi="Times New Roman" w:cs="Times New Roman"/>
          <w:lang w:val="en-US"/>
        </w:rPr>
        <w:t>Secrets</w:t>
      </w:r>
      <w:r w:rsidR="0026097C" w:rsidRPr="0026097C">
        <w:rPr>
          <w:rFonts w:ascii="Times New Roman" w:hAnsi="Times New Roman" w:cs="Times New Roman"/>
        </w:rPr>
        <w:t>.</w:t>
      </w:r>
      <w:r w:rsidR="0026097C">
        <w:rPr>
          <w:rFonts w:ascii="Times New Roman" w:hAnsi="Times New Roman" w:cs="Times New Roman"/>
        </w:rPr>
        <w:t xml:space="preserve"> Επιπλέον βρέθηκαν 23 </w:t>
      </w:r>
      <w:r w:rsidR="0026097C">
        <w:rPr>
          <w:rFonts w:ascii="Times New Roman" w:hAnsi="Times New Roman" w:cs="Times New Roman"/>
          <w:lang w:val="en-US"/>
        </w:rPr>
        <w:t>google</w:t>
      </w:r>
      <w:r w:rsidR="0026097C" w:rsidRPr="0026097C">
        <w:rPr>
          <w:rFonts w:ascii="Times New Roman" w:hAnsi="Times New Roman" w:cs="Times New Roman"/>
        </w:rPr>
        <w:t xml:space="preserve"> </w:t>
      </w:r>
      <w:r w:rsidR="0026097C">
        <w:rPr>
          <w:rFonts w:ascii="Times New Roman" w:hAnsi="Times New Roman" w:cs="Times New Roman"/>
          <w:lang w:val="en-US"/>
        </w:rPr>
        <w:t>searches</w:t>
      </w:r>
      <w:r w:rsidR="0026097C" w:rsidRPr="0026097C">
        <w:rPr>
          <w:rFonts w:ascii="Times New Roman" w:hAnsi="Times New Roman" w:cs="Times New Roman"/>
        </w:rPr>
        <w:t xml:space="preserve"> </w:t>
      </w:r>
      <w:r w:rsidR="0026097C">
        <w:rPr>
          <w:rFonts w:ascii="Times New Roman" w:hAnsi="Times New Roman" w:cs="Times New Roman"/>
        </w:rPr>
        <w:t>τα οποία μεταξύ άλλων περιλάμβαναν αν</w:t>
      </w:r>
      <w:r w:rsidR="00ED0048">
        <w:rPr>
          <w:rFonts w:ascii="Times New Roman" w:hAnsi="Times New Roman" w:cs="Times New Roman"/>
        </w:rPr>
        <w:t xml:space="preserve">αζητήσεις για πατέντες, </w:t>
      </w:r>
      <w:r w:rsidR="0007427B">
        <w:rPr>
          <w:rFonts w:ascii="Times New Roman" w:hAnsi="Times New Roman" w:cs="Times New Roman"/>
        </w:rPr>
        <w:t xml:space="preserve">κατέβασμα ύποπτων προγραμμάτων, εξωτικά ταξίδια και </w:t>
      </w:r>
      <w:r w:rsidR="00EE338E">
        <w:rPr>
          <w:rFonts w:ascii="Times New Roman" w:hAnsi="Times New Roman" w:cs="Times New Roman"/>
        </w:rPr>
        <w:t xml:space="preserve">πολυτελή αυτοκίνητα. </w:t>
      </w:r>
      <w:r w:rsidR="00FF381E">
        <w:rPr>
          <w:rFonts w:ascii="Times New Roman" w:hAnsi="Times New Roman" w:cs="Times New Roman"/>
        </w:rPr>
        <w:t>Ακό</w:t>
      </w:r>
      <w:r w:rsidR="0006453A">
        <w:rPr>
          <w:rFonts w:ascii="Times New Roman" w:hAnsi="Times New Roman" w:cs="Times New Roman"/>
        </w:rPr>
        <w:t>μ</w:t>
      </w:r>
      <w:r w:rsidR="00FF381E">
        <w:rPr>
          <w:rFonts w:ascii="Times New Roman" w:hAnsi="Times New Roman" w:cs="Times New Roman"/>
        </w:rPr>
        <w:t>η</w:t>
      </w:r>
      <w:r w:rsidR="00880DFA">
        <w:rPr>
          <w:rFonts w:ascii="Times New Roman" w:hAnsi="Times New Roman" w:cs="Times New Roman"/>
        </w:rPr>
        <w:t xml:space="preserve">, βρέθηκαν 6 </w:t>
      </w:r>
      <w:r w:rsidR="00880DFA">
        <w:rPr>
          <w:rFonts w:ascii="Times New Roman" w:hAnsi="Times New Roman" w:cs="Times New Roman"/>
          <w:lang w:val="en-US"/>
        </w:rPr>
        <w:t>emails</w:t>
      </w:r>
      <w:r w:rsidR="00880DFA" w:rsidRPr="00880DFA">
        <w:rPr>
          <w:rFonts w:ascii="Times New Roman" w:hAnsi="Times New Roman" w:cs="Times New Roman"/>
        </w:rPr>
        <w:t xml:space="preserve"> </w:t>
      </w:r>
      <w:r w:rsidR="00880DFA">
        <w:rPr>
          <w:rFonts w:ascii="Times New Roman" w:hAnsi="Times New Roman" w:cs="Times New Roman"/>
        </w:rPr>
        <w:t xml:space="preserve">από τα οποία τα 4 είχαν ανταλλαχθεί με τον κ. </w:t>
      </w:r>
      <w:r w:rsidR="00880DFA">
        <w:rPr>
          <w:rFonts w:ascii="Times New Roman" w:hAnsi="Times New Roman" w:cs="Times New Roman"/>
          <w:lang w:val="en-US"/>
        </w:rPr>
        <w:t>Jai</w:t>
      </w:r>
      <w:r w:rsidR="00F953CB">
        <w:rPr>
          <w:rFonts w:ascii="Times New Roman" w:hAnsi="Times New Roman" w:cs="Times New Roman"/>
          <w:lang w:val="en-US"/>
        </w:rPr>
        <w:t>me</w:t>
      </w:r>
      <w:r w:rsidR="00F953CB" w:rsidRPr="00F953CB">
        <w:rPr>
          <w:rFonts w:ascii="Times New Roman" w:hAnsi="Times New Roman" w:cs="Times New Roman"/>
        </w:rPr>
        <w:t xml:space="preserve"> </w:t>
      </w:r>
      <w:r w:rsidR="00F953CB">
        <w:rPr>
          <w:rFonts w:ascii="Times New Roman" w:hAnsi="Times New Roman" w:cs="Times New Roman"/>
        </w:rPr>
        <w:t xml:space="preserve">της εταιρείας </w:t>
      </w:r>
      <w:r w:rsidR="00F953CB">
        <w:rPr>
          <w:rFonts w:ascii="Times New Roman" w:hAnsi="Times New Roman" w:cs="Times New Roman"/>
          <w:lang w:val="en-US"/>
        </w:rPr>
        <w:t>Project</w:t>
      </w:r>
      <w:r w:rsidR="00F953CB" w:rsidRPr="00F953CB">
        <w:rPr>
          <w:rFonts w:ascii="Times New Roman" w:hAnsi="Times New Roman" w:cs="Times New Roman"/>
        </w:rPr>
        <w:t>2400</w:t>
      </w:r>
      <w:r w:rsidR="00F953CB">
        <w:rPr>
          <w:rFonts w:ascii="Times New Roman" w:hAnsi="Times New Roman" w:cs="Times New Roman"/>
        </w:rPr>
        <w:t xml:space="preserve">, ενώ τα άλλα 2 με τον κ. </w:t>
      </w:r>
      <w:r w:rsidR="00F953CB">
        <w:rPr>
          <w:rFonts w:ascii="Times New Roman" w:hAnsi="Times New Roman" w:cs="Times New Roman"/>
          <w:lang w:val="en-US"/>
        </w:rPr>
        <w:t>Andy</w:t>
      </w:r>
      <w:r w:rsidR="00F953CB" w:rsidRPr="00F953CB">
        <w:rPr>
          <w:rFonts w:ascii="Times New Roman" w:hAnsi="Times New Roman" w:cs="Times New Roman"/>
        </w:rPr>
        <w:t xml:space="preserve"> </w:t>
      </w:r>
      <w:r w:rsidR="00F953CB">
        <w:rPr>
          <w:rFonts w:ascii="Times New Roman" w:hAnsi="Times New Roman" w:cs="Times New Roman"/>
        </w:rPr>
        <w:t xml:space="preserve">της εταιρείας </w:t>
      </w:r>
      <w:r w:rsidR="00F953CB">
        <w:rPr>
          <w:rFonts w:ascii="Times New Roman" w:hAnsi="Times New Roman" w:cs="Times New Roman"/>
          <w:lang w:val="en-US"/>
        </w:rPr>
        <w:t>SWExpert</w:t>
      </w:r>
      <w:r w:rsidR="00F953CB" w:rsidRPr="00F953CB">
        <w:rPr>
          <w:rFonts w:ascii="Times New Roman" w:hAnsi="Times New Roman" w:cs="Times New Roman"/>
        </w:rPr>
        <w:t>.</w:t>
      </w:r>
      <w:r w:rsidR="004E65A2" w:rsidRPr="004E65A2">
        <w:rPr>
          <w:rFonts w:ascii="Times New Roman" w:hAnsi="Times New Roman" w:cs="Times New Roman"/>
        </w:rPr>
        <w:t xml:space="preserve"> </w:t>
      </w:r>
      <w:r w:rsidR="00EC7123">
        <w:rPr>
          <w:rFonts w:ascii="Times New Roman" w:hAnsi="Times New Roman" w:cs="Times New Roman"/>
        </w:rPr>
        <w:t xml:space="preserve">Στα 2 </w:t>
      </w:r>
      <w:r w:rsidR="00EC7123">
        <w:rPr>
          <w:rFonts w:ascii="Times New Roman" w:hAnsi="Times New Roman" w:cs="Times New Roman"/>
          <w:lang w:val="en-US"/>
        </w:rPr>
        <w:t>emails</w:t>
      </w:r>
      <w:r w:rsidR="00EC7123" w:rsidRPr="00EC7123">
        <w:rPr>
          <w:rFonts w:ascii="Times New Roman" w:hAnsi="Times New Roman" w:cs="Times New Roman"/>
        </w:rPr>
        <w:t xml:space="preserve"> </w:t>
      </w:r>
      <w:r w:rsidR="00EC7123">
        <w:rPr>
          <w:rFonts w:ascii="Times New Roman" w:hAnsi="Times New Roman" w:cs="Times New Roman"/>
        </w:rPr>
        <w:t xml:space="preserve">που αφορούσαν τον κ. </w:t>
      </w:r>
      <w:r w:rsidR="00EC7123">
        <w:rPr>
          <w:rFonts w:ascii="Times New Roman" w:hAnsi="Times New Roman" w:cs="Times New Roman"/>
          <w:lang w:val="en-US"/>
        </w:rPr>
        <w:t>Andy</w:t>
      </w:r>
      <w:r w:rsidR="00EC7123" w:rsidRPr="00EC7123">
        <w:rPr>
          <w:rFonts w:ascii="Times New Roman" w:hAnsi="Times New Roman" w:cs="Times New Roman"/>
        </w:rPr>
        <w:t xml:space="preserve"> </w:t>
      </w:r>
      <w:r w:rsidR="00EC7123">
        <w:rPr>
          <w:rFonts w:ascii="Times New Roman" w:hAnsi="Times New Roman" w:cs="Times New Roman"/>
        </w:rPr>
        <w:t xml:space="preserve">βρέθηκαν </w:t>
      </w:r>
      <w:r w:rsidR="00FF6254">
        <w:rPr>
          <w:rFonts w:ascii="Times New Roman" w:hAnsi="Times New Roman" w:cs="Times New Roman"/>
        </w:rPr>
        <w:t xml:space="preserve">στοιχεία εκβιασμού </w:t>
      </w:r>
      <w:r w:rsidR="00244806">
        <w:rPr>
          <w:rFonts w:ascii="Times New Roman" w:hAnsi="Times New Roman" w:cs="Times New Roman"/>
        </w:rPr>
        <w:t xml:space="preserve"> που θα ακύρωναν </w:t>
      </w:r>
      <w:r w:rsidR="00796EC2">
        <w:rPr>
          <w:rFonts w:ascii="Times New Roman" w:hAnsi="Times New Roman" w:cs="Times New Roman"/>
        </w:rPr>
        <w:t>την</w:t>
      </w:r>
      <w:r w:rsidR="00FF6254">
        <w:rPr>
          <w:rFonts w:ascii="Times New Roman" w:hAnsi="Times New Roman" w:cs="Times New Roman"/>
        </w:rPr>
        <w:t xml:space="preserve"> πατέντα</w:t>
      </w:r>
      <w:r w:rsidR="00244806">
        <w:rPr>
          <w:rFonts w:ascii="Times New Roman" w:hAnsi="Times New Roman" w:cs="Times New Roman"/>
        </w:rPr>
        <w:t xml:space="preserve"> του</w:t>
      </w:r>
      <w:r w:rsidR="00FF6254">
        <w:rPr>
          <w:rFonts w:ascii="Times New Roman" w:hAnsi="Times New Roman" w:cs="Times New Roman"/>
        </w:rPr>
        <w:t>. Τέλος</w:t>
      </w:r>
      <w:r w:rsidR="0067382D">
        <w:rPr>
          <w:rFonts w:ascii="Times New Roman" w:hAnsi="Times New Roman" w:cs="Times New Roman"/>
        </w:rPr>
        <w:t>,</w:t>
      </w:r>
      <w:r w:rsidR="00FF6254">
        <w:rPr>
          <w:rFonts w:ascii="Times New Roman" w:hAnsi="Times New Roman" w:cs="Times New Roman"/>
        </w:rPr>
        <w:t xml:space="preserve"> στα 4 </w:t>
      </w:r>
      <w:r w:rsidR="00FF6254">
        <w:rPr>
          <w:rFonts w:ascii="Times New Roman" w:hAnsi="Times New Roman" w:cs="Times New Roman"/>
          <w:lang w:val="en-US"/>
        </w:rPr>
        <w:t>emails</w:t>
      </w:r>
      <w:r w:rsidR="00FF6254" w:rsidRPr="00FF6254">
        <w:rPr>
          <w:rFonts w:ascii="Times New Roman" w:hAnsi="Times New Roman" w:cs="Times New Roman"/>
        </w:rPr>
        <w:t xml:space="preserve"> </w:t>
      </w:r>
      <w:r w:rsidR="00FF6254">
        <w:rPr>
          <w:rFonts w:ascii="Times New Roman" w:hAnsi="Times New Roman" w:cs="Times New Roman"/>
        </w:rPr>
        <w:t xml:space="preserve">που αφορούσαν τον κ. </w:t>
      </w:r>
      <w:r w:rsidR="00FF6254">
        <w:rPr>
          <w:rFonts w:ascii="Times New Roman" w:hAnsi="Times New Roman" w:cs="Times New Roman"/>
          <w:lang w:val="en-US"/>
        </w:rPr>
        <w:t>Jaime</w:t>
      </w:r>
      <w:r w:rsidR="00FF6254" w:rsidRPr="00FF6254">
        <w:rPr>
          <w:rFonts w:ascii="Times New Roman" w:hAnsi="Times New Roman" w:cs="Times New Roman"/>
        </w:rPr>
        <w:t xml:space="preserve"> </w:t>
      </w:r>
      <w:r w:rsidR="00244806">
        <w:rPr>
          <w:rFonts w:ascii="Times New Roman" w:hAnsi="Times New Roman" w:cs="Times New Roman"/>
        </w:rPr>
        <w:t xml:space="preserve">διαπιστώθηκε περιστατικό </w:t>
      </w:r>
      <w:r w:rsidR="00FF6254">
        <w:rPr>
          <w:rFonts w:ascii="Times New Roman" w:hAnsi="Times New Roman" w:cs="Times New Roman"/>
        </w:rPr>
        <w:t>βιομηχανικής κατασκοπίας</w:t>
      </w:r>
      <w:r w:rsidR="00244806">
        <w:rPr>
          <w:rFonts w:ascii="Times New Roman" w:hAnsi="Times New Roman" w:cs="Times New Roman"/>
        </w:rPr>
        <w:t xml:space="preserve">, με τον ύποπτο να </w:t>
      </w:r>
      <w:r w:rsidR="00AF1851">
        <w:rPr>
          <w:rFonts w:ascii="Times New Roman" w:hAnsi="Times New Roman" w:cs="Times New Roman"/>
        </w:rPr>
        <w:t xml:space="preserve">προτείνει την </w:t>
      </w:r>
      <w:r w:rsidR="00F9277F">
        <w:rPr>
          <w:rFonts w:ascii="Times New Roman" w:hAnsi="Times New Roman" w:cs="Times New Roman"/>
        </w:rPr>
        <w:t xml:space="preserve">ανταλλαγή εμπιστευτικών πληροφοριών για πατέντες που αφορούσαν την </w:t>
      </w:r>
      <w:r w:rsidR="00F9277F">
        <w:rPr>
          <w:rFonts w:ascii="Times New Roman" w:hAnsi="Times New Roman" w:cs="Times New Roman"/>
          <w:lang w:val="en-US"/>
        </w:rPr>
        <w:t>M</w:t>
      </w:r>
      <w:r w:rsidR="00F9277F" w:rsidRPr="00F9277F">
        <w:rPr>
          <w:rFonts w:ascii="Times New Roman" w:hAnsi="Times New Roman" w:cs="Times New Roman"/>
        </w:rPr>
        <w:t xml:space="preserve">57 </w:t>
      </w:r>
      <w:r w:rsidR="00F9277F">
        <w:rPr>
          <w:rFonts w:ascii="Times New Roman" w:hAnsi="Times New Roman" w:cs="Times New Roman"/>
          <w:lang w:val="en-US"/>
        </w:rPr>
        <w:t>Biz</w:t>
      </w:r>
      <w:r w:rsidR="00F9277F">
        <w:rPr>
          <w:rFonts w:ascii="Times New Roman" w:hAnsi="Times New Roman" w:cs="Times New Roman"/>
        </w:rPr>
        <w:t>, έναντι χρηματικού αντιτίμου.</w:t>
      </w:r>
      <w:r w:rsidR="005023AE">
        <w:rPr>
          <w:rFonts w:ascii="Times New Roman" w:hAnsi="Times New Roman" w:cs="Times New Roman"/>
        </w:rPr>
        <w:t xml:space="preserve"> </w:t>
      </w:r>
    </w:p>
    <w:p w14:paraId="7743195C" w14:textId="77777777" w:rsidR="005023AE" w:rsidRDefault="005023AE" w:rsidP="00211C34">
      <w:pPr>
        <w:jc w:val="both"/>
        <w:rPr>
          <w:rFonts w:ascii="Times New Roman" w:hAnsi="Times New Roman" w:cs="Times New Roman"/>
        </w:rPr>
      </w:pPr>
    </w:p>
    <w:p w14:paraId="4FFB3969" w14:textId="71ED0099" w:rsidR="005023AE" w:rsidRPr="0038117D" w:rsidRDefault="005023AE" w:rsidP="005023AE">
      <w:pPr>
        <w:jc w:val="both"/>
        <w:rPr>
          <w:rFonts w:ascii="Times New Roman" w:hAnsi="Times New Roman" w:cs="Times New Roman"/>
        </w:rPr>
      </w:pPr>
      <w:r w:rsidRPr="0038117D">
        <w:rPr>
          <w:rFonts w:ascii="Times New Roman" w:hAnsi="Times New Roman" w:cs="Times New Roman"/>
        </w:rPr>
        <w:t xml:space="preserve">Αναλύοντας τα παραπάνω ευρήματα μπορέσαμε να αποκρυπτογραφήσουμε τις εικόνες. Χρησιμοποιήσαμε το πρόγραμμα Invidible Secrets με τον κωδικό «nitro» και τον decryption algorithm BlowFish ώστε να </w:t>
      </w:r>
      <w:r>
        <w:rPr>
          <w:rFonts w:ascii="Times New Roman" w:hAnsi="Times New Roman" w:cs="Times New Roman"/>
        </w:rPr>
        <w:t>αποστεγανογραφήσουμε</w:t>
      </w:r>
      <w:r w:rsidRPr="0038117D">
        <w:rPr>
          <w:rFonts w:ascii="Times New Roman" w:hAnsi="Times New Roman" w:cs="Times New Roman"/>
        </w:rPr>
        <w:t xml:space="preserve"> την εικόνα με τον αστροναύτη που είχε αποστείλει στον Jaime. Η εικόνα περιείχε το αρχείο «Nitroba work.odt», το οποίο</w:t>
      </w:r>
      <w:r w:rsidRPr="004C01B8">
        <w:rPr>
          <w:rFonts w:ascii="Times New Roman" w:hAnsi="Times New Roman" w:cs="Times New Roman"/>
        </w:rPr>
        <w:t xml:space="preserve"> </w:t>
      </w:r>
      <w:r w:rsidR="004C01B8">
        <w:rPr>
          <w:rFonts w:ascii="Times New Roman" w:hAnsi="Times New Roman" w:cs="Times New Roman"/>
        </w:rPr>
        <w:t>αποτελεί στοιχείο βιομηχανικής κατασκοπείας</w:t>
      </w:r>
      <w:r w:rsidRPr="0038117D">
        <w:rPr>
          <w:rFonts w:ascii="Times New Roman" w:hAnsi="Times New Roman" w:cs="Times New Roman"/>
        </w:rPr>
        <w:t>. Ανοίγοντας την 2</w:t>
      </w:r>
      <w:r w:rsidRPr="0038117D">
        <w:rPr>
          <w:rFonts w:ascii="Times New Roman" w:hAnsi="Times New Roman" w:cs="Times New Roman"/>
          <w:vertAlign w:val="superscript"/>
        </w:rPr>
        <w:t>η</w:t>
      </w:r>
      <w:r w:rsidRPr="0038117D">
        <w:rPr>
          <w:rFonts w:ascii="Times New Roman" w:hAnsi="Times New Roman" w:cs="Times New Roman"/>
        </w:rPr>
        <w:t xml:space="preserve"> εικόνα είτε με text editor είτε κάνοντας dictionary attack μέσω του εργαλείου ArchPR, μπορέσαμε να βρούμε τον κωδικό «immortal», ο οποίος ξεκλείδωνε το αρχείο zip. Μέσα στο αρχείο zip περιέχονταν 2 εικόνες tif</w:t>
      </w:r>
      <w:r>
        <w:rPr>
          <w:rFonts w:ascii="Times New Roman" w:hAnsi="Times New Roman" w:cs="Times New Roman"/>
        </w:rPr>
        <w:t xml:space="preserve"> (</w:t>
      </w:r>
      <w:r w:rsidRPr="00E42511">
        <w:rPr>
          <w:rFonts w:ascii="Times New Roman" w:hAnsi="Times New Roman" w:cs="Times New Roman"/>
        </w:rPr>
        <w:t>us005026637-001.tif</w:t>
      </w:r>
      <w:r>
        <w:rPr>
          <w:rFonts w:ascii="Times New Roman" w:hAnsi="Times New Roman" w:cs="Times New Roman"/>
        </w:rPr>
        <w:t xml:space="preserve"> και </w:t>
      </w:r>
      <w:r w:rsidRPr="00E42511">
        <w:rPr>
          <w:rFonts w:ascii="Times New Roman" w:hAnsi="Times New Roman" w:cs="Times New Roman"/>
        </w:rPr>
        <w:t>us006982168-001.tif</w:t>
      </w:r>
      <w:r>
        <w:rPr>
          <w:rFonts w:ascii="Times New Roman" w:hAnsi="Times New Roman" w:cs="Times New Roman"/>
        </w:rPr>
        <w:t>)</w:t>
      </w:r>
      <w:r w:rsidRPr="0038117D">
        <w:rPr>
          <w:rFonts w:ascii="Times New Roman" w:hAnsi="Times New Roman" w:cs="Times New Roman"/>
        </w:rPr>
        <w:t xml:space="preserve"> οι οποίες αφορούσαν τις πατέντες υπ’ αριθμόν «US 6,682,168 B1» και «5,026,637».</w:t>
      </w:r>
    </w:p>
    <w:p w14:paraId="418615B3" w14:textId="77777777" w:rsidR="005023AE" w:rsidRPr="00F9277F" w:rsidRDefault="005023AE" w:rsidP="00211C34">
      <w:pPr>
        <w:jc w:val="both"/>
        <w:rPr>
          <w:rFonts w:ascii="Times New Roman" w:hAnsi="Times New Roman" w:cs="Times New Roman"/>
        </w:rPr>
      </w:pPr>
    </w:p>
    <w:p w14:paraId="58570585" w14:textId="77777777" w:rsidR="00FB160F" w:rsidRPr="006664B9" w:rsidRDefault="00FB160F" w:rsidP="00DD186D">
      <w:pPr>
        <w:rPr>
          <w:rFonts w:ascii="Times New Roman" w:hAnsi="Times New Roman" w:cs="Times New Roman"/>
        </w:rPr>
      </w:pP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0B18FA" w14:paraId="20D59CE2" w14:textId="77777777" w:rsidTr="00474608">
        <w:trPr>
          <w:trHeight w:val="332"/>
        </w:trPr>
        <w:tc>
          <w:tcPr>
            <w:tcW w:w="4148" w:type="dxa"/>
          </w:tcPr>
          <w:p w14:paraId="3B929DE5" w14:textId="7626F1FA" w:rsidR="000B18FA" w:rsidRPr="00EC20B9" w:rsidRDefault="00EC20B9" w:rsidP="00BD4F07">
            <w:pPr>
              <w:jc w:val="center"/>
              <w:rPr>
                <w:rFonts w:ascii="Times New Roman" w:hAnsi="Times New Roman" w:cs="Times New Roman"/>
              </w:rPr>
            </w:pPr>
            <w:r>
              <w:rPr>
                <w:rFonts w:ascii="Times New Roman" w:hAnsi="Times New Roman" w:cs="Times New Roman"/>
              </w:rPr>
              <w:t>ΕΥΡΗΜΑΤΑ</w:t>
            </w:r>
          </w:p>
        </w:tc>
        <w:tc>
          <w:tcPr>
            <w:tcW w:w="4148" w:type="dxa"/>
          </w:tcPr>
          <w:p w14:paraId="02C02845" w14:textId="25882003" w:rsidR="000B18FA" w:rsidRPr="00EC20B9" w:rsidRDefault="00EC20B9" w:rsidP="00474608">
            <w:pPr>
              <w:jc w:val="center"/>
              <w:rPr>
                <w:rFonts w:ascii="Times New Roman" w:hAnsi="Times New Roman" w:cs="Times New Roman"/>
              </w:rPr>
            </w:pPr>
            <w:r>
              <w:rPr>
                <w:rFonts w:ascii="Times New Roman" w:hAnsi="Times New Roman" w:cs="Times New Roman"/>
              </w:rPr>
              <w:t>ΑΡ</w:t>
            </w:r>
            <w:r w:rsidR="00190814">
              <w:rPr>
                <w:rFonts w:ascii="Times New Roman" w:hAnsi="Times New Roman" w:cs="Times New Roman"/>
              </w:rPr>
              <w:t>ΙΘΜΟΣ</w:t>
            </w:r>
          </w:p>
        </w:tc>
      </w:tr>
      <w:tr w:rsidR="000B18FA" w14:paraId="6BFC6497" w14:textId="77777777" w:rsidTr="00474608">
        <w:trPr>
          <w:trHeight w:val="369"/>
        </w:trPr>
        <w:tc>
          <w:tcPr>
            <w:tcW w:w="4148" w:type="dxa"/>
          </w:tcPr>
          <w:p w14:paraId="3DF05E53" w14:textId="0208267D" w:rsidR="000B18FA" w:rsidRDefault="00474608" w:rsidP="00BD4F07">
            <w:pPr>
              <w:jc w:val="center"/>
              <w:rPr>
                <w:rFonts w:ascii="Times New Roman" w:hAnsi="Times New Roman" w:cs="Times New Roman"/>
                <w:lang w:val="en-US"/>
              </w:rPr>
            </w:pPr>
            <w:r>
              <w:rPr>
                <w:rFonts w:ascii="Times New Roman" w:hAnsi="Times New Roman" w:cs="Times New Roman"/>
              </w:rPr>
              <w:t>Φωτογραφίες</w:t>
            </w:r>
          </w:p>
        </w:tc>
        <w:tc>
          <w:tcPr>
            <w:tcW w:w="4148" w:type="dxa"/>
          </w:tcPr>
          <w:p w14:paraId="495F66ED" w14:textId="7F0F716B" w:rsidR="000B18FA" w:rsidRPr="00584602" w:rsidRDefault="00584602" w:rsidP="00584602">
            <w:pPr>
              <w:jc w:val="center"/>
              <w:rPr>
                <w:rFonts w:ascii="Times New Roman" w:hAnsi="Times New Roman" w:cs="Times New Roman"/>
              </w:rPr>
            </w:pPr>
            <w:r>
              <w:rPr>
                <w:rFonts w:ascii="Times New Roman" w:hAnsi="Times New Roman" w:cs="Times New Roman"/>
              </w:rPr>
              <w:t>4</w:t>
            </w:r>
          </w:p>
        </w:tc>
      </w:tr>
      <w:tr w:rsidR="000B18FA" w14:paraId="1A08236B" w14:textId="77777777" w:rsidTr="00584602">
        <w:trPr>
          <w:trHeight w:val="351"/>
        </w:trPr>
        <w:tc>
          <w:tcPr>
            <w:tcW w:w="4148" w:type="dxa"/>
          </w:tcPr>
          <w:p w14:paraId="4CABF488" w14:textId="36CBEE8B" w:rsidR="000B18FA" w:rsidRDefault="00DB3B77" w:rsidP="00BD4F07">
            <w:pPr>
              <w:jc w:val="center"/>
              <w:rPr>
                <w:rFonts w:ascii="Times New Roman" w:hAnsi="Times New Roman" w:cs="Times New Roman"/>
                <w:lang w:val="en-US"/>
              </w:rPr>
            </w:pPr>
            <w:r>
              <w:rPr>
                <w:rFonts w:ascii="Times New Roman" w:hAnsi="Times New Roman" w:cs="Times New Roman"/>
                <w:lang w:val="en-US"/>
              </w:rPr>
              <w:t>Archives</w:t>
            </w:r>
          </w:p>
        </w:tc>
        <w:tc>
          <w:tcPr>
            <w:tcW w:w="4148" w:type="dxa"/>
          </w:tcPr>
          <w:p w14:paraId="7BD0F306" w14:textId="0242598E" w:rsidR="000B18FA" w:rsidRPr="00584602" w:rsidRDefault="00584602" w:rsidP="00C00E8E">
            <w:pPr>
              <w:jc w:val="center"/>
              <w:rPr>
                <w:rFonts w:ascii="Times New Roman" w:hAnsi="Times New Roman" w:cs="Times New Roman"/>
              </w:rPr>
            </w:pPr>
            <w:r>
              <w:rPr>
                <w:rFonts w:ascii="Times New Roman" w:hAnsi="Times New Roman" w:cs="Times New Roman"/>
              </w:rPr>
              <w:t>1</w:t>
            </w:r>
          </w:p>
        </w:tc>
      </w:tr>
      <w:tr w:rsidR="000B18FA" w14:paraId="6177D753" w14:textId="77777777" w:rsidTr="00584602">
        <w:trPr>
          <w:trHeight w:val="369"/>
        </w:trPr>
        <w:tc>
          <w:tcPr>
            <w:tcW w:w="4148" w:type="dxa"/>
          </w:tcPr>
          <w:p w14:paraId="45438BA0" w14:textId="5DE9FDFF" w:rsidR="000B18FA" w:rsidRDefault="00133776" w:rsidP="00BD4F07">
            <w:pPr>
              <w:jc w:val="center"/>
              <w:rPr>
                <w:rFonts w:ascii="Times New Roman" w:hAnsi="Times New Roman" w:cs="Times New Roman"/>
                <w:lang w:val="en-US"/>
              </w:rPr>
            </w:pPr>
            <w:r>
              <w:rPr>
                <w:rFonts w:ascii="Times New Roman" w:hAnsi="Times New Roman" w:cs="Times New Roman"/>
              </w:rPr>
              <w:t xml:space="preserve">Ύποπτα </w:t>
            </w:r>
            <w:r w:rsidR="00584602">
              <w:rPr>
                <w:rFonts w:ascii="Times New Roman" w:hAnsi="Times New Roman" w:cs="Times New Roman"/>
              </w:rPr>
              <w:t>Προγράμματα</w:t>
            </w:r>
          </w:p>
        </w:tc>
        <w:tc>
          <w:tcPr>
            <w:tcW w:w="4148" w:type="dxa"/>
          </w:tcPr>
          <w:p w14:paraId="4B50451A" w14:textId="592BCBEA" w:rsidR="000B18FA" w:rsidRDefault="00AE1C08" w:rsidP="00AE1C08">
            <w:pPr>
              <w:jc w:val="center"/>
              <w:rPr>
                <w:rFonts w:ascii="Times New Roman" w:hAnsi="Times New Roman" w:cs="Times New Roman"/>
                <w:lang w:val="en-US"/>
              </w:rPr>
            </w:pPr>
            <w:r>
              <w:rPr>
                <w:rFonts w:ascii="Times New Roman" w:hAnsi="Times New Roman" w:cs="Times New Roman"/>
                <w:lang w:val="en-US"/>
              </w:rPr>
              <w:t>2</w:t>
            </w:r>
          </w:p>
        </w:tc>
      </w:tr>
      <w:tr w:rsidR="000B18FA" w14:paraId="1D4D3DE5" w14:textId="77777777" w:rsidTr="00911BE2">
        <w:trPr>
          <w:trHeight w:val="369"/>
        </w:trPr>
        <w:tc>
          <w:tcPr>
            <w:tcW w:w="4148" w:type="dxa"/>
          </w:tcPr>
          <w:p w14:paraId="5CA1CDFB" w14:textId="11C88F26" w:rsidR="000B18FA" w:rsidRDefault="00584602" w:rsidP="00BD4F07">
            <w:pPr>
              <w:jc w:val="center"/>
              <w:rPr>
                <w:rFonts w:ascii="Times New Roman" w:hAnsi="Times New Roman" w:cs="Times New Roman"/>
                <w:lang w:val="en-US"/>
              </w:rPr>
            </w:pPr>
            <w:r w:rsidRPr="00584602">
              <w:rPr>
                <w:rFonts w:ascii="Times New Roman" w:hAnsi="Times New Roman" w:cs="Times New Roman"/>
                <w:lang w:val="en-US"/>
              </w:rPr>
              <w:t>Google searches</w:t>
            </w:r>
          </w:p>
        </w:tc>
        <w:tc>
          <w:tcPr>
            <w:tcW w:w="4148" w:type="dxa"/>
          </w:tcPr>
          <w:p w14:paraId="4667F5CB" w14:textId="4460E07B" w:rsidR="000B18FA" w:rsidRDefault="0044109E" w:rsidP="0044109E">
            <w:pPr>
              <w:jc w:val="center"/>
              <w:rPr>
                <w:rFonts w:ascii="Times New Roman" w:hAnsi="Times New Roman" w:cs="Times New Roman"/>
                <w:lang w:val="en-US"/>
              </w:rPr>
            </w:pPr>
            <w:r>
              <w:rPr>
                <w:rFonts w:ascii="Times New Roman" w:hAnsi="Times New Roman" w:cs="Times New Roman"/>
                <w:lang w:val="en-US"/>
              </w:rPr>
              <w:t>23</w:t>
            </w:r>
          </w:p>
        </w:tc>
      </w:tr>
      <w:tr w:rsidR="000B18FA" w14:paraId="7EE27501" w14:textId="77777777" w:rsidTr="00911BE2">
        <w:trPr>
          <w:trHeight w:val="306"/>
        </w:trPr>
        <w:tc>
          <w:tcPr>
            <w:tcW w:w="4148" w:type="dxa"/>
          </w:tcPr>
          <w:p w14:paraId="374C492B" w14:textId="2805AE0F" w:rsidR="000B18FA" w:rsidRDefault="00F953CB" w:rsidP="00BD4F07">
            <w:pPr>
              <w:jc w:val="center"/>
              <w:rPr>
                <w:rFonts w:ascii="Times New Roman" w:hAnsi="Times New Roman" w:cs="Times New Roman"/>
                <w:lang w:val="en-US"/>
              </w:rPr>
            </w:pPr>
            <w:r>
              <w:rPr>
                <w:rFonts w:ascii="Times New Roman" w:hAnsi="Times New Roman" w:cs="Times New Roman"/>
                <w:lang w:val="en-US"/>
              </w:rPr>
              <w:t>Emails</w:t>
            </w:r>
          </w:p>
        </w:tc>
        <w:tc>
          <w:tcPr>
            <w:tcW w:w="4148" w:type="dxa"/>
          </w:tcPr>
          <w:p w14:paraId="049FBB56" w14:textId="5BF81C38" w:rsidR="000B18FA" w:rsidRDefault="001C173B" w:rsidP="001C173B">
            <w:pPr>
              <w:jc w:val="center"/>
              <w:rPr>
                <w:rFonts w:ascii="Times New Roman" w:hAnsi="Times New Roman" w:cs="Times New Roman"/>
                <w:lang w:val="en-US"/>
              </w:rPr>
            </w:pPr>
            <w:r>
              <w:rPr>
                <w:rFonts w:ascii="Times New Roman" w:hAnsi="Times New Roman" w:cs="Times New Roman"/>
                <w:lang w:val="en-US"/>
              </w:rPr>
              <w:t>6</w:t>
            </w:r>
          </w:p>
        </w:tc>
      </w:tr>
      <w:tr w:rsidR="000B18FA" w14:paraId="40429AD9" w14:textId="77777777" w:rsidTr="00911BE2">
        <w:trPr>
          <w:trHeight w:val="324"/>
        </w:trPr>
        <w:tc>
          <w:tcPr>
            <w:tcW w:w="4148" w:type="dxa"/>
          </w:tcPr>
          <w:p w14:paraId="50AFB25B" w14:textId="3FA90D78" w:rsidR="000B18FA" w:rsidRPr="00FD1EE3" w:rsidRDefault="00FD1EE3" w:rsidP="00BD4F07">
            <w:pPr>
              <w:jc w:val="center"/>
              <w:rPr>
                <w:rFonts w:ascii="Times New Roman" w:hAnsi="Times New Roman" w:cs="Times New Roman"/>
              </w:rPr>
            </w:pPr>
            <w:r>
              <w:rPr>
                <w:rFonts w:ascii="Times New Roman" w:hAnsi="Times New Roman" w:cs="Times New Roman"/>
              </w:rPr>
              <w:t>Σ</w:t>
            </w:r>
            <w:r w:rsidR="00944C2D">
              <w:rPr>
                <w:rFonts w:ascii="Times New Roman" w:hAnsi="Times New Roman" w:cs="Times New Roman"/>
              </w:rPr>
              <w:t>ύνολο ευ</w:t>
            </w:r>
            <w:r w:rsidR="00911BE2">
              <w:rPr>
                <w:rFonts w:ascii="Times New Roman" w:hAnsi="Times New Roman" w:cs="Times New Roman"/>
              </w:rPr>
              <w:t>ρημάτων</w:t>
            </w:r>
          </w:p>
        </w:tc>
        <w:tc>
          <w:tcPr>
            <w:tcW w:w="4148" w:type="dxa"/>
          </w:tcPr>
          <w:p w14:paraId="7F5A24CC" w14:textId="1AFF7B02" w:rsidR="000B18FA" w:rsidRDefault="002B06F0" w:rsidP="002B06F0">
            <w:pPr>
              <w:jc w:val="center"/>
              <w:rPr>
                <w:rFonts w:ascii="Times New Roman" w:hAnsi="Times New Roman" w:cs="Times New Roman"/>
                <w:lang w:val="en-US"/>
              </w:rPr>
            </w:pPr>
            <w:r>
              <w:rPr>
                <w:rFonts w:ascii="Times New Roman" w:hAnsi="Times New Roman" w:cs="Times New Roman"/>
                <w:lang w:val="en-US"/>
              </w:rPr>
              <w:t>36</w:t>
            </w:r>
          </w:p>
        </w:tc>
      </w:tr>
    </w:tbl>
    <w:p w14:paraId="57328676" w14:textId="6A745595" w:rsidR="00584602" w:rsidRPr="00633717" w:rsidRDefault="00C2706D" w:rsidP="007B530D">
      <w:pPr>
        <w:jc w:val="both"/>
        <w:rPr>
          <w:rFonts w:ascii="Times New Roman" w:hAnsi="Times New Roman" w:cs="Times New Roman"/>
          <w:b/>
          <w:bCs/>
          <w:sz w:val="24"/>
          <w:szCs w:val="24"/>
        </w:rPr>
      </w:pPr>
      <w:r>
        <w:rPr>
          <w:rFonts w:ascii="Times New Roman" w:hAnsi="Times New Roman" w:cs="Times New Roman"/>
          <w:lang w:val="en-US"/>
        </w:rPr>
        <w:br/>
      </w:r>
      <w:r w:rsidR="0004442D" w:rsidRPr="00633717">
        <w:rPr>
          <w:rFonts w:ascii="Times New Roman" w:hAnsi="Times New Roman" w:cs="Times New Roman"/>
          <w:b/>
          <w:bCs/>
          <w:sz w:val="24"/>
          <w:szCs w:val="24"/>
        </w:rPr>
        <w:t>Συμπέρασμα</w:t>
      </w:r>
    </w:p>
    <w:p w14:paraId="2F668E05" w14:textId="5A57DCAE" w:rsidR="0024287A" w:rsidRPr="0059517F" w:rsidRDefault="00A64C62" w:rsidP="007B530D">
      <w:pPr>
        <w:jc w:val="both"/>
        <w:rPr>
          <w:rFonts w:ascii="Times New Roman" w:hAnsi="Times New Roman" w:cs="Times New Roman"/>
        </w:rPr>
      </w:pPr>
      <w:r>
        <w:rPr>
          <w:rFonts w:ascii="Times New Roman" w:hAnsi="Times New Roman" w:cs="Times New Roman"/>
        </w:rPr>
        <w:t xml:space="preserve">Από την ανάλυση των παραπάνω ευρημάτων διαπιστώσαμε </w:t>
      </w:r>
      <w:r w:rsidR="00214E03">
        <w:rPr>
          <w:rFonts w:ascii="Times New Roman" w:hAnsi="Times New Roman" w:cs="Times New Roman"/>
        </w:rPr>
        <w:t xml:space="preserve">ότι ο κ. </w:t>
      </w:r>
      <w:r w:rsidR="00214E03">
        <w:rPr>
          <w:rFonts w:ascii="Times New Roman" w:hAnsi="Times New Roman" w:cs="Times New Roman"/>
          <w:lang w:val="en-US"/>
        </w:rPr>
        <w:t>Charlie</w:t>
      </w:r>
      <w:r w:rsidR="00214E03" w:rsidRPr="00214E03">
        <w:rPr>
          <w:rFonts w:ascii="Times New Roman" w:hAnsi="Times New Roman" w:cs="Times New Roman"/>
        </w:rPr>
        <w:t xml:space="preserve"> </w:t>
      </w:r>
      <w:r w:rsidR="00214E03">
        <w:rPr>
          <w:rFonts w:ascii="Times New Roman" w:hAnsi="Times New Roman" w:cs="Times New Roman"/>
        </w:rPr>
        <w:t xml:space="preserve">πράγματι φαίνεται να εκβίασε </w:t>
      </w:r>
      <w:r w:rsidR="00A11EA2">
        <w:rPr>
          <w:rFonts w:ascii="Times New Roman" w:hAnsi="Times New Roman" w:cs="Times New Roman"/>
        </w:rPr>
        <w:t xml:space="preserve">τον κ. </w:t>
      </w:r>
      <w:r w:rsidR="00A11EA2">
        <w:rPr>
          <w:rFonts w:ascii="Times New Roman" w:hAnsi="Times New Roman" w:cs="Times New Roman"/>
          <w:lang w:val="en-US"/>
        </w:rPr>
        <w:t>Andy</w:t>
      </w:r>
      <w:r w:rsidR="00A11EA2" w:rsidRPr="00A11EA2">
        <w:rPr>
          <w:rFonts w:ascii="Times New Roman" w:hAnsi="Times New Roman" w:cs="Times New Roman"/>
        </w:rPr>
        <w:t xml:space="preserve"> </w:t>
      </w:r>
      <w:r w:rsidR="00C51FD6">
        <w:rPr>
          <w:rFonts w:ascii="Times New Roman" w:hAnsi="Times New Roman" w:cs="Times New Roman"/>
        </w:rPr>
        <w:t xml:space="preserve">με σκοπό </w:t>
      </w:r>
      <w:r w:rsidR="00A6183D">
        <w:rPr>
          <w:rFonts w:ascii="Times New Roman" w:hAnsi="Times New Roman" w:cs="Times New Roman"/>
        </w:rPr>
        <w:t>το χρηματικό κέρδος.</w:t>
      </w:r>
      <w:r w:rsidR="0000717A">
        <w:rPr>
          <w:rFonts w:ascii="Times New Roman" w:hAnsi="Times New Roman" w:cs="Times New Roman"/>
        </w:rPr>
        <w:t xml:space="preserve"> Ακόμη παρατηρήσαμε ότι ο ύποπτος εμπλέκεται σε </w:t>
      </w:r>
      <w:r w:rsidR="007B530D">
        <w:rPr>
          <w:rFonts w:ascii="Times New Roman" w:hAnsi="Times New Roman" w:cs="Times New Roman"/>
        </w:rPr>
        <w:t xml:space="preserve">περιστατικό βιομηχανικής κατασκοπίας μέσω </w:t>
      </w:r>
      <w:r w:rsidR="00477294">
        <w:rPr>
          <w:rFonts w:ascii="Times New Roman" w:hAnsi="Times New Roman" w:cs="Times New Roman"/>
        </w:rPr>
        <w:t>παράνομη</w:t>
      </w:r>
      <w:r w:rsidR="007B530D">
        <w:rPr>
          <w:rFonts w:ascii="Times New Roman" w:hAnsi="Times New Roman" w:cs="Times New Roman"/>
        </w:rPr>
        <w:t>ς</w:t>
      </w:r>
      <w:r w:rsidR="00477294">
        <w:rPr>
          <w:rFonts w:ascii="Times New Roman" w:hAnsi="Times New Roman" w:cs="Times New Roman"/>
        </w:rPr>
        <w:t xml:space="preserve"> διαβίβαση</w:t>
      </w:r>
      <w:r w:rsidR="007B530D">
        <w:rPr>
          <w:rFonts w:ascii="Times New Roman" w:hAnsi="Times New Roman" w:cs="Times New Roman"/>
        </w:rPr>
        <w:t>ς</w:t>
      </w:r>
      <w:r w:rsidR="00477294">
        <w:rPr>
          <w:rFonts w:ascii="Times New Roman" w:hAnsi="Times New Roman" w:cs="Times New Roman"/>
        </w:rPr>
        <w:t xml:space="preserve"> εμπιστευτικών πληροφοριών</w:t>
      </w:r>
      <w:r w:rsidR="007B530D">
        <w:rPr>
          <w:rFonts w:ascii="Times New Roman" w:hAnsi="Times New Roman" w:cs="Times New Roman"/>
        </w:rPr>
        <w:t>,</w:t>
      </w:r>
      <w:r w:rsidR="00477294">
        <w:rPr>
          <w:rFonts w:ascii="Times New Roman" w:hAnsi="Times New Roman" w:cs="Times New Roman"/>
        </w:rPr>
        <w:t xml:space="preserve"> </w:t>
      </w:r>
      <w:r w:rsidR="001473CF">
        <w:rPr>
          <w:rFonts w:ascii="Times New Roman" w:hAnsi="Times New Roman" w:cs="Times New Roman"/>
        </w:rPr>
        <w:t xml:space="preserve">έναντι χρηματικού </w:t>
      </w:r>
      <w:r w:rsidR="009A34E3">
        <w:rPr>
          <w:rFonts w:ascii="Times New Roman" w:hAnsi="Times New Roman" w:cs="Times New Roman"/>
        </w:rPr>
        <w:t>αντιτίμου.</w:t>
      </w:r>
    </w:p>
    <w:p w14:paraId="2A0CC1E5" w14:textId="77777777" w:rsidR="007C332C" w:rsidRDefault="007C332C" w:rsidP="00DD186D">
      <w:pPr>
        <w:rPr>
          <w:rFonts w:ascii="Times New Roman" w:hAnsi="Times New Roman" w:cs="Times New Roman"/>
        </w:rPr>
      </w:pPr>
    </w:p>
    <w:p w14:paraId="27138DE4" w14:textId="379023A0" w:rsidR="00584602" w:rsidRPr="006539A1" w:rsidRDefault="0090782F" w:rsidP="00DD186D">
      <w:pPr>
        <w:rPr>
          <w:rFonts w:ascii="Times New Roman" w:hAnsi="Times New Roman" w:cs="Times New Roman"/>
        </w:rPr>
      </w:pPr>
      <w:r>
        <w:rPr>
          <w:rFonts w:ascii="Times New Roman" w:hAnsi="Times New Roman" w:cs="Times New Roman"/>
        </w:rPr>
        <w:lastRenderedPageBreak/>
        <w:t xml:space="preserve">Αθήνα, </w:t>
      </w:r>
      <w:r w:rsidR="00894093">
        <w:rPr>
          <w:rFonts w:ascii="Times New Roman" w:hAnsi="Times New Roman" w:cs="Times New Roman"/>
        </w:rPr>
        <w:t>9 Ιουνίου</w:t>
      </w:r>
      <w:r w:rsidR="00322B25">
        <w:rPr>
          <w:rFonts w:ascii="Times New Roman" w:hAnsi="Times New Roman" w:cs="Times New Roman"/>
        </w:rPr>
        <w:t xml:space="preserve"> 2023</w:t>
      </w:r>
    </w:p>
    <w:p w14:paraId="0C99CE14" w14:textId="256D7340" w:rsidR="00AC19E7" w:rsidRPr="00FF324B" w:rsidRDefault="00AC19E7" w:rsidP="00DD186D">
      <w:pPr>
        <w:rPr>
          <w:rFonts w:ascii="Times New Roman" w:hAnsi="Times New Roman" w:cs="Times New Roman"/>
        </w:rPr>
      </w:pPr>
      <w:r>
        <w:rPr>
          <w:rFonts w:ascii="Times New Roman" w:hAnsi="Times New Roman" w:cs="Times New Roman"/>
        </w:rPr>
        <w:t xml:space="preserve">Υπογραφή </w:t>
      </w:r>
      <w:r>
        <w:rPr>
          <w:rFonts w:ascii="Times New Roman" w:hAnsi="Times New Roman" w:cs="Times New Roman"/>
          <w:lang w:val="en-US"/>
        </w:rPr>
        <w:t>Expert</w:t>
      </w:r>
      <w:r w:rsidRPr="00FF324B">
        <w:rPr>
          <w:rFonts w:ascii="Times New Roman" w:hAnsi="Times New Roman" w:cs="Times New Roman"/>
        </w:rPr>
        <w:t xml:space="preserve"> </w:t>
      </w:r>
      <w:r>
        <w:rPr>
          <w:rFonts w:ascii="Times New Roman" w:hAnsi="Times New Roman" w:cs="Times New Roman"/>
          <w:lang w:val="en-US"/>
        </w:rPr>
        <w:t>Witness</w:t>
      </w:r>
    </w:p>
    <w:p w14:paraId="43BCC892" w14:textId="2FA7D5BC" w:rsidR="00AC19E7" w:rsidRPr="00E41D99" w:rsidRDefault="00AC19E7" w:rsidP="00DD186D">
      <w:pPr>
        <w:rPr>
          <w:rFonts w:ascii="Ink Free" w:hAnsi="Ink Free" w:cs="Times New Roman"/>
        </w:rPr>
      </w:pPr>
      <w:r w:rsidRPr="00E41D99">
        <w:rPr>
          <w:rFonts w:ascii="Ink Free" w:hAnsi="Ink Free" w:cs="Times New Roman"/>
        </w:rPr>
        <w:t>Χ. Αργυρόπουλος</w:t>
      </w:r>
    </w:p>
    <w:p w14:paraId="5B12D4F5" w14:textId="77777777" w:rsidR="00584602" w:rsidRPr="0059517F" w:rsidRDefault="00584602" w:rsidP="00DD186D">
      <w:pPr>
        <w:rPr>
          <w:rFonts w:ascii="Times New Roman" w:hAnsi="Times New Roman" w:cs="Times New Roman"/>
        </w:rPr>
      </w:pPr>
    </w:p>
    <w:p w14:paraId="4CE96FCD" w14:textId="77777777" w:rsidR="00584602" w:rsidRPr="0059517F" w:rsidRDefault="00584602" w:rsidP="00DD186D">
      <w:pPr>
        <w:rPr>
          <w:rFonts w:ascii="Times New Roman" w:hAnsi="Times New Roman" w:cs="Times New Roman"/>
        </w:rPr>
      </w:pPr>
    </w:p>
    <w:p w14:paraId="79898941" w14:textId="1E419288" w:rsidR="00DD186D" w:rsidRPr="00A80D64" w:rsidRDefault="00711C94" w:rsidP="00C257CD">
      <w:pPr>
        <w:pStyle w:val="Heading2"/>
        <w:rPr>
          <w:rFonts w:ascii="Times New Roman" w:hAnsi="Times New Roman" w:cs="Times New Roman"/>
          <w:lang w:eastAsia="el-GR"/>
        </w:rPr>
      </w:pPr>
      <w:bookmarkStart w:id="18" w:name="_Toc137160557"/>
      <w:r w:rsidRPr="00A80D64">
        <w:rPr>
          <w:rFonts w:ascii="Times New Roman" w:hAnsi="Times New Roman" w:cs="Times New Roman"/>
          <w:lang w:eastAsia="el-GR"/>
        </w:rPr>
        <w:t>Παράρτημα Α</w:t>
      </w:r>
      <w:r w:rsidR="0066432A" w:rsidRPr="00A80D64">
        <w:rPr>
          <w:rFonts w:ascii="Times New Roman" w:hAnsi="Times New Roman" w:cs="Times New Roman"/>
          <w:lang w:eastAsia="el-GR"/>
        </w:rPr>
        <w:t xml:space="preserve"> – Συνεντεύξεις</w:t>
      </w:r>
      <w:bookmarkEnd w:id="18"/>
      <w:r w:rsidR="0066432A" w:rsidRPr="00A80D64">
        <w:rPr>
          <w:rFonts w:ascii="Times New Roman" w:hAnsi="Times New Roman" w:cs="Times New Roman"/>
          <w:lang w:eastAsia="el-GR"/>
        </w:rPr>
        <w:t xml:space="preserve"> </w:t>
      </w:r>
    </w:p>
    <w:p w14:paraId="2E74630F" w14:textId="77777777" w:rsidR="00896533" w:rsidRPr="00A80D64" w:rsidRDefault="00896533" w:rsidP="00896533">
      <w:pPr>
        <w:rPr>
          <w:rFonts w:ascii="Times New Roman" w:hAnsi="Times New Roman" w:cs="Times New Roman"/>
          <w:lang w:eastAsia="el-GR"/>
        </w:rPr>
      </w:pPr>
    </w:p>
    <w:p w14:paraId="40870D1A" w14:textId="77777777" w:rsidR="00896533" w:rsidRPr="00A80D64" w:rsidRDefault="00896533" w:rsidP="00703EB6">
      <w:pPr>
        <w:pStyle w:val="Heading3"/>
        <w:rPr>
          <w:rFonts w:ascii="Times New Roman" w:hAnsi="Times New Roman" w:cs="Times New Roman"/>
          <w:b/>
          <w:color w:val="auto"/>
        </w:rPr>
      </w:pPr>
      <w:bookmarkStart w:id="19" w:name="_Toc137160558"/>
      <w:r w:rsidRPr="00A80D64">
        <w:rPr>
          <w:rFonts w:ascii="Times New Roman" w:hAnsi="Times New Roman" w:cs="Times New Roman"/>
          <w:b/>
          <w:color w:val="auto"/>
          <w:lang w:val="en-US"/>
        </w:rPr>
        <w:t>Pat</w:t>
      </w:r>
      <w:r w:rsidRPr="00A80D64">
        <w:rPr>
          <w:rFonts w:ascii="Times New Roman" w:hAnsi="Times New Roman" w:cs="Times New Roman"/>
          <w:b/>
          <w:color w:val="auto"/>
        </w:rPr>
        <w:t xml:space="preserve"> (</w:t>
      </w:r>
      <w:r w:rsidRPr="00A80D64">
        <w:rPr>
          <w:rFonts w:ascii="Times New Roman" w:hAnsi="Times New Roman" w:cs="Times New Roman"/>
          <w:b/>
          <w:color w:val="auto"/>
          <w:lang w:val="en-US"/>
        </w:rPr>
        <w:t>CEO</w:t>
      </w:r>
      <w:r w:rsidRPr="00A80D64">
        <w:rPr>
          <w:rFonts w:ascii="Times New Roman" w:hAnsi="Times New Roman" w:cs="Times New Roman"/>
          <w:b/>
          <w:color w:val="auto"/>
        </w:rPr>
        <w:t>):</w:t>
      </w:r>
      <w:bookmarkEnd w:id="19"/>
    </w:p>
    <w:p w14:paraId="2B2DCFA4" w14:textId="77777777" w:rsidR="00F73181" w:rsidRPr="00A80D64" w:rsidRDefault="00F73181" w:rsidP="00F73181">
      <w:pPr>
        <w:rPr>
          <w:rFonts w:ascii="Times New Roman" w:hAnsi="Times New Roman" w:cs="Times New Roman"/>
        </w:rPr>
      </w:pPr>
    </w:p>
    <w:p w14:paraId="180E7CA2" w14:textId="23430F50" w:rsidR="00896533" w:rsidRPr="00A80D64" w:rsidRDefault="00696650" w:rsidP="00B628D2">
      <w:pPr>
        <w:pStyle w:val="ListParagraph"/>
        <w:numPr>
          <w:ilvl w:val="0"/>
          <w:numId w:val="14"/>
        </w:numPr>
        <w:rPr>
          <w:rFonts w:ascii="Times New Roman" w:hAnsi="Times New Roman" w:cs="Times New Roman"/>
        </w:rPr>
      </w:pPr>
      <w:r w:rsidRPr="00A80D64">
        <w:rPr>
          <w:rFonts w:ascii="Times New Roman" w:hAnsi="Times New Roman" w:cs="Times New Roman"/>
          <w:b/>
        </w:rPr>
        <w:t>Ερώτηση:</w:t>
      </w:r>
      <w:r w:rsidRPr="00A80D64">
        <w:rPr>
          <w:rFonts w:ascii="Times New Roman" w:hAnsi="Times New Roman" w:cs="Times New Roman"/>
        </w:rPr>
        <w:t xml:space="preserve"> </w:t>
      </w:r>
      <w:r w:rsidR="00896533" w:rsidRPr="00A80D64">
        <w:rPr>
          <w:rFonts w:ascii="Times New Roman" w:hAnsi="Times New Roman" w:cs="Times New Roman"/>
        </w:rPr>
        <w:t>Μπορείτε να μας μιλήσετε λίγο για τον λόγο που μας καλέσατε και συγκεκριμένα τι υποπτεύεστε;</w:t>
      </w:r>
      <w:r w:rsidR="00896533" w:rsidRPr="00A80D64">
        <w:rPr>
          <w:rFonts w:ascii="Times New Roman" w:hAnsi="Times New Roman" w:cs="Times New Roman"/>
        </w:rPr>
        <w:br/>
      </w:r>
      <w:r w:rsidRPr="00A80D64">
        <w:rPr>
          <w:rFonts w:ascii="Times New Roman" w:hAnsi="Times New Roman" w:cs="Times New Roman"/>
          <w:b/>
        </w:rPr>
        <w:t>Απάντηση:</w:t>
      </w:r>
      <w:r w:rsidRPr="00A80D64">
        <w:rPr>
          <w:rFonts w:ascii="Times New Roman" w:hAnsi="Times New Roman" w:cs="Times New Roman"/>
        </w:rPr>
        <w:t xml:space="preserve"> </w:t>
      </w:r>
      <w:r w:rsidR="00896533" w:rsidRPr="00A80D64">
        <w:rPr>
          <w:rFonts w:ascii="Times New Roman" w:hAnsi="Times New Roman" w:cs="Times New Roman"/>
        </w:rPr>
        <w:t xml:space="preserve">Πριν λίγες ημέρες έλαβα ένα </w:t>
      </w:r>
      <w:r w:rsidR="00896533" w:rsidRPr="00A80D64">
        <w:rPr>
          <w:rFonts w:ascii="Times New Roman" w:hAnsi="Times New Roman" w:cs="Times New Roman"/>
          <w:lang w:val="en-US"/>
        </w:rPr>
        <w:t>email</w:t>
      </w:r>
      <w:r w:rsidR="00896533" w:rsidRPr="00A80D64">
        <w:rPr>
          <w:rFonts w:ascii="Times New Roman" w:hAnsi="Times New Roman" w:cs="Times New Roman"/>
        </w:rPr>
        <w:t xml:space="preserve"> από τον κο </w:t>
      </w:r>
      <w:r w:rsidR="00896533" w:rsidRPr="00A80D64">
        <w:rPr>
          <w:rFonts w:ascii="Times New Roman" w:hAnsi="Times New Roman" w:cs="Times New Roman"/>
          <w:lang w:val="en-US"/>
        </w:rPr>
        <w:t>Andy</w:t>
      </w:r>
      <w:r w:rsidR="00896533" w:rsidRPr="00A80D64">
        <w:rPr>
          <w:rFonts w:ascii="Times New Roman" w:hAnsi="Times New Roman" w:cs="Times New Roman"/>
        </w:rPr>
        <w:t xml:space="preserve">, εργαζόμενο της εταιρείας </w:t>
      </w:r>
      <w:r w:rsidR="00896533" w:rsidRPr="00A80D64">
        <w:rPr>
          <w:rFonts w:ascii="Times New Roman" w:hAnsi="Times New Roman" w:cs="Times New Roman"/>
          <w:lang w:val="en-US"/>
        </w:rPr>
        <w:t>SWExpert</w:t>
      </w:r>
      <w:r w:rsidR="00896533" w:rsidRPr="00A80D64">
        <w:rPr>
          <w:rFonts w:ascii="Times New Roman" w:hAnsi="Times New Roman" w:cs="Times New Roman"/>
        </w:rPr>
        <w:t xml:space="preserve">, σύμφωνα με τον οποίο ο κος </w:t>
      </w:r>
      <w:r w:rsidR="00896533" w:rsidRPr="00A80D64">
        <w:rPr>
          <w:rFonts w:ascii="Times New Roman" w:hAnsi="Times New Roman" w:cs="Times New Roman"/>
          <w:lang w:val="en-US"/>
        </w:rPr>
        <w:t>Charlie</w:t>
      </w:r>
      <w:r w:rsidR="00896533" w:rsidRPr="00A80D64">
        <w:rPr>
          <w:rFonts w:ascii="Times New Roman" w:hAnsi="Times New Roman" w:cs="Times New Roman"/>
        </w:rPr>
        <w:t xml:space="preserve"> τον εκβίαζε έναντι χρηματικού αντιτίμου για να μην δημοσιεύσει πως η κατοχυρωμένη πατέντα της εταιρείας του σχετικά με την αθανασία μπορεί να ακυρωθεί.</w:t>
      </w:r>
    </w:p>
    <w:p w14:paraId="7ED012B0" w14:textId="77777777" w:rsidR="00896533" w:rsidRPr="00A80D64" w:rsidRDefault="00896533" w:rsidP="00896533">
      <w:pPr>
        <w:pStyle w:val="ListParagraph"/>
        <w:ind w:left="1440"/>
        <w:rPr>
          <w:rFonts w:ascii="Times New Roman" w:hAnsi="Times New Roman" w:cs="Times New Roman"/>
        </w:rPr>
      </w:pPr>
    </w:p>
    <w:p w14:paraId="0F69E0DA" w14:textId="03184144" w:rsidR="00896533" w:rsidRPr="00A80D64" w:rsidRDefault="00696650" w:rsidP="00B628D2">
      <w:pPr>
        <w:pStyle w:val="ListParagraph"/>
        <w:numPr>
          <w:ilvl w:val="0"/>
          <w:numId w:val="14"/>
        </w:numPr>
        <w:rPr>
          <w:rFonts w:ascii="Times New Roman" w:hAnsi="Times New Roman" w:cs="Times New Roman"/>
        </w:rPr>
      </w:pPr>
      <w:r w:rsidRPr="00A80D64">
        <w:rPr>
          <w:rFonts w:ascii="Times New Roman" w:hAnsi="Times New Roman" w:cs="Times New Roman"/>
          <w:b/>
        </w:rPr>
        <w:t>Ερώτηση:</w:t>
      </w:r>
      <w:r w:rsidRPr="00A80D64">
        <w:rPr>
          <w:rFonts w:ascii="Times New Roman" w:hAnsi="Times New Roman" w:cs="Times New Roman"/>
        </w:rPr>
        <w:t xml:space="preserve"> </w:t>
      </w:r>
      <w:r w:rsidR="00896533" w:rsidRPr="00A80D64">
        <w:rPr>
          <w:rFonts w:ascii="Times New Roman" w:hAnsi="Times New Roman" w:cs="Times New Roman"/>
        </w:rPr>
        <w:t xml:space="preserve">Ποιά είναι η σχέση σας με τον κο </w:t>
      </w:r>
      <w:r w:rsidR="00896533" w:rsidRPr="00A80D64">
        <w:rPr>
          <w:rFonts w:ascii="Times New Roman" w:hAnsi="Times New Roman" w:cs="Times New Roman"/>
          <w:lang w:val="en-US"/>
        </w:rPr>
        <w:t>Andy</w:t>
      </w:r>
      <w:r w:rsidR="00896533" w:rsidRPr="00A80D64">
        <w:rPr>
          <w:rFonts w:ascii="Times New Roman" w:hAnsi="Times New Roman" w:cs="Times New Roman"/>
        </w:rPr>
        <w:t xml:space="preserve"> και την </w:t>
      </w:r>
      <w:r w:rsidR="00896533" w:rsidRPr="00A80D64">
        <w:rPr>
          <w:rFonts w:ascii="Times New Roman" w:hAnsi="Times New Roman" w:cs="Times New Roman"/>
          <w:lang w:val="en-US"/>
        </w:rPr>
        <w:t>SWExpert</w:t>
      </w:r>
      <w:r w:rsidR="00896533" w:rsidRPr="00A80D64">
        <w:rPr>
          <w:rFonts w:ascii="Times New Roman" w:hAnsi="Times New Roman" w:cs="Times New Roman"/>
        </w:rPr>
        <w:t>;</w:t>
      </w:r>
      <w:r w:rsidR="00896533" w:rsidRPr="00A80D64">
        <w:rPr>
          <w:rFonts w:ascii="Times New Roman" w:hAnsi="Times New Roman" w:cs="Times New Roman"/>
        </w:rPr>
        <w:br/>
      </w:r>
      <w:r w:rsidRPr="00A80D64">
        <w:rPr>
          <w:rFonts w:ascii="Times New Roman" w:hAnsi="Times New Roman" w:cs="Times New Roman"/>
          <w:b/>
        </w:rPr>
        <w:t>Απάντηση:</w:t>
      </w:r>
      <w:r w:rsidRPr="00A80D64">
        <w:rPr>
          <w:rFonts w:ascii="Times New Roman" w:hAnsi="Times New Roman" w:cs="Times New Roman"/>
        </w:rPr>
        <w:t xml:space="preserve"> </w:t>
      </w:r>
      <w:r w:rsidR="00896533" w:rsidRPr="00A80D64">
        <w:rPr>
          <w:rFonts w:ascii="Times New Roman" w:hAnsi="Times New Roman" w:cs="Times New Roman"/>
        </w:rPr>
        <w:t xml:space="preserve">Ο κος </w:t>
      </w:r>
      <w:r w:rsidR="00896533" w:rsidRPr="00A80D64">
        <w:rPr>
          <w:rFonts w:ascii="Times New Roman" w:hAnsi="Times New Roman" w:cs="Times New Roman"/>
          <w:lang w:val="en-US"/>
        </w:rPr>
        <w:t>Andy</w:t>
      </w:r>
      <w:r w:rsidR="00896533" w:rsidRPr="00A80D64">
        <w:rPr>
          <w:rFonts w:ascii="Times New Roman" w:hAnsi="Times New Roman" w:cs="Times New Roman"/>
        </w:rPr>
        <w:t xml:space="preserve"> με είχε προσεγγίσει ώστε να τον συμβουλεύσω για την κατοχύρωση της πατέντας της εταιρείας. Όμως, οι διαπραγματεύσεις δεν προχώρησαν και λίγες ημέρες μετά έπαψε η επικοινωνία μας.</w:t>
      </w:r>
    </w:p>
    <w:p w14:paraId="6BE3C8DC" w14:textId="77777777" w:rsidR="00896533" w:rsidRPr="00A80D64" w:rsidRDefault="00896533" w:rsidP="00896533">
      <w:pPr>
        <w:pStyle w:val="ListParagraph"/>
        <w:ind w:left="1440"/>
        <w:rPr>
          <w:rFonts w:ascii="Times New Roman" w:hAnsi="Times New Roman" w:cs="Times New Roman"/>
        </w:rPr>
      </w:pPr>
    </w:p>
    <w:p w14:paraId="1C9D8C92" w14:textId="548C6DEC" w:rsidR="00896533" w:rsidRPr="00A80D64" w:rsidRDefault="00696650" w:rsidP="00B628D2">
      <w:pPr>
        <w:pStyle w:val="ListParagraph"/>
        <w:numPr>
          <w:ilvl w:val="0"/>
          <w:numId w:val="14"/>
        </w:numPr>
        <w:rPr>
          <w:rFonts w:ascii="Times New Roman" w:hAnsi="Times New Roman" w:cs="Times New Roman"/>
        </w:rPr>
      </w:pPr>
      <w:r w:rsidRPr="00A80D64">
        <w:rPr>
          <w:rFonts w:ascii="Times New Roman" w:hAnsi="Times New Roman" w:cs="Times New Roman"/>
          <w:b/>
        </w:rPr>
        <w:t>Ερώτηση:</w:t>
      </w:r>
      <w:r w:rsidRPr="00A80D64">
        <w:rPr>
          <w:rFonts w:ascii="Times New Roman" w:hAnsi="Times New Roman" w:cs="Times New Roman"/>
        </w:rPr>
        <w:t xml:space="preserve"> </w:t>
      </w:r>
      <w:r w:rsidR="00896533" w:rsidRPr="00A80D64">
        <w:rPr>
          <w:rFonts w:ascii="Times New Roman" w:hAnsi="Times New Roman" w:cs="Times New Roman"/>
        </w:rPr>
        <w:t>Παρατηρήσατε κάτι ύποπτο την ημέρα του περιστατικού ή πριν από αυτό;</w:t>
      </w:r>
      <w:r w:rsidR="00896533" w:rsidRPr="00A80D64">
        <w:rPr>
          <w:rFonts w:ascii="Times New Roman" w:hAnsi="Times New Roman" w:cs="Times New Roman"/>
        </w:rPr>
        <w:br/>
      </w:r>
      <w:r w:rsidRPr="00A80D64">
        <w:rPr>
          <w:rFonts w:ascii="Times New Roman" w:hAnsi="Times New Roman" w:cs="Times New Roman"/>
          <w:b/>
        </w:rPr>
        <w:t>Απάντηση:</w:t>
      </w:r>
      <w:r w:rsidRPr="00A80D64">
        <w:rPr>
          <w:rFonts w:ascii="Times New Roman" w:hAnsi="Times New Roman" w:cs="Times New Roman"/>
        </w:rPr>
        <w:t xml:space="preserve"> </w:t>
      </w:r>
      <w:r w:rsidR="00896533" w:rsidRPr="00A80D64">
        <w:rPr>
          <w:rFonts w:ascii="Times New Roman" w:hAnsi="Times New Roman" w:cs="Times New Roman"/>
        </w:rPr>
        <w:t xml:space="preserve">Τις τελευταίες ημέρες ο </w:t>
      </w:r>
      <w:r w:rsidR="00896533" w:rsidRPr="00A80D64">
        <w:rPr>
          <w:rFonts w:ascii="Times New Roman" w:hAnsi="Times New Roman" w:cs="Times New Roman"/>
          <w:lang w:val="en-US"/>
        </w:rPr>
        <w:t>Charlie</w:t>
      </w:r>
      <w:r w:rsidR="00896533" w:rsidRPr="00A80D64">
        <w:rPr>
          <w:rFonts w:ascii="Times New Roman" w:hAnsi="Times New Roman" w:cs="Times New Roman"/>
        </w:rPr>
        <w:t xml:space="preserve"> είχε σταματήσει να έρχεται στο μεσημεριανό όπως συνηθίζαμε, κι έδειχνε να μην είναι συγκεντρωμένος στην δουλειά του.</w:t>
      </w:r>
    </w:p>
    <w:p w14:paraId="63267F33" w14:textId="77777777" w:rsidR="00896533" w:rsidRPr="00A80D64" w:rsidRDefault="00896533" w:rsidP="00896533">
      <w:pPr>
        <w:pStyle w:val="ListParagraph"/>
        <w:ind w:left="1440"/>
        <w:rPr>
          <w:rFonts w:ascii="Times New Roman" w:hAnsi="Times New Roman" w:cs="Times New Roman"/>
        </w:rPr>
      </w:pPr>
    </w:p>
    <w:p w14:paraId="56EAB047" w14:textId="2A61E01F" w:rsidR="00896533" w:rsidRPr="00A80D64" w:rsidRDefault="00696650" w:rsidP="00B628D2">
      <w:pPr>
        <w:pStyle w:val="ListParagraph"/>
        <w:numPr>
          <w:ilvl w:val="0"/>
          <w:numId w:val="14"/>
        </w:numPr>
        <w:rPr>
          <w:rFonts w:ascii="Times New Roman" w:hAnsi="Times New Roman" w:cs="Times New Roman"/>
        </w:rPr>
      </w:pPr>
      <w:r w:rsidRPr="00A80D64">
        <w:rPr>
          <w:rFonts w:ascii="Times New Roman" w:hAnsi="Times New Roman" w:cs="Times New Roman"/>
          <w:b/>
        </w:rPr>
        <w:t>Ερώτηση:</w:t>
      </w:r>
      <w:r w:rsidRPr="00A80D64">
        <w:rPr>
          <w:rFonts w:ascii="Times New Roman" w:hAnsi="Times New Roman" w:cs="Times New Roman"/>
        </w:rPr>
        <w:t xml:space="preserve"> </w:t>
      </w:r>
      <w:r w:rsidR="00896533" w:rsidRPr="00A80D64">
        <w:rPr>
          <w:rFonts w:ascii="Times New Roman" w:hAnsi="Times New Roman" w:cs="Times New Roman"/>
        </w:rPr>
        <w:t xml:space="preserve">Εμπιστεύεστε τον κο </w:t>
      </w:r>
      <w:r w:rsidR="00896533" w:rsidRPr="00A80D64">
        <w:rPr>
          <w:rFonts w:ascii="Times New Roman" w:hAnsi="Times New Roman" w:cs="Times New Roman"/>
          <w:lang w:val="en-US"/>
        </w:rPr>
        <w:t>Charlie</w:t>
      </w:r>
      <w:r w:rsidR="00896533" w:rsidRPr="00A80D64">
        <w:rPr>
          <w:rFonts w:ascii="Times New Roman" w:hAnsi="Times New Roman" w:cs="Times New Roman"/>
        </w:rPr>
        <w:t>;</w:t>
      </w:r>
      <w:r w:rsidR="00896533" w:rsidRPr="00A80D64">
        <w:rPr>
          <w:rFonts w:ascii="Times New Roman" w:hAnsi="Times New Roman" w:cs="Times New Roman"/>
        </w:rPr>
        <w:br/>
      </w:r>
      <w:r w:rsidRPr="00A80D64">
        <w:rPr>
          <w:rFonts w:ascii="Times New Roman" w:hAnsi="Times New Roman" w:cs="Times New Roman"/>
          <w:b/>
        </w:rPr>
        <w:t>Απάντηση:</w:t>
      </w:r>
      <w:r w:rsidRPr="00A80D64">
        <w:rPr>
          <w:rFonts w:ascii="Times New Roman" w:hAnsi="Times New Roman" w:cs="Times New Roman"/>
        </w:rPr>
        <w:t xml:space="preserve"> </w:t>
      </w:r>
      <w:r w:rsidR="00896533" w:rsidRPr="00A80D64">
        <w:rPr>
          <w:rFonts w:ascii="Times New Roman" w:hAnsi="Times New Roman" w:cs="Times New Roman"/>
        </w:rPr>
        <w:t>Δεν έχω λόγο να μην τον εμπιστεύομαι, αν και πρέπει να σας υπενθυμίσω πως εργάζεται εδώ μονάχα έναν μήνα και δεν γνωριζόμαστε αρκετά.</w:t>
      </w:r>
    </w:p>
    <w:p w14:paraId="04796B17" w14:textId="77777777" w:rsidR="00896533" w:rsidRPr="00A80D64" w:rsidRDefault="00896533" w:rsidP="00896533">
      <w:pPr>
        <w:ind w:firstLine="720"/>
        <w:rPr>
          <w:rFonts w:ascii="Times New Roman" w:hAnsi="Times New Roman" w:cs="Times New Roman"/>
        </w:rPr>
      </w:pPr>
    </w:p>
    <w:p w14:paraId="6DD18266" w14:textId="4C72A2AF" w:rsidR="00703EB6" w:rsidRPr="00A80D64" w:rsidRDefault="00896533" w:rsidP="00DF537D">
      <w:pPr>
        <w:pStyle w:val="Heading3"/>
        <w:rPr>
          <w:rFonts w:ascii="Times New Roman" w:hAnsi="Times New Roman" w:cs="Times New Roman"/>
          <w:b/>
          <w:color w:val="auto"/>
        </w:rPr>
      </w:pPr>
      <w:bookmarkStart w:id="20" w:name="_Toc137160559"/>
      <w:r w:rsidRPr="00A80D64">
        <w:rPr>
          <w:rFonts w:ascii="Times New Roman" w:hAnsi="Times New Roman" w:cs="Times New Roman"/>
          <w:b/>
          <w:color w:val="auto"/>
          <w:lang w:val="en-US"/>
        </w:rPr>
        <w:t>Terry (IT</w:t>
      </w:r>
      <w:r w:rsidRPr="00A80D64">
        <w:rPr>
          <w:rFonts w:ascii="Times New Roman" w:hAnsi="Times New Roman" w:cs="Times New Roman"/>
          <w:b/>
          <w:color w:val="auto"/>
        </w:rPr>
        <w:t xml:space="preserve"> </w:t>
      </w:r>
      <w:r w:rsidRPr="00A80D64">
        <w:rPr>
          <w:rFonts w:ascii="Times New Roman" w:hAnsi="Times New Roman" w:cs="Times New Roman"/>
          <w:b/>
          <w:color w:val="auto"/>
          <w:lang w:val="en-US"/>
        </w:rPr>
        <w:t>Admin)</w:t>
      </w:r>
      <w:r w:rsidRPr="00A80D64">
        <w:rPr>
          <w:rFonts w:ascii="Times New Roman" w:hAnsi="Times New Roman" w:cs="Times New Roman"/>
          <w:b/>
          <w:color w:val="auto"/>
        </w:rPr>
        <w:t>:</w:t>
      </w:r>
      <w:bookmarkEnd w:id="20"/>
    </w:p>
    <w:p w14:paraId="44CFD957" w14:textId="77777777" w:rsidR="00F73181" w:rsidRPr="00A80D64" w:rsidRDefault="00F73181" w:rsidP="00F73181">
      <w:pPr>
        <w:rPr>
          <w:rFonts w:ascii="Times New Roman" w:hAnsi="Times New Roman" w:cs="Times New Roman"/>
          <w:lang w:val="en-US"/>
        </w:rPr>
      </w:pPr>
    </w:p>
    <w:p w14:paraId="4FA02AC9" w14:textId="07DFC747" w:rsidR="00896533" w:rsidRPr="00A80D64" w:rsidRDefault="00696650" w:rsidP="00B628D2">
      <w:pPr>
        <w:pStyle w:val="ListParagraph"/>
        <w:numPr>
          <w:ilvl w:val="0"/>
          <w:numId w:val="13"/>
        </w:numPr>
        <w:ind w:left="720"/>
        <w:rPr>
          <w:rFonts w:ascii="Times New Roman" w:hAnsi="Times New Roman" w:cs="Times New Roman"/>
        </w:rPr>
      </w:pPr>
      <w:r w:rsidRPr="00A80D64">
        <w:rPr>
          <w:rFonts w:ascii="Times New Roman" w:hAnsi="Times New Roman" w:cs="Times New Roman"/>
          <w:b/>
        </w:rPr>
        <w:t>Ερώτηση:</w:t>
      </w:r>
      <w:r w:rsidRPr="00A80D64">
        <w:rPr>
          <w:rFonts w:ascii="Times New Roman" w:hAnsi="Times New Roman" w:cs="Times New Roman"/>
        </w:rPr>
        <w:t xml:space="preserve"> </w:t>
      </w:r>
      <w:r w:rsidR="00896533" w:rsidRPr="00A80D64">
        <w:rPr>
          <w:rFonts w:ascii="Times New Roman" w:hAnsi="Times New Roman" w:cs="Times New Roman"/>
        </w:rPr>
        <w:t>Είναι εταιρικά τα μηχανήματα, κι αν ναι, κρυπτογραφούνται;</w:t>
      </w:r>
      <w:r w:rsidR="00896533" w:rsidRPr="00A80D64">
        <w:rPr>
          <w:rFonts w:ascii="Times New Roman" w:hAnsi="Times New Roman" w:cs="Times New Roman"/>
        </w:rPr>
        <w:br/>
      </w:r>
      <w:r w:rsidRPr="00A80D64">
        <w:rPr>
          <w:rFonts w:ascii="Times New Roman" w:hAnsi="Times New Roman" w:cs="Times New Roman"/>
          <w:b/>
        </w:rPr>
        <w:t>Απάντηση:</w:t>
      </w:r>
      <w:r w:rsidRPr="00A80D64">
        <w:rPr>
          <w:rFonts w:ascii="Times New Roman" w:hAnsi="Times New Roman" w:cs="Times New Roman"/>
        </w:rPr>
        <w:t xml:space="preserve"> </w:t>
      </w:r>
      <w:r w:rsidR="00896533" w:rsidRPr="00A80D64">
        <w:rPr>
          <w:rFonts w:ascii="Times New Roman" w:hAnsi="Times New Roman" w:cs="Times New Roman"/>
        </w:rPr>
        <w:t>Ναι, τα μηχανήματα παρέχονται από την εταιρεία, αν και επιτρέπουμε στους υπαλλήλους μας να τα παίρνουν και σπίτι τους. Δεν κρυπτογραφούνται γιατί δεν το έχουμε κρίνει απαραίτητο.</w:t>
      </w:r>
    </w:p>
    <w:p w14:paraId="4E9648DF" w14:textId="77777777" w:rsidR="00896533" w:rsidRPr="00A80D64" w:rsidRDefault="00896533" w:rsidP="00896533">
      <w:pPr>
        <w:pStyle w:val="ListParagraph"/>
        <w:rPr>
          <w:rFonts w:ascii="Times New Roman" w:hAnsi="Times New Roman" w:cs="Times New Roman"/>
        </w:rPr>
      </w:pPr>
    </w:p>
    <w:p w14:paraId="76766368" w14:textId="2EECA33F" w:rsidR="00896533" w:rsidRPr="00A80D64" w:rsidRDefault="00696650" w:rsidP="00B628D2">
      <w:pPr>
        <w:pStyle w:val="ListParagraph"/>
        <w:numPr>
          <w:ilvl w:val="0"/>
          <w:numId w:val="13"/>
        </w:numPr>
        <w:ind w:left="720"/>
        <w:rPr>
          <w:rFonts w:ascii="Times New Roman" w:hAnsi="Times New Roman" w:cs="Times New Roman"/>
        </w:rPr>
      </w:pPr>
      <w:r w:rsidRPr="00A80D64">
        <w:rPr>
          <w:rFonts w:ascii="Times New Roman" w:hAnsi="Times New Roman" w:cs="Times New Roman"/>
          <w:b/>
        </w:rPr>
        <w:t>Ερώτηση:</w:t>
      </w:r>
      <w:r w:rsidRPr="00A80D64">
        <w:rPr>
          <w:rFonts w:ascii="Times New Roman" w:hAnsi="Times New Roman" w:cs="Times New Roman"/>
        </w:rPr>
        <w:t xml:space="preserve"> </w:t>
      </w:r>
      <w:r w:rsidR="00896533" w:rsidRPr="00A80D64">
        <w:rPr>
          <w:rFonts w:ascii="Times New Roman" w:hAnsi="Times New Roman" w:cs="Times New Roman"/>
        </w:rPr>
        <w:t xml:space="preserve">Υπάρχει </w:t>
      </w:r>
      <w:r w:rsidR="00896533" w:rsidRPr="00A80D64">
        <w:rPr>
          <w:rFonts w:ascii="Times New Roman" w:hAnsi="Times New Roman" w:cs="Times New Roman"/>
          <w:lang w:val="en-US"/>
        </w:rPr>
        <w:t>Active</w:t>
      </w:r>
      <w:r w:rsidR="00896533" w:rsidRPr="00A80D64">
        <w:rPr>
          <w:rFonts w:ascii="Times New Roman" w:hAnsi="Times New Roman" w:cs="Times New Roman"/>
        </w:rPr>
        <w:t xml:space="preserve"> </w:t>
      </w:r>
      <w:r w:rsidR="00896533" w:rsidRPr="00A80D64">
        <w:rPr>
          <w:rFonts w:ascii="Times New Roman" w:hAnsi="Times New Roman" w:cs="Times New Roman"/>
          <w:lang w:val="en-US"/>
        </w:rPr>
        <w:t>Directory</w:t>
      </w:r>
      <w:r w:rsidR="00896533" w:rsidRPr="00A80D64">
        <w:rPr>
          <w:rFonts w:ascii="Times New Roman" w:hAnsi="Times New Roman" w:cs="Times New Roman"/>
        </w:rPr>
        <w:t>;</w:t>
      </w:r>
      <w:r w:rsidR="00896533" w:rsidRPr="00A80D64">
        <w:rPr>
          <w:rFonts w:ascii="Times New Roman" w:hAnsi="Times New Roman" w:cs="Times New Roman"/>
        </w:rPr>
        <w:br/>
      </w:r>
      <w:r w:rsidRPr="00A80D64">
        <w:rPr>
          <w:rFonts w:ascii="Times New Roman" w:hAnsi="Times New Roman" w:cs="Times New Roman"/>
          <w:b/>
        </w:rPr>
        <w:t>Απάντηση:</w:t>
      </w:r>
      <w:r w:rsidRPr="00A80D64">
        <w:rPr>
          <w:rFonts w:ascii="Times New Roman" w:hAnsi="Times New Roman" w:cs="Times New Roman"/>
        </w:rPr>
        <w:t xml:space="preserve"> </w:t>
      </w:r>
      <w:r w:rsidR="00896533" w:rsidRPr="00A80D64">
        <w:rPr>
          <w:rFonts w:ascii="Times New Roman" w:hAnsi="Times New Roman" w:cs="Times New Roman"/>
        </w:rPr>
        <w:t xml:space="preserve">Όχι, αλλά έχουμε έναν </w:t>
      </w:r>
      <w:r w:rsidR="00896533" w:rsidRPr="00A80D64">
        <w:rPr>
          <w:rFonts w:ascii="Times New Roman" w:hAnsi="Times New Roman" w:cs="Times New Roman"/>
          <w:lang w:val="en-US"/>
        </w:rPr>
        <w:t>shared</w:t>
      </w:r>
      <w:r w:rsidR="00896533" w:rsidRPr="00A80D64">
        <w:rPr>
          <w:rFonts w:ascii="Times New Roman" w:hAnsi="Times New Roman" w:cs="Times New Roman"/>
        </w:rPr>
        <w:t xml:space="preserve"> </w:t>
      </w:r>
      <w:r w:rsidR="00896533" w:rsidRPr="00A80D64">
        <w:rPr>
          <w:rFonts w:ascii="Times New Roman" w:hAnsi="Times New Roman" w:cs="Times New Roman"/>
          <w:lang w:val="en-US"/>
        </w:rPr>
        <w:t>network</w:t>
      </w:r>
      <w:r w:rsidR="00896533" w:rsidRPr="00A80D64">
        <w:rPr>
          <w:rFonts w:ascii="Times New Roman" w:hAnsi="Times New Roman" w:cs="Times New Roman"/>
        </w:rPr>
        <w:t xml:space="preserve"> </w:t>
      </w:r>
      <w:r w:rsidR="00896533" w:rsidRPr="00A80D64">
        <w:rPr>
          <w:rFonts w:ascii="Times New Roman" w:hAnsi="Times New Roman" w:cs="Times New Roman"/>
          <w:lang w:val="en-US"/>
        </w:rPr>
        <w:t>drive</w:t>
      </w:r>
      <w:r w:rsidR="00896533" w:rsidRPr="00A80D64">
        <w:rPr>
          <w:rFonts w:ascii="Times New Roman" w:hAnsi="Times New Roman" w:cs="Times New Roman"/>
        </w:rPr>
        <w:t>.</w:t>
      </w:r>
    </w:p>
    <w:p w14:paraId="36D0892A" w14:textId="77777777" w:rsidR="00896533" w:rsidRPr="00A80D64" w:rsidRDefault="00896533" w:rsidP="00896533">
      <w:pPr>
        <w:pStyle w:val="ListParagraph"/>
        <w:ind w:left="726"/>
        <w:rPr>
          <w:rFonts w:ascii="Times New Roman" w:hAnsi="Times New Roman" w:cs="Times New Roman"/>
        </w:rPr>
      </w:pPr>
    </w:p>
    <w:p w14:paraId="792AD7D0" w14:textId="473F610F" w:rsidR="00896533" w:rsidRPr="00A80D64" w:rsidRDefault="00696650" w:rsidP="00B628D2">
      <w:pPr>
        <w:pStyle w:val="ListParagraph"/>
        <w:numPr>
          <w:ilvl w:val="0"/>
          <w:numId w:val="13"/>
        </w:numPr>
        <w:ind w:left="720"/>
        <w:rPr>
          <w:rFonts w:ascii="Times New Roman" w:hAnsi="Times New Roman" w:cs="Times New Roman"/>
        </w:rPr>
      </w:pPr>
      <w:r w:rsidRPr="00A80D64">
        <w:rPr>
          <w:rFonts w:ascii="Times New Roman" w:hAnsi="Times New Roman" w:cs="Times New Roman"/>
          <w:b/>
        </w:rPr>
        <w:t>Ερώτηση:</w:t>
      </w:r>
      <w:r w:rsidRPr="00A80D64">
        <w:rPr>
          <w:rFonts w:ascii="Times New Roman" w:hAnsi="Times New Roman" w:cs="Times New Roman"/>
        </w:rPr>
        <w:t xml:space="preserve"> </w:t>
      </w:r>
      <w:r w:rsidR="00896533" w:rsidRPr="00A80D64">
        <w:rPr>
          <w:rFonts w:ascii="Times New Roman" w:hAnsi="Times New Roman" w:cs="Times New Roman"/>
        </w:rPr>
        <w:t xml:space="preserve">Υπάρχει </w:t>
      </w:r>
      <w:r w:rsidR="00896533" w:rsidRPr="00A80D64">
        <w:rPr>
          <w:rFonts w:ascii="Times New Roman" w:hAnsi="Times New Roman" w:cs="Times New Roman"/>
          <w:lang w:val="en-US"/>
        </w:rPr>
        <w:t>VPN</w:t>
      </w:r>
      <w:r w:rsidR="00896533" w:rsidRPr="00A80D64">
        <w:rPr>
          <w:rFonts w:ascii="Times New Roman" w:hAnsi="Times New Roman" w:cs="Times New Roman"/>
        </w:rPr>
        <w:t>;</w:t>
      </w:r>
      <w:r w:rsidR="00896533" w:rsidRPr="00A80D64">
        <w:rPr>
          <w:rFonts w:ascii="Times New Roman" w:hAnsi="Times New Roman" w:cs="Times New Roman"/>
        </w:rPr>
        <w:br/>
      </w:r>
      <w:r w:rsidRPr="00A80D64">
        <w:rPr>
          <w:rFonts w:ascii="Times New Roman" w:hAnsi="Times New Roman" w:cs="Times New Roman"/>
          <w:b/>
        </w:rPr>
        <w:t>Απάντηση:</w:t>
      </w:r>
      <w:r w:rsidRPr="00A80D64">
        <w:rPr>
          <w:rFonts w:ascii="Times New Roman" w:hAnsi="Times New Roman" w:cs="Times New Roman"/>
        </w:rPr>
        <w:t xml:space="preserve"> </w:t>
      </w:r>
      <w:r w:rsidR="00896533" w:rsidRPr="00A80D64">
        <w:rPr>
          <w:rFonts w:ascii="Times New Roman" w:hAnsi="Times New Roman" w:cs="Times New Roman"/>
        </w:rPr>
        <w:t>Όχι.</w:t>
      </w:r>
    </w:p>
    <w:p w14:paraId="7BA6324E" w14:textId="77777777" w:rsidR="00896533" w:rsidRPr="00A80D64" w:rsidRDefault="00896533" w:rsidP="00896533">
      <w:pPr>
        <w:pStyle w:val="ListParagraph"/>
        <w:ind w:left="0"/>
        <w:rPr>
          <w:rFonts w:ascii="Times New Roman" w:hAnsi="Times New Roman" w:cs="Times New Roman"/>
        </w:rPr>
      </w:pPr>
    </w:p>
    <w:p w14:paraId="31E4E255" w14:textId="17AF0B02" w:rsidR="00896533" w:rsidRPr="00A80D64" w:rsidRDefault="00696650" w:rsidP="00B628D2">
      <w:pPr>
        <w:pStyle w:val="ListParagraph"/>
        <w:numPr>
          <w:ilvl w:val="0"/>
          <w:numId w:val="13"/>
        </w:numPr>
        <w:ind w:left="720"/>
        <w:rPr>
          <w:rFonts w:ascii="Times New Roman" w:hAnsi="Times New Roman" w:cs="Times New Roman"/>
        </w:rPr>
      </w:pPr>
      <w:r w:rsidRPr="00A80D64">
        <w:rPr>
          <w:rFonts w:ascii="Times New Roman" w:hAnsi="Times New Roman" w:cs="Times New Roman"/>
          <w:b/>
        </w:rPr>
        <w:lastRenderedPageBreak/>
        <w:t>Ερώτηση:</w:t>
      </w:r>
      <w:r w:rsidRPr="00A80D64">
        <w:rPr>
          <w:rFonts w:ascii="Times New Roman" w:hAnsi="Times New Roman" w:cs="Times New Roman"/>
        </w:rPr>
        <w:t xml:space="preserve"> </w:t>
      </w:r>
      <w:r w:rsidR="00896533" w:rsidRPr="00A80D64">
        <w:rPr>
          <w:rFonts w:ascii="Times New Roman" w:hAnsi="Times New Roman" w:cs="Times New Roman"/>
        </w:rPr>
        <w:t>Υπάρχει σύστημα ελέγχου πρόσβασης στον χώρο εργασίας;</w:t>
      </w:r>
    </w:p>
    <w:p w14:paraId="34CBA46E" w14:textId="22C1F369" w:rsidR="00896533" w:rsidRPr="00A80D64" w:rsidRDefault="00696650" w:rsidP="00896533">
      <w:pPr>
        <w:pStyle w:val="ListParagraph"/>
        <w:rPr>
          <w:rFonts w:ascii="Times New Roman" w:hAnsi="Times New Roman" w:cs="Times New Roman"/>
        </w:rPr>
      </w:pPr>
      <w:r w:rsidRPr="00A80D64">
        <w:rPr>
          <w:rFonts w:ascii="Times New Roman" w:hAnsi="Times New Roman" w:cs="Times New Roman"/>
          <w:b/>
        </w:rPr>
        <w:t>Απάντηση:</w:t>
      </w:r>
      <w:r w:rsidRPr="00A80D64">
        <w:rPr>
          <w:rFonts w:ascii="Times New Roman" w:hAnsi="Times New Roman" w:cs="Times New Roman"/>
        </w:rPr>
        <w:t xml:space="preserve"> </w:t>
      </w:r>
      <w:r w:rsidR="00896533" w:rsidRPr="00A80D64">
        <w:rPr>
          <w:rFonts w:ascii="Times New Roman" w:hAnsi="Times New Roman" w:cs="Times New Roman"/>
        </w:rPr>
        <w:t>Ναι υπάρχε</w:t>
      </w:r>
      <w:r w:rsidR="00D773B5" w:rsidRPr="00A80D64">
        <w:rPr>
          <w:rFonts w:ascii="Times New Roman" w:hAnsi="Times New Roman" w:cs="Times New Roman"/>
        </w:rPr>
        <w:t>ι. Δυστυχώς</w:t>
      </w:r>
      <w:r w:rsidR="00F97376" w:rsidRPr="00A80D64">
        <w:rPr>
          <w:rFonts w:ascii="Times New Roman" w:hAnsi="Times New Roman" w:cs="Times New Roman"/>
        </w:rPr>
        <w:t xml:space="preserve"> </w:t>
      </w:r>
      <w:r w:rsidR="00D773B5" w:rsidRPr="00A80D64">
        <w:rPr>
          <w:rFonts w:ascii="Times New Roman" w:hAnsi="Times New Roman" w:cs="Times New Roman"/>
        </w:rPr>
        <w:t>όμως</w:t>
      </w:r>
      <w:r w:rsidR="00F97376" w:rsidRPr="00A80D64">
        <w:rPr>
          <w:rFonts w:ascii="Times New Roman" w:hAnsi="Times New Roman" w:cs="Times New Roman"/>
        </w:rPr>
        <w:t xml:space="preserve"> το </w:t>
      </w:r>
      <w:r w:rsidR="00F97376" w:rsidRPr="00A80D64">
        <w:rPr>
          <w:rFonts w:ascii="Times New Roman" w:hAnsi="Times New Roman" w:cs="Times New Roman"/>
          <w:lang w:val="en-US"/>
        </w:rPr>
        <w:t>Access</w:t>
      </w:r>
      <w:r w:rsidR="00F97376" w:rsidRPr="00A80D64">
        <w:rPr>
          <w:rFonts w:ascii="Times New Roman" w:hAnsi="Times New Roman" w:cs="Times New Roman"/>
        </w:rPr>
        <w:t xml:space="preserve"> </w:t>
      </w:r>
      <w:r w:rsidR="00F97376" w:rsidRPr="00A80D64">
        <w:rPr>
          <w:rFonts w:ascii="Times New Roman" w:hAnsi="Times New Roman" w:cs="Times New Roman"/>
          <w:lang w:val="en-US"/>
        </w:rPr>
        <w:t>Card</w:t>
      </w:r>
      <w:r w:rsidR="00F97376" w:rsidRPr="00A80D64">
        <w:rPr>
          <w:rFonts w:ascii="Times New Roman" w:hAnsi="Times New Roman" w:cs="Times New Roman"/>
        </w:rPr>
        <w:t xml:space="preserve"> </w:t>
      </w:r>
      <w:r w:rsidR="00F97376" w:rsidRPr="00A80D64">
        <w:rPr>
          <w:rFonts w:ascii="Times New Roman" w:hAnsi="Times New Roman" w:cs="Times New Roman"/>
          <w:lang w:val="en-US"/>
        </w:rPr>
        <w:t>System</w:t>
      </w:r>
      <w:r w:rsidR="00F97376" w:rsidRPr="00A80D64">
        <w:rPr>
          <w:rFonts w:ascii="Times New Roman" w:hAnsi="Times New Roman" w:cs="Times New Roman"/>
        </w:rPr>
        <w:t xml:space="preserve"> </w:t>
      </w:r>
      <w:r w:rsidR="00D773B5" w:rsidRPr="00A80D64">
        <w:rPr>
          <w:rFonts w:ascii="Times New Roman" w:hAnsi="Times New Roman" w:cs="Times New Roman"/>
        </w:rPr>
        <w:t>είναι εκτός λειτουργίας εδώ και δυο μήνες και δεν είναι αρμοδιότητά μας να το φτιάξουμε.</w:t>
      </w:r>
      <w:r w:rsidR="00896533" w:rsidRPr="00A80D64">
        <w:rPr>
          <w:rFonts w:ascii="Times New Roman" w:hAnsi="Times New Roman" w:cs="Times New Roman"/>
        </w:rPr>
        <w:br/>
      </w:r>
    </w:p>
    <w:p w14:paraId="036FE9BB" w14:textId="45516195" w:rsidR="00896533" w:rsidRPr="00A80D64" w:rsidRDefault="00696650" w:rsidP="00B628D2">
      <w:pPr>
        <w:pStyle w:val="ListParagraph"/>
        <w:numPr>
          <w:ilvl w:val="0"/>
          <w:numId w:val="13"/>
        </w:numPr>
        <w:ind w:left="720"/>
        <w:rPr>
          <w:rFonts w:ascii="Times New Roman" w:hAnsi="Times New Roman" w:cs="Times New Roman"/>
        </w:rPr>
      </w:pPr>
      <w:r w:rsidRPr="00A80D64">
        <w:rPr>
          <w:rFonts w:ascii="Times New Roman" w:hAnsi="Times New Roman" w:cs="Times New Roman"/>
          <w:b/>
        </w:rPr>
        <w:t>Ερώτηση:</w:t>
      </w:r>
      <w:r w:rsidRPr="00A80D64">
        <w:rPr>
          <w:rFonts w:ascii="Times New Roman" w:hAnsi="Times New Roman" w:cs="Times New Roman"/>
        </w:rPr>
        <w:t xml:space="preserve"> </w:t>
      </w:r>
      <w:r w:rsidR="00896533" w:rsidRPr="00A80D64">
        <w:rPr>
          <w:rFonts w:ascii="Times New Roman" w:hAnsi="Times New Roman" w:cs="Times New Roman"/>
        </w:rPr>
        <w:t xml:space="preserve">Μπορείς να φέρεις δικό σου </w:t>
      </w:r>
      <w:r w:rsidR="00896533" w:rsidRPr="00A80D64">
        <w:rPr>
          <w:rFonts w:ascii="Times New Roman" w:hAnsi="Times New Roman" w:cs="Times New Roman"/>
          <w:lang w:val="en-US"/>
        </w:rPr>
        <w:t>USB</w:t>
      </w:r>
      <w:r w:rsidR="00896533" w:rsidRPr="00A80D64">
        <w:rPr>
          <w:rFonts w:ascii="Times New Roman" w:hAnsi="Times New Roman" w:cs="Times New Roman"/>
        </w:rPr>
        <w:t>;</w:t>
      </w:r>
      <w:r w:rsidR="00896533" w:rsidRPr="00A80D64">
        <w:rPr>
          <w:rFonts w:ascii="Times New Roman" w:hAnsi="Times New Roman" w:cs="Times New Roman"/>
        </w:rPr>
        <w:br/>
      </w:r>
      <w:r w:rsidRPr="00A80D64">
        <w:rPr>
          <w:rFonts w:ascii="Times New Roman" w:hAnsi="Times New Roman" w:cs="Times New Roman"/>
          <w:b/>
        </w:rPr>
        <w:t>Απάντηση:</w:t>
      </w:r>
      <w:r w:rsidRPr="00A80D64">
        <w:rPr>
          <w:rFonts w:ascii="Times New Roman" w:hAnsi="Times New Roman" w:cs="Times New Roman"/>
        </w:rPr>
        <w:t xml:space="preserve"> </w:t>
      </w:r>
      <w:r w:rsidR="00896533" w:rsidRPr="00A80D64">
        <w:rPr>
          <w:rFonts w:ascii="Times New Roman" w:hAnsi="Times New Roman" w:cs="Times New Roman"/>
        </w:rPr>
        <w:t>Οι εργαζόμενοι μας χρησιμοποιούν εταιρικά μηχανήματα και η σύνδεση προσωπικών τους συσκευών σε αυτά παραβιάζει τις πολιτικές ασφαλείας της εταιρίας μας. Ωστόσο, δεν έχουμε μηχανισμούς ελέγχου για το αν αυτές οι πολιτικές τηρούνται στην πράξη.</w:t>
      </w:r>
      <w:r w:rsidR="00896533" w:rsidRPr="00A80D64">
        <w:rPr>
          <w:rFonts w:ascii="Times New Roman" w:hAnsi="Times New Roman" w:cs="Times New Roman"/>
        </w:rPr>
        <w:br/>
      </w:r>
    </w:p>
    <w:p w14:paraId="77664F45" w14:textId="5E197BD3" w:rsidR="00896533" w:rsidRPr="00A80D64" w:rsidRDefault="00696650" w:rsidP="00B628D2">
      <w:pPr>
        <w:pStyle w:val="ListParagraph"/>
        <w:numPr>
          <w:ilvl w:val="0"/>
          <w:numId w:val="13"/>
        </w:numPr>
        <w:ind w:left="720"/>
        <w:rPr>
          <w:rFonts w:ascii="Times New Roman" w:hAnsi="Times New Roman" w:cs="Times New Roman"/>
        </w:rPr>
      </w:pPr>
      <w:r w:rsidRPr="00A80D64">
        <w:rPr>
          <w:rFonts w:ascii="Times New Roman" w:hAnsi="Times New Roman" w:cs="Times New Roman"/>
          <w:b/>
        </w:rPr>
        <w:t>Ερώτηση:</w:t>
      </w:r>
      <w:r w:rsidRPr="00A80D64">
        <w:rPr>
          <w:rFonts w:ascii="Times New Roman" w:hAnsi="Times New Roman" w:cs="Times New Roman"/>
        </w:rPr>
        <w:t xml:space="preserve"> </w:t>
      </w:r>
      <w:r w:rsidR="00896533" w:rsidRPr="00A80D64">
        <w:rPr>
          <w:rFonts w:ascii="Times New Roman" w:hAnsi="Times New Roman" w:cs="Times New Roman"/>
        </w:rPr>
        <w:t>Πως γίνεται η αυθεντικοποίηση;</w:t>
      </w:r>
      <w:r w:rsidR="00896533" w:rsidRPr="00A80D64">
        <w:rPr>
          <w:rFonts w:ascii="Times New Roman" w:hAnsi="Times New Roman" w:cs="Times New Roman"/>
        </w:rPr>
        <w:br/>
      </w:r>
      <w:r w:rsidRPr="00A80D64">
        <w:rPr>
          <w:rFonts w:ascii="Times New Roman" w:hAnsi="Times New Roman" w:cs="Times New Roman"/>
          <w:b/>
        </w:rPr>
        <w:t>Απάντηση:</w:t>
      </w:r>
      <w:r w:rsidRPr="00A80D64">
        <w:rPr>
          <w:rFonts w:ascii="Times New Roman" w:hAnsi="Times New Roman" w:cs="Times New Roman"/>
        </w:rPr>
        <w:t xml:space="preserve"> </w:t>
      </w:r>
      <w:r w:rsidR="00896533" w:rsidRPr="00A80D64">
        <w:rPr>
          <w:rFonts w:ascii="Times New Roman" w:hAnsi="Times New Roman" w:cs="Times New Roman"/>
        </w:rPr>
        <w:t>Σύμφωνα με την πολιτική ασφαλείας, οι εργαζόμενοι πρέπει να ταυτοποιούνται με κωδικό πρόσβασης στις φορητές τους συσκευές, αν και, όπως σας είπα, δεν ελέγχουμε επαρκώς εάν και κατα πόσο αυτό εφαρμόζεται.</w:t>
      </w:r>
    </w:p>
    <w:p w14:paraId="2AFC0DF1" w14:textId="77777777" w:rsidR="00896533" w:rsidRPr="00A80D64" w:rsidRDefault="00896533" w:rsidP="00896533">
      <w:pPr>
        <w:pStyle w:val="ListParagraph"/>
        <w:rPr>
          <w:rFonts w:ascii="Times New Roman" w:hAnsi="Times New Roman" w:cs="Times New Roman"/>
          <w:sz w:val="8"/>
          <w:szCs w:val="8"/>
        </w:rPr>
      </w:pPr>
    </w:p>
    <w:p w14:paraId="22AFA467" w14:textId="0EADB2FF" w:rsidR="00896533" w:rsidRPr="00A80D64" w:rsidRDefault="00696650" w:rsidP="00B628D2">
      <w:pPr>
        <w:pStyle w:val="ListParagraph"/>
        <w:numPr>
          <w:ilvl w:val="0"/>
          <w:numId w:val="13"/>
        </w:numPr>
        <w:spacing w:before="240"/>
        <w:ind w:left="720"/>
        <w:rPr>
          <w:rFonts w:ascii="Times New Roman" w:hAnsi="Times New Roman" w:cs="Times New Roman"/>
        </w:rPr>
      </w:pPr>
      <w:r w:rsidRPr="00A80D64">
        <w:rPr>
          <w:rFonts w:ascii="Times New Roman" w:hAnsi="Times New Roman" w:cs="Times New Roman"/>
          <w:b/>
        </w:rPr>
        <w:t>Ερώτηση:</w:t>
      </w:r>
      <w:r w:rsidRPr="00A80D64">
        <w:rPr>
          <w:rFonts w:ascii="Times New Roman" w:hAnsi="Times New Roman" w:cs="Times New Roman"/>
        </w:rPr>
        <w:t xml:space="preserve"> </w:t>
      </w:r>
      <w:r w:rsidR="00896533" w:rsidRPr="00A80D64">
        <w:rPr>
          <w:rFonts w:ascii="Times New Roman" w:hAnsi="Times New Roman" w:cs="Times New Roman"/>
        </w:rPr>
        <w:t>Μετά την αναφορά του περιστατικού. Πραγματοποιήσατε οποιαδήποτε ενέργεια στις συσκευές που βρίσκονταν στον χώρο (π.χ. λήψη αντιγράφων, απενεργοποίηση συσκευών κτλ)</w:t>
      </w:r>
      <w:r w:rsidRPr="00A80D64">
        <w:rPr>
          <w:rFonts w:ascii="Times New Roman" w:hAnsi="Times New Roman" w:cs="Times New Roman"/>
        </w:rPr>
        <w:t>;</w:t>
      </w:r>
    </w:p>
    <w:p w14:paraId="4742D2B1" w14:textId="38B89011" w:rsidR="00896533" w:rsidRPr="00A80D64" w:rsidRDefault="00696650" w:rsidP="00896533">
      <w:pPr>
        <w:pStyle w:val="ListParagraph"/>
        <w:rPr>
          <w:rFonts w:ascii="Times New Roman" w:hAnsi="Times New Roman" w:cs="Times New Roman"/>
        </w:rPr>
      </w:pPr>
      <w:r w:rsidRPr="00A80D64">
        <w:rPr>
          <w:rFonts w:ascii="Times New Roman" w:hAnsi="Times New Roman" w:cs="Times New Roman"/>
          <w:b/>
        </w:rPr>
        <w:t>Απάντηση:</w:t>
      </w:r>
      <w:r w:rsidRPr="00A80D64">
        <w:rPr>
          <w:rFonts w:ascii="Times New Roman" w:hAnsi="Times New Roman" w:cs="Times New Roman"/>
        </w:rPr>
        <w:t xml:space="preserve"> </w:t>
      </w:r>
      <w:r w:rsidR="00896533" w:rsidRPr="00A80D64">
        <w:rPr>
          <w:rFonts w:ascii="Times New Roman" w:hAnsi="Times New Roman" w:cs="Times New Roman"/>
        </w:rPr>
        <w:t xml:space="preserve">Όχι, με εντολή του </w:t>
      </w:r>
      <w:r w:rsidR="00896533" w:rsidRPr="00A80D64">
        <w:rPr>
          <w:rFonts w:ascii="Times New Roman" w:hAnsi="Times New Roman" w:cs="Times New Roman"/>
          <w:lang w:val="en-US"/>
        </w:rPr>
        <w:t>Pat</w:t>
      </w:r>
      <w:r w:rsidR="00896533" w:rsidRPr="00A80D64">
        <w:rPr>
          <w:rFonts w:ascii="Times New Roman" w:hAnsi="Times New Roman" w:cs="Times New Roman"/>
        </w:rPr>
        <w:t xml:space="preserve"> άφησα όλα τα μηχανήματα στην κατάσταση που ήταν μέχρι να έρθετε.</w:t>
      </w:r>
    </w:p>
    <w:p w14:paraId="7F3101C2" w14:textId="77777777" w:rsidR="00F73181" w:rsidRPr="00A80D64" w:rsidRDefault="00F73181" w:rsidP="00896533">
      <w:pPr>
        <w:pStyle w:val="ListParagraph"/>
        <w:rPr>
          <w:rFonts w:ascii="Times New Roman" w:hAnsi="Times New Roman" w:cs="Times New Roman"/>
        </w:rPr>
      </w:pPr>
    </w:p>
    <w:p w14:paraId="6999B0E2" w14:textId="77777777" w:rsidR="00896533" w:rsidRPr="00A80D64" w:rsidRDefault="00896533" w:rsidP="00452B05">
      <w:pPr>
        <w:pStyle w:val="Heading3"/>
        <w:rPr>
          <w:rFonts w:ascii="Times New Roman" w:hAnsi="Times New Roman" w:cs="Times New Roman"/>
          <w:b/>
          <w:color w:val="auto"/>
        </w:rPr>
      </w:pPr>
      <w:bookmarkStart w:id="21" w:name="_Toc137160560"/>
      <w:r w:rsidRPr="00A80D64">
        <w:rPr>
          <w:rFonts w:ascii="Times New Roman" w:hAnsi="Times New Roman" w:cs="Times New Roman"/>
          <w:b/>
          <w:color w:val="auto"/>
          <w:lang w:val="en-US"/>
        </w:rPr>
        <w:t>Jo</w:t>
      </w:r>
      <w:r w:rsidRPr="00A80D64">
        <w:rPr>
          <w:rFonts w:ascii="Times New Roman" w:hAnsi="Times New Roman" w:cs="Times New Roman"/>
          <w:b/>
          <w:color w:val="auto"/>
        </w:rPr>
        <w:t xml:space="preserve">  (Υπάλληλος </w:t>
      </w:r>
      <w:r w:rsidRPr="00A80D64">
        <w:rPr>
          <w:rFonts w:ascii="Times New Roman" w:hAnsi="Times New Roman" w:cs="Times New Roman"/>
          <w:b/>
          <w:color w:val="auto"/>
          <w:lang w:val="en-US"/>
        </w:rPr>
        <w:t>M</w:t>
      </w:r>
      <w:r w:rsidRPr="00A80D64">
        <w:rPr>
          <w:rFonts w:ascii="Times New Roman" w:hAnsi="Times New Roman" w:cs="Times New Roman"/>
          <w:b/>
          <w:color w:val="auto"/>
        </w:rPr>
        <w:t>57):</w:t>
      </w:r>
      <w:bookmarkEnd w:id="21"/>
    </w:p>
    <w:p w14:paraId="46DC84B4" w14:textId="77777777" w:rsidR="00452B05" w:rsidRPr="00A80D64" w:rsidRDefault="00452B05" w:rsidP="00452B05">
      <w:pPr>
        <w:rPr>
          <w:rFonts w:ascii="Times New Roman" w:hAnsi="Times New Roman" w:cs="Times New Roman"/>
        </w:rPr>
      </w:pPr>
    </w:p>
    <w:p w14:paraId="4823AD1C" w14:textId="6DEFE92C" w:rsidR="00896533" w:rsidRPr="00A80D64" w:rsidRDefault="00696650" w:rsidP="00B628D2">
      <w:pPr>
        <w:pStyle w:val="ListParagraph"/>
        <w:numPr>
          <w:ilvl w:val="0"/>
          <w:numId w:val="15"/>
        </w:numPr>
        <w:rPr>
          <w:rFonts w:ascii="Times New Roman" w:hAnsi="Times New Roman" w:cs="Times New Roman"/>
        </w:rPr>
      </w:pPr>
      <w:r w:rsidRPr="00A80D64">
        <w:rPr>
          <w:rFonts w:ascii="Times New Roman" w:hAnsi="Times New Roman" w:cs="Times New Roman"/>
          <w:b/>
        </w:rPr>
        <w:t>Ερώτηση:</w:t>
      </w:r>
      <w:r w:rsidRPr="00A80D64">
        <w:rPr>
          <w:rFonts w:ascii="Times New Roman" w:hAnsi="Times New Roman" w:cs="Times New Roman"/>
        </w:rPr>
        <w:t xml:space="preserve"> </w:t>
      </w:r>
      <w:r w:rsidR="00896533" w:rsidRPr="00A80D64">
        <w:rPr>
          <w:rFonts w:ascii="Times New Roman" w:hAnsi="Times New Roman" w:cs="Times New Roman"/>
        </w:rPr>
        <w:t xml:space="preserve">Ποια είναι η σχέση σας με τον </w:t>
      </w:r>
      <w:r w:rsidR="00896533" w:rsidRPr="00A80D64">
        <w:rPr>
          <w:rFonts w:ascii="Times New Roman" w:hAnsi="Times New Roman" w:cs="Times New Roman"/>
          <w:lang w:val="en-US"/>
        </w:rPr>
        <w:t>Charlie</w:t>
      </w:r>
      <w:r w:rsidR="00896533" w:rsidRPr="00A80D64">
        <w:rPr>
          <w:rFonts w:ascii="Times New Roman" w:hAnsi="Times New Roman" w:cs="Times New Roman"/>
        </w:rPr>
        <w:t>;</w:t>
      </w:r>
      <w:r w:rsidR="00896533" w:rsidRPr="00A80D64">
        <w:rPr>
          <w:rFonts w:ascii="Times New Roman" w:hAnsi="Times New Roman" w:cs="Times New Roman"/>
        </w:rPr>
        <w:br/>
      </w:r>
      <w:r w:rsidR="00011AB9" w:rsidRPr="00A80D64">
        <w:rPr>
          <w:rFonts w:ascii="Times New Roman" w:hAnsi="Times New Roman" w:cs="Times New Roman"/>
          <w:b/>
        </w:rPr>
        <w:t>Απάντηση:</w:t>
      </w:r>
      <w:r w:rsidR="00011AB9" w:rsidRPr="00A80D64">
        <w:rPr>
          <w:rFonts w:ascii="Times New Roman" w:hAnsi="Times New Roman" w:cs="Times New Roman"/>
        </w:rPr>
        <w:t xml:space="preserve"> </w:t>
      </w:r>
      <w:r w:rsidR="00896533" w:rsidRPr="00A80D64">
        <w:rPr>
          <w:rFonts w:ascii="Times New Roman" w:hAnsi="Times New Roman" w:cs="Times New Roman"/>
        </w:rPr>
        <w:t xml:space="preserve">Ο </w:t>
      </w:r>
      <w:r w:rsidR="00896533" w:rsidRPr="00A80D64">
        <w:rPr>
          <w:rFonts w:ascii="Times New Roman" w:hAnsi="Times New Roman" w:cs="Times New Roman"/>
          <w:lang w:val="en-US"/>
        </w:rPr>
        <w:t>Charlie</w:t>
      </w:r>
      <w:r w:rsidR="00896533" w:rsidRPr="00A80D64">
        <w:rPr>
          <w:rFonts w:ascii="Times New Roman" w:hAnsi="Times New Roman" w:cs="Times New Roman"/>
        </w:rPr>
        <w:t xml:space="preserve"> ξεκίνησε στην εταιρεία να εργάζεται τον ίδιο καιρό μ’ εμένα. Συνεργαζόμαστε χωρίς προβλήματα παρά τον λιγοστό χρόνο που δουλεύουμε μαζί.</w:t>
      </w:r>
    </w:p>
    <w:p w14:paraId="1BB4F14D" w14:textId="77777777" w:rsidR="00896533" w:rsidRPr="00A80D64" w:rsidRDefault="00896533" w:rsidP="00896533">
      <w:pPr>
        <w:pStyle w:val="ListParagraph"/>
        <w:rPr>
          <w:rFonts w:ascii="Times New Roman" w:hAnsi="Times New Roman" w:cs="Times New Roman"/>
        </w:rPr>
      </w:pPr>
    </w:p>
    <w:p w14:paraId="0799E08E" w14:textId="1A247EAD" w:rsidR="00896533" w:rsidRPr="00A80D64" w:rsidRDefault="00696650" w:rsidP="00B628D2">
      <w:pPr>
        <w:pStyle w:val="ListParagraph"/>
        <w:numPr>
          <w:ilvl w:val="0"/>
          <w:numId w:val="15"/>
        </w:numPr>
        <w:rPr>
          <w:rFonts w:ascii="Times New Roman" w:hAnsi="Times New Roman" w:cs="Times New Roman"/>
        </w:rPr>
      </w:pPr>
      <w:r w:rsidRPr="00A80D64">
        <w:rPr>
          <w:rFonts w:ascii="Times New Roman" w:hAnsi="Times New Roman" w:cs="Times New Roman"/>
          <w:b/>
        </w:rPr>
        <w:t>Ερώτηση:</w:t>
      </w:r>
      <w:r w:rsidRPr="00A80D64">
        <w:rPr>
          <w:rFonts w:ascii="Times New Roman" w:hAnsi="Times New Roman" w:cs="Times New Roman"/>
        </w:rPr>
        <w:t xml:space="preserve"> </w:t>
      </w:r>
      <w:r w:rsidR="00896533" w:rsidRPr="00A80D64">
        <w:rPr>
          <w:rFonts w:ascii="Times New Roman" w:hAnsi="Times New Roman" w:cs="Times New Roman"/>
        </w:rPr>
        <w:t xml:space="preserve">Σε ποια </w:t>
      </w:r>
      <w:r w:rsidR="00896533" w:rsidRPr="00A80D64">
        <w:rPr>
          <w:rFonts w:ascii="Times New Roman" w:hAnsi="Times New Roman" w:cs="Times New Roman"/>
          <w:lang w:val="en-US"/>
        </w:rPr>
        <w:t>project</w:t>
      </w:r>
      <w:r w:rsidR="00896533" w:rsidRPr="00A80D64">
        <w:rPr>
          <w:rFonts w:ascii="Times New Roman" w:hAnsi="Times New Roman" w:cs="Times New Roman"/>
        </w:rPr>
        <w:t xml:space="preserve"> έχετε συνεργαστεί;</w:t>
      </w:r>
      <w:r w:rsidR="00896533" w:rsidRPr="00A80D64">
        <w:rPr>
          <w:rFonts w:ascii="Times New Roman" w:hAnsi="Times New Roman" w:cs="Times New Roman"/>
        </w:rPr>
        <w:br/>
      </w:r>
      <w:r w:rsidR="00E85E18" w:rsidRPr="00A80D64">
        <w:rPr>
          <w:rFonts w:ascii="Times New Roman" w:hAnsi="Times New Roman" w:cs="Times New Roman"/>
          <w:b/>
        </w:rPr>
        <w:t>Απάντηση:</w:t>
      </w:r>
      <w:r w:rsidR="00E85E18" w:rsidRPr="00A80D64">
        <w:rPr>
          <w:rFonts w:ascii="Times New Roman" w:hAnsi="Times New Roman" w:cs="Times New Roman"/>
        </w:rPr>
        <w:t xml:space="preserve"> </w:t>
      </w:r>
      <w:r w:rsidR="00896533" w:rsidRPr="00A80D64">
        <w:rPr>
          <w:rFonts w:ascii="Times New Roman" w:hAnsi="Times New Roman" w:cs="Times New Roman"/>
        </w:rPr>
        <w:t xml:space="preserve">Ο καθένας μας έχει το δικό του </w:t>
      </w:r>
      <w:r w:rsidR="00896533" w:rsidRPr="00A80D64">
        <w:rPr>
          <w:rFonts w:ascii="Times New Roman" w:hAnsi="Times New Roman" w:cs="Times New Roman"/>
          <w:lang w:val="en-US"/>
        </w:rPr>
        <w:t>project</w:t>
      </w:r>
      <w:r w:rsidR="00896533" w:rsidRPr="00A80D64">
        <w:rPr>
          <w:rFonts w:ascii="Times New Roman" w:hAnsi="Times New Roman" w:cs="Times New Roman"/>
        </w:rPr>
        <w:t xml:space="preserve">, ωστόσο ανταλλάσσουμε πληροφορίες για τα </w:t>
      </w:r>
      <w:r w:rsidR="00896533" w:rsidRPr="00A80D64">
        <w:rPr>
          <w:rFonts w:ascii="Times New Roman" w:hAnsi="Times New Roman" w:cs="Times New Roman"/>
          <w:lang w:val="en-US"/>
        </w:rPr>
        <w:t>project</w:t>
      </w:r>
      <w:r w:rsidR="00896533" w:rsidRPr="00A80D64">
        <w:rPr>
          <w:rFonts w:ascii="Times New Roman" w:hAnsi="Times New Roman" w:cs="Times New Roman"/>
        </w:rPr>
        <w:t xml:space="preserve"> μας που μπορούν να βοηθήσουν τον άλλον.</w:t>
      </w:r>
      <w:r w:rsidR="00896533" w:rsidRPr="00A80D64">
        <w:rPr>
          <w:rFonts w:ascii="Times New Roman" w:hAnsi="Times New Roman" w:cs="Times New Roman"/>
        </w:rPr>
        <w:br/>
      </w:r>
    </w:p>
    <w:p w14:paraId="3548694D" w14:textId="3420850D" w:rsidR="00896533" w:rsidRPr="00A80D64" w:rsidRDefault="00696650" w:rsidP="00B628D2">
      <w:pPr>
        <w:pStyle w:val="ListParagraph"/>
        <w:numPr>
          <w:ilvl w:val="0"/>
          <w:numId w:val="15"/>
        </w:numPr>
        <w:rPr>
          <w:rFonts w:ascii="Times New Roman" w:hAnsi="Times New Roman" w:cs="Times New Roman"/>
        </w:rPr>
      </w:pPr>
      <w:r w:rsidRPr="00A80D64">
        <w:rPr>
          <w:rFonts w:ascii="Times New Roman" w:hAnsi="Times New Roman" w:cs="Times New Roman"/>
          <w:b/>
        </w:rPr>
        <w:t>Ερώτηση:</w:t>
      </w:r>
      <w:r w:rsidRPr="00A80D64">
        <w:rPr>
          <w:rFonts w:ascii="Times New Roman" w:hAnsi="Times New Roman" w:cs="Times New Roman"/>
        </w:rPr>
        <w:t xml:space="preserve"> </w:t>
      </w:r>
      <w:r w:rsidR="00896533" w:rsidRPr="00A80D64">
        <w:rPr>
          <w:rFonts w:ascii="Times New Roman" w:hAnsi="Times New Roman" w:cs="Times New Roman"/>
        </w:rPr>
        <w:t xml:space="preserve">Ποια είναι η άποψή του </w:t>
      </w:r>
      <w:r w:rsidR="00896533" w:rsidRPr="00A80D64">
        <w:rPr>
          <w:rFonts w:ascii="Times New Roman" w:hAnsi="Times New Roman" w:cs="Times New Roman"/>
          <w:lang w:val="en-US"/>
        </w:rPr>
        <w:t>Charlie</w:t>
      </w:r>
      <w:r w:rsidR="00896533" w:rsidRPr="00A80D64">
        <w:rPr>
          <w:rFonts w:ascii="Times New Roman" w:hAnsi="Times New Roman" w:cs="Times New Roman"/>
        </w:rPr>
        <w:t xml:space="preserve"> για τον </w:t>
      </w:r>
      <w:r w:rsidR="00896533" w:rsidRPr="00A80D64">
        <w:rPr>
          <w:rFonts w:ascii="Times New Roman" w:hAnsi="Times New Roman" w:cs="Times New Roman"/>
          <w:lang w:val="en-US"/>
        </w:rPr>
        <w:t>Pat</w:t>
      </w:r>
      <w:r w:rsidR="00896533" w:rsidRPr="00A80D64">
        <w:rPr>
          <w:rFonts w:ascii="Times New Roman" w:hAnsi="Times New Roman" w:cs="Times New Roman"/>
        </w:rPr>
        <w:t>;</w:t>
      </w:r>
    </w:p>
    <w:p w14:paraId="35FC6DEA" w14:textId="051C7503" w:rsidR="00896533" w:rsidRPr="00A80D64" w:rsidRDefault="00E85E18" w:rsidP="00896533">
      <w:pPr>
        <w:pStyle w:val="ListParagraph"/>
        <w:rPr>
          <w:rFonts w:ascii="Times New Roman" w:hAnsi="Times New Roman" w:cs="Times New Roman"/>
        </w:rPr>
      </w:pPr>
      <w:r w:rsidRPr="00A80D64">
        <w:rPr>
          <w:rFonts w:ascii="Times New Roman" w:hAnsi="Times New Roman" w:cs="Times New Roman"/>
          <w:b/>
        </w:rPr>
        <w:t>Απάντηση:</w:t>
      </w:r>
      <w:r w:rsidRPr="00A80D64">
        <w:rPr>
          <w:rFonts w:ascii="Times New Roman" w:hAnsi="Times New Roman" w:cs="Times New Roman"/>
        </w:rPr>
        <w:t xml:space="preserve"> </w:t>
      </w:r>
      <w:r w:rsidR="00896533" w:rsidRPr="00A80D64">
        <w:rPr>
          <w:rFonts w:ascii="Times New Roman" w:hAnsi="Times New Roman" w:cs="Times New Roman"/>
        </w:rPr>
        <w:t xml:space="preserve">Προσωπικά δεν έχω κάποιο πρόβλημα με τον </w:t>
      </w:r>
      <w:r w:rsidR="00896533" w:rsidRPr="00A80D64">
        <w:rPr>
          <w:rFonts w:ascii="Times New Roman" w:hAnsi="Times New Roman" w:cs="Times New Roman"/>
          <w:lang w:val="en-US"/>
        </w:rPr>
        <w:t>Pat</w:t>
      </w:r>
      <w:r w:rsidR="00896533" w:rsidRPr="00A80D64">
        <w:rPr>
          <w:rFonts w:ascii="Times New Roman" w:hAnsi="Times New Roman" w:cs="Times New Roman"/>
        </w:rPr>
        <w:t xml:space="preserve">, αλλά ο </w:t>
      </w:r>
      <w:r w:rsidR="00896533" w:rsidRPr="00A80D64">
        <w:rPr>
          <w:rFonts w:ascii="Times New Roman" w:hAnsi="Times New Roman" w:cs="Times New Roman"/>
          <w:lang w:val="en-US"/>
        </w:rPr>
        <w:t>Charlie</w:t>
      </w:r>
      <w:r w:rsidR="00896533" w:rsidRPr="00A80D64">
        <w:rPr>
          <w:rFonts w:ascii="Times New Roman" w:hAnsi="Times New Roman" w:cs="Times New Roman"/>
        </w:rPr>
        <w:t xml:space="preserve"> τον θεωρούσε λίγο περίεργο αφεντικό.</w:t>
      </w:r>
    </w:p>
    <w:p w14:paraId="301173AA" w14:textId="77777777" w:rsidR="00896533" w:rsidRPr="00A80D64" w:rsidRDefault="00896533" w:rsidP="00896533">
      <w:pPr>
        <w:rPr>
          <w:rFonts w:ascii="Times New Roman" w:hAnsi="Times New Roman" w:cs="Times New Roman"/>
        </w:rPr>
      </w:pPr>
    </w:p>
    <w:p w14:paraId="288F0971" w14:textId="77777777" w:rsidR="00896533" w:rsidRPr="00A80D64" w:rsidRDefault="00896533" w:rsidP="005C2B16">
      <w:pPr>
        <w:pStyle w:val="Heading3"/>
        <w:rPr>
          <w:rFonts w:ascii="Times New Roman" w:hAnsi="Times New Roman" w:cs="Times New Roman"/>
          <w:b/>
          <w:color w:val="auto"/>
        </w:rPr>
      </w:pPr>
      <w:bookmarkStart w:id="22" w:name="_Toc137160561"/>
      <w:r w:rsidRPr="00A80D64">
        <w:rPr>
          <w:rFonts w:ascii="Times New Roman" w:hAnsi="Times New Roman" w:cs="Times New Roman"/>
          <w:b/>
          <w:color w:val="auto"/>
          <w:lang w:val="en-US"/>
        </w:rPr>
        <w:t>Charlie</w:t>
      </w:r>
      <w:r w:rsidRPr="00A80D64">
        <w:rPr>
          <w:rFonts w:ascii="Times New Roman" w:hAnsi="Times New Roman" w:cs="Times New Roman"/>
          <w:b/>
          <w:color w:val="auto"/>
        </w:rPr>
        <w:t xml:space="preserve"> (Ύποπτος):</w:t>
      </w:r>
      <w:bookmarkEnd w:id="22"/>
    </w:p>
    <w:p w14:paraId="0DB0764D" w14:textId="77777777" w:rsidR="005C2B16" w:rsidRPr="00A80D64" w:rsidRDefault="005C2B16" w:rsidP="005C2B16">
      <w:pPr>
        <w:rPr>
          <w:rFonts w:ascii="Times New Roman" w:hAnsi="Times New Roman" w:cs="Times New Roman"/>
        </w:rPr>
      </w:pPr>
    </w:p>
    <w:p w14:paraId="1269EEDF" w14:textId="2FC1B67A" w:rsidR="00896533" w:rsidRPr="00A80D64" w:rsidRDefault="00696650" w:rsidP="00B628D2">
      <w:pPr>
        <w:pStyle w:val="ListParagraph"/>
        <w:numPr>
          <w:ilvl w:val="0"/>
          <w:numId w:val="12"/>
        </w:numPr>
        <w:ind w:left="720"/>
        <w:rPr>
          <w:rFonts w:ascii="Times New Roman" w:hAnsi="Times New Roman" w:cs="Times New Roman"/>
        </w:rPr>
      </w:pPr>
      <w:r w:rsidRPr="00A80D64">
        <w:rPr>
          <w:rFonts w:ascii="Times New Roman" w:hAnsi="Times New Roman" w:cs="Times New Roman"/>
          <w:b/>
        </w:rPr>
        <w:t>Ερώτηση:</w:t>
      </w:r>
      <w:r w:rsidRPr="00A80D64">
        <w:rPr>
          <w:rFonts w:ascii="Times New Roman" w:hAnsi="Times New Roman" w:cs="Times New Roman"/>
        </w:rPr>
        <w:t xml:space="preserve"> </w:t>
      </w:r>
      <w:r w:rsidR="00896533" w:rsidRPr="00A80D64">
        <w:rPr>
          <w:rFonts w:ascii="Times New Roman" w:hAnsi="Times New Roman" w:cs="Times New Roman"/>
        </w:rPr>
        <w:t>Είστε ικανοποιημένος από το περιβάλλον εργασίας σας;</w:t>
      </w:r>
      <w:r w:rsidR="00896533" w:rsidRPr="00A80D64">
        <w:rPr>
          <w:rFonts w:ascii="Times New Roman" w:hAnsi="Times New Roman" w:cs="Times New Roman"/>
        </w:rPr>
        <w:br/>
      </w:r>
      <w:r w:rsidR="00E85E18" w:rsidRPr="00A80D64">
        <w:rPr>
          <w:rFonts w:ascii="Times New Roman" w:hAnsi="Times New Roman" w:cs="Times New Roman"/>
          <w:b/>
        </w:rPr>
        <w:t>Απάντηση:</w:t>
      </w:r>
      <w:r w:rsidR="00E85E18" w:rsidRPr="00A80D64">
        <w:rPr>
          <w:rFonts w:ascii="Times New Roman" w:hAnsi="Times New Roman" w:cs="Times New Roman"/>
        </w:rPr>
        <w:t xml:space="preserve"> </w:t>
      </w:r>
      <w:r w:rsidR="00896533" w:rsidRPr="00A80D64">
        <w:rPr>
          <w:rFonts w:ascii="Times New Roman" w:hAnsi="Times New Roman" w:cs="Times New Roman"/>
        </w:rPr>
        <w:t>Ναι βεβαίως, δεν έχω κανένα πρόβλημα με τους συναδέλφους ή το αφεντικό μου.</w:t>
      </w:r>
    </w:p>
    <w:p w14:paraId="04FDAB0B" w14:textId="77777777" w:rsidR="00896533" w:rsidRPr="00A80D64" w:rsidRDefault="00896533" w:rsidP="00896533">
      <w:pPr>
        <w:pStyle w:val="ListParagraph"/>
        <w:rPr>
          <w:rFonts w:ascii="Times New Roman" w:hAnsi="Times New Roman" w:cs="Times New Roman"/>
        </w:rPr>
      </w:pPr>
    </w:p>
    <w:p w14:paraId="12978A28" w14:textId="35823D9D" w:rsidR="00896533" w:rsidRPr="00A80D64" w:rsidRDefault="00696650" w:rsidP="00B628D2">
      <w:pPr>
        <w:pStyle w:val="ListParagraph"/>
        <w:numPr>
          <w:ilvl w:val="0"/>
          <w:numId w:val="12"/>
        </w:numPr>
        <w:ind w:left="720"/>
        <w:rPr>
          <w:rFonts w:ascii="Times New Roman" w:hAnsi="Times New Roman" w:cs="Times New Roman"/>
        </w:rPr>
      </w:pPr>
      <w:r w:rsidRPr="00A80D64">
        <w:rPr>
          <w:rFonts w:ascii="Times New Roman" w:hAnsi="Times New Roman" w:cs="Times New Roman"/>
          <w:b/>
        </w:rPr>
        <w:t>Ερώτηση:</w:t>
      </w:r>
      <w:r w:rsidRPr="00A80D64">
        <w:rPr>
          <w:rFonts w:ascii="Times New Roman" w:hAnsi="Times New Roman" w:cs="Times New Roman"/>
        </w:rPr>
        <w:t xml:space="preserve"> </w:t>
      </w:r>
      <w:r w:rsidR="00896533" w:rsidRPr="00A80D64">
        <w:rPr>
          <w:rFonts w:ascii="Times New Roman" w:hAnsi="Times New Roman" w:cs="Times New Roman"/>
        </w:rPr>
        <w:t xml:space="preserve">Μπορείτε να μας πείτε σε ποια </w:t>
      </w:r>
      <w:r w:rsidR="00896533" w:rsidRPr="00A80D64">
        <w:rPr>
          <w:rFonts w:ascii="Times New Roman" w:hAnsi="Times New Roman" w:cs="Times New Roman"/>
          <w:lang w:val="en-US"/>
        </w:rPr>
        <w:t>project</w:t>
      </w:r>
      <w:r w:rsidR="00896533" w:rsidRPr="00A80D64">
        <w:rPr>
          <w:rFonts w:ascii="Times New Roman" w:hAnsi="Times New Roman" w:cs="Times New Roman"/>
        </w:rPr>
        <w:t xml:space="preserve"> της εταιρείας εργαζόσασταν, κι αν όχι μόνος σας τότε με ποιόν;</w:t>
      </w:r>
      <w:r w:rsidR="00896533" w:rsidRPr="00A80D64">
        <w:rPr>
          <w:rFonts w:ascii="Times New Roman" w:hAnsi="Times New Roman" w:cs="Times New Roman"/>
        </w:rPr>
        <w:br/>
      </w:r>
      <w:r w:rsidR="00E85E18" w:rsidRPr="00A80D64">
        <w:rPr>
          <w:rFonts w:ascii="Times New Roman" w:hAnsi="Times New Roman" w:cs="Times New Roman"/>
          <w:b/>
        </w:rPr>
        <w:t>Απάντηση:</w:t>
      </w:r>
      <w:r w:rsidR="00E85E18" w:rsidRPr="00A80D64">
        <w:rPr>
          <w:rFonts w:ascii="Times New Roman" w:hAnsi="Times New Roman" w:cs="Times New Roman"/>
        </w:rPr>
        <w:t xml:space="preserve"> </w:t>
      </w:r>
      <w:r w:rsidR="00896533" w:rsidRPr="00A80D64">
        <w:rPr>
          <w:rFonts w:ascii="Times New Roman" w:hAnsi="Times New Roman" w:cs="Times New Roman"/>
        </w:rPr>
        <w:t xml:space="preserve">Ο κος </w:t>
      </w:r>
      <w:r w:rsidR="00896533" w:rsidRPr="00A80D64">
        <w:rPr>
          <w:rFonts w:ascii="Times New Roman" w:hAnsi="Times New Roman" w:cs="Times New Roman"/>
          <w:lang w:val="en-US"/>
        </w:rPr>
        <w:t>Pat</w:t>
      </w:r>
      <w:r w:rsidR="00896533" w:rsidRPr="00A80D64">
        <w:rPr>
          <w:rFonts w:ascii="Times New Roman" w:hAnsi="Times New Roman" w:cs="Times New Roman"/>
        </w:rPr>
        <w:t xml:space="preserve"> μας ανέθεσε να βρούμε πατέντες σχετικά με διάφορα ζητήματα, σ’ εμένα για την μηχανή του χρόνου και τον συνάδελφο μου, </w:t>
      </w:r>
      <w:r w:rsidR="00896533" w:rsidRPr="00A80D64">
        <w:rPr>
          <w:rFonts w:ascii="Times New Roman" w:hAnsi="Times New Roman" w:cs="Times New Roman"/>
          <w:lang w:val="en-US"/>
        </w:rPr>
        <w:t>Jo</w:t>
      </w:r>
      <w:r w:rsidR="00896533" w:rsidRPr="00A80D64">
        <w:rPr>
          <w:rFonts w:ascii="Times New Roman" w:hAnsi="Times New Roman" w:cs="Times New Roman"/>
        </w:rPr>
        <w:t xml:space="preserve">, για την τηλεμεταφορά. Στη συνέχεια, μας ανέθεσε την κβαντική κρυπτογραφία την οποία ανέλαβα εγώ. </w:t>
      </w:r>
      <w:r w:rsidR="00896533" w:rsidRPr="00A80D64">
        <w:rPr>
          <w:rFonts w:ascii="Times New Roman" w:hAnsi="Times New Roman" w:cs="Times New Roman"/>
        </w:rPr>
        <w:br/>
      </w:r>
    </w:p>
    <w:p w14:paraId="5A9BED1B" w14:textId="01D836D9" w:rsidR="00896533" w:rsidRPr="00A80D64" w:rsidRDefault="00696650" w:rsidP="00B628D2">
      <w:pPr>
        <w:pStyle w:val="ListParagraph"/>
        <w:numPr>
          <w:ilvl w:val="0"/>
          <w:numId w:val="12"/>
        </w:numPr>
        <w:ind w:left="720"/>
        <w:rPr>
          <w:rFonts w:ascii="Times New Roman" w:hAnsi="Times New Roman" w:cs="Times New Roman"/>
        </w:rPr>
      </w:pPr>
      <w:r w:rsidRPr="00A80D64">
        <w:rPr>
          <w:rFonts w:ascii="Times New Roman" w:hAnsi="Times New Roman" w:cs="Times New Roman"/>
          <w:b/>
        </w:rPr>
        <w:lastRenderedPageBreak/>
        <w:t>Ερώτηση:</w:t>
      </w:r>
      <w:r w:rsidRPr="00A80D64">
        <w:rPr>
          <w:rFonts w:ascii="Times New Roman" w:hAnsi="Times New Roman" w:cs="Times New Roman"/>
        </w:rPr>
        <w:t xml:space="preserve"> </w:t>
      </w:r>
      <w:r w:rsidR="00896533" w:rsidRPr="00A80D64">
        <w:rPr>
          <w:rFonts w:ascii="Times New Roman" w:hAnsi="Times New Roman" w:cs="Times New Roman"/>
        </w:rPr>
        <w:t xml:space="preserve">Ποιος ήταν ο σκοπός της συσκευής </w:t>
      </w:r>
      <w:r w:rsidR="00896533" w:rsidRPr="00A80D64">
        <w:rPr>
          <w:rFonts w:ascii="Times New Roman" w:hAnsi="Times New Roman" w:cs="Times New Roman"/>
          <w:lang w:val="en-US"/>
        </w:rPr>
        <w:t>USB</w:t>
      </w:r>
      <w:r w:rsidR="00896533" w:rsidRPr="00A80D64">
        <w:rPr>
          <w:rFonts w:ascii="Times New Roman" w:hAnsi="Times New Roman" w:cs="Times New Roman"/>
        </w:rPr>
        <w:t xml:space="preserve"> που βρέθηκε στο γραφείο σας;</w:t>
      </w:r>
      <w:r w:rsidR="00896533" w:rsidRPr="00A80D64">
        <w:rPr>
          <w:rFonts w:ascii="Times New Roman" w:hAnsi="Times New Roman" w:cs="Times New Roman"/>
        </w:rPr>
        <w:br/>
      </w:r>
      <w:r w:rsidR="00703EB6" w:rsidRPr="00A80D64">
        <w:rPr>
          <w:rFonts w:ascii="Times New Roman" w:hAnsi="Times New Roman" w:cs="Times New Roman"/>
          <w:b/>
        </w:rPr>
        <w:t>Απάντηση:</w:t>
      </w:r>
      <w:r w:rsidR="00703EB6" w:rsidRPr="00A80D64">
        <w:rPr>
          <w:rFonts w:ascii="Times New Roman" w:hAnsi="Times New Roman" w:cs="Times New Roman"/>
        </w:rPr>
        <w:t xml:space="preserve"> </w:t>
      </w:r>
      <w:r w:rsidR="00896533" w:rsidRPr="00A80D64">
        <w:rPr>
          <w:rFonts w:ascii="Times New Roman" w:hAnsi="Times New Roman" w:cs="Times New Roman"/>
        </w:rPr>
        <w:t>Προορίζεται για ιδία χρήση και μόνο.</w:t>
      </w:r>
    </w:p>
    <w:p w14:paraId="2AE41713" w14:textId="77777777" w:rsidR="00896533" w:rsidRPr="00A80D64" w:rsidRDefault="00896533" w:rsidP="00896533">
      <w:pPr>
        <w:pStyle w:val="ListParagraph"/>
        <w:ind w:left="102"/>
        <w:rPr>
          <w:rFonts w:ascii="Times New Roman" w:hAnsi="Times New Roman" w:cs="Times New Roman"/>
        </w:rPr>
      </w:pPr>
    </w:p>
    <w:p w14:paraId="0B560DD2" w14:textId="5EBCCBD1" w:rsidR="00896533" w:rsidRPr="00A80D64" w:rsidRDefault="00332636" w:rsidP="00B628D2">
      <w:pPr>
        <w:pStyle w:val="ListParagraph"/>
        <w:numPr>
          <w:ilvl w:val="0"/>
          <w:numId w:val="12"/>
        </w:numPr>
        <w:ind w:left="720"/>
        <w:rPr>
          <w:rFonts w:ascii="Times New Roman" w:hAnsi="Times New Roman" w:cs="Times New Roman"/>
        </w:rPr>
      </w:pPr>
      <w:r w:rsidRPr="00A80D64">
        <w:rPr>
          <w:rFonts w:ascii="Times New Roman" w:hAnsi="Times New Roman" w:cs="Times New Roman"/>
          <w:b/>
        </w:rPr>
        <w:t>Ερώτηση:</w:t>
      </w:r>
      <w:r w:rsidRPr="00A80D64">
        <w:rPr>
          <w:rFonts w:ascii="Times New Roman" w:hAnsi="Times New Roman" w:cs="Times New Roman"/>
        </w:rPr>
        <w:t xml:space="preserve"> </w:t>
      </w:r>
      <w:r w:rsidR="00896533" w:rsidRPr="00A80D64">
        <w:rPr>
          <w:rFonts w:ascii="Times New Roman" w:hAnsi="Times New Roman" w:cs="Times New Roman"/>
        </w:rPr>
        <w:t>Είχατε πρόσβαση σε εμπιστευτικές πληροφορίες στον εν λόγω φορητό υπολογιστή;</w:t>
      </w:r>
      <w:r w:rsidR="00896533" w:rsidRPr="00A80D64">
        <w:rPr>
          <w:rFonts w:ascii="Times New Roman" w:hAnsi="Times New Roman" w:cs="Times New Roman"/>
        </w:rPr>
        <w:br/>
      </w:r>
      <w:r w:rsidR="00703EB6" w:rsidRPr="00A80D64">
        <w:rPr>
          <w:rFonts w:ascii="Times New Roman" w:hAnsi="Times New Roman" w:cs="Times New Roman"/>
          <w:b/>
        </w:rPr>
        <w:t>Απάντηση:</w:t>
      </w:r>
      <w:r w:rsidR="00703EB6" w:rsidRPr="00A80D64">
        <w:rPr>
          <w:rFonts w:ascii="Times New Roman" w:hAnsi="Times New Roman" w:cs="Times New Roman"/>
        </w:rPr>
        <w:t xml:space="preserve"> </w:t>
      </w:r>
      <w:r w:rsidR="00896533" w:rsidRPr="00A80D64">
        <w:rPr>
          <w:rFonts w:ascii="Times New Roman" w:hAnsi="Times New Roman" w:cs="Times New Roman"/>
        </w:rPr>
        <w:t xml:space="preserve">Είχα πρόσβαση μόνο σε όσα δεδομένα χρειάζονταν για να κάνω την δουλεία μου και τίποτα περισσότερο ή λιγότερο. </w:t>
      </w:r>
    </w:p>
    <w:p w14:paraId="7F5CE390" w14:textId="77777777" w:rsidR="00896533" w:rsidRPr="00A80D64" w:rsidRDefault="00896533" w:rsidP="00896533">
      <w:pPr>
        <w:pStyle w:val="ListParagraph"/>
        <w:rPr>
          <w:rFonts w:ascii="Times New Roman" w:hAnsi="Times New Roman" w:cs="Times New Roman"/>
        </w:rPr>
      </w:pPr>
    </w:p>
    <w:p w14:paraId="299306F2" w14:textId="441EBF0E" w:rsidR="00896533" w:rsidRPr="00A80D64" w:rsidRDefault="00896533" w:rsidP="00B628D2">
      <w:pPr>
        <w:pStyle w:val="ListParagraph"/>
        <w:numPr>
          <w:ilvl w:val="0"/>
          <w:numId w:val="12"/>
        </w:numPr>
        <w:spacing w:after="0"/>
        <w:ind w:left="720"/>
        <w:rPr>
          <w:rFonts w:ascii="Times New Roman" w:hAnsi="Times New Roman" w:cs="Times New Roman"/>
        </w:rPr>
      </w:pPr>
      <w:r w:rsidRPr="00A80D64">
        <w:rPr>
          <w:rFonts w:ascii="Times New Roman" w:hAnsi="Times New Roman" w:cs="Times New Roman"/>
          <w:b/>
        </w:rPr>
        <w:t>Ερώτηση:</w:t>
      </w:r>
      <w:r w:rsidRPr="00A80D64">
        <w:rPr>
          <w:rFonts w:ascii="Times New Roman" w:hAnsi="Times New Roman" w:cs="Times New Roman"/>
        </w:rPr>
        <w:t xml:space="preserve"> Χρησιμοποιείτε την εταιρική σας συσκευή για σκοπούς που δεν αφορούν την εργασία σας (π.χ. αποθήκευση αρχείων, πρόσβαση σε προσωπικούς λογαριασμούς, τήρηση προσωπικού προγράμματος κτλ)</w:t>
      </w:r>
      <w:r w:rsidR="00703EB6" w:rsidRPr="00A80D64">
        <w:rPr>
          <w:rFonts w:ascii="Times New Roman" w:hAnsi="Times New Roman" w:cs="Times New Roman"/>
        </w:rPr>
        <w:t>;</w:t>
      </w:r>
    </w:p>
    <w:p w14:paraId="3FC8206F" w14:textId="0BE3F87C" w:rsidR="00896533" w:rsidRPr="00A80D64" w:rsidRDefault="00703EB6" w:rsidP="00896533">
      <w:pPr>
        <w:pStyle w:val="ListParagraph"/>
        <w:rPr>
          <w:rFonts w:ascii="Times New Roman" w:hAnsi="Times New Roman" w:cs="Times New Roman"/>
        </w:rPr>
      </w:pPr>
      <w:r w:rsidRPr="00A80D64">
        <w:rPr>
          <w:rFonts w:ascii="Times New Roman" w:hAnsi="Times New Roman" w:cs="Times New Roman"/>
          <w:b/>
        </w:rPr>
        <w:t>Απάντηση:</w:t>
      </w:r>
      <w:r w:rsidRPr="00A80D64">
        <w:rPr>
          <w:rFonts w:ascii="Times New Roman" w:hAnsi="Times New Roman" w:cs="Times New Roman"/>
        </w:rPr>
        <w:t xml:space="preserve"> </w:t>
      </w:r>
      <w:r w:rsidR="00896533" w:rsidRPr="00A80D64">
        <w:rPr>
          <w:rFonts w:ascii="Times New Roman" w:hAnsi="Times New Roman" w:cs="Times New Roman"/>
        </w:rPr>
        <w:t xml:space="preserve">Όχι, χρησιμοποιώ το </w:t>
      </w:r>
      <w:r w:rsidR="00896533" w:rsidRPr="00A80D64">
        <w:rPr>
          <w:rFonts w:ascii="Times New Roman" w:hAnsi="Times New Roman" w:cs="Times New Roman"/>
          <w:lang w:val="en-US"/>
        </w:rPr>
        <w:t>laptop</w:t>
      </w:r>
      <w:r w:rsidR="00896533" w:rsidRPr="00A80D64">
        <w:rPr>
          <w:rFonts w:ascii="Times New Roman" w:hAnsi="Times New Roman" w:cs="Times New Roman"/>
        </w:rPr>
        <w:t xml:space="preserve"> που μου έχει δοθεί αποκλειστικά για την εκπλήρωση των καθηκόντων μου. Κάθε φορά που φεύγω από την εταιρία το κλείνω και το αφήνω πάνω στο γραφείο μου ώστε να το βρω την επόμενη φορά που θα έρθω.</w:t>
      </w:r>
      <w:r w:rsidR="00896533" w:rsidRPr="00A80D64">
        <w:rPr>
          <w:rFonts w:ascii="Times New Roman" w:hAnsi="Times New Roman" w:cs="Times New Roman"/>
        </w:rPr>
        <w:br/>
      </w:r>
    </w:p>
    <w:p w14:paraId="685B8BD0" w14:textId="216AD11A" w:rsidR="001B67EF" w:rsidRDefault="00332636" w:rsidP="00896533">
      <w:pPr>
        <w:pStyle w:val="ListParagraph"/>
        <w:numPr>
          <w:ilvl w:val="0"/>
          <w:numId w:val="12"/>
        </w:numPr>
        <w:ind w:left="720"/>
        <w:rPr>
          <w:rFonts w:ascii="Times New Roman" w:hAnsi="Times New Roman" w:cs="Times New Roman"/>
        </w:rPr>
      </w:pPr>
      <w:r w:rsidRPr="00A80D64">
        <w:rPr>
          <w:rFonts w:ascii="Times New Roman" w:hAnsi="Times New Roman" w:cs="Times New Roman"/>
          <w:b/>
        </w:rPr>
        <w:t>Ερώτηση:</w:t>
      </w:r>
      <w:r w:rsidRPr="00A80D64">
        <w:rPr>
          <w:rFonts w:ascii="Times New Roman" w:hAnsi="Times New Roman" w:cs="Times New Roman"/>
        </w:rPr>
        <w:t xml:space="preserve"> </w:t>
      </w:r>
      <w:r w:rsidR="00896533" w:rsidRPr="00A80D64">
        <w:rPr>
          <w:rFonts w:ascii="Times New Roman" w:hAnsi="Times New Roman" w:cs="Times New Roman"/>
        </w:rPr>
        <w:t>Μπορείτε να παράσχετε οποιαδήποτε πληροφορία που θα μπορούσε να βοηθήσει στην έρευνα;</w:t>
      </w:r>
      <w:r w:rsidR="00896533" w:rsidRPr="00A80D64">
        <w:rPr>
          <w:rFonts w:ascii="Times New Roman" w:hAnsi="Times New Roman" w:cs="Times New Roman"/>
        </w:rPr>
        <w:br/>
      </w:r>
      <w:r w:rsidR="00703EB6" w:rsidRPr="00A80D64">
        <w:rPr>
          <w:rFonts w:ascii="Times New Roman" w:hAnsi="Times New Roman" w:cs="Times New Roman"/>
          <w:b/>
        </w:rPr>
        <w:t>Απάντηση:</w:t>
      </w:r>
      <w:r w:rsidR="00703EB6" w:rsidRPr="00A80D64">
        <w:rPr>
          <w:rFonts w:ascii="Times New Roman" w:hAnsi="Times New Roman" w:cs="Times New Roman"/>
        </w:rPr>
        <w:t xml:space="preserve"> </w:t>
      </w:r>
      <w:r w:rsidR="00896533" w:rsidRPr="00A80D64">
        <w:rPr>
          <w:rFonts w:ascii="Times New Roman" w:hAnsi="Times New Roman" w:cs="Times New Roman"/>
        </w:rPr>
        <w:t>Όχι, αλλά είμαι διαθέσιμος για όποια άλλη ερώτηση έχετε να μου θέσετε.</w:t>
      </w:r>
    </w:p>
    <w:p w14:paraId="230A8BA9" w14:textId="77777777" w:rsidR="001B67EF" w:rsidRPr="00A80D64" w:rsidRDefault="001B67EF" w:rsidP="00896533">
      <w:pPr>
        <w:rPr>
          <w:rFonts w:ascii="Times New Roman" w:hAnsi="Times New Roman" w:cs="Times New Roman"/>
          <w:lang w:eastAsia="el-GR"/>
        </w:rPr>
      </w:pPr>
    </w:p>
    <w:p w14:paraId="20D38AA3" w14:textId="76CA2916" w:rsidR="001B67EF" w:rsidRPr="00A80D64" w:rsidRDefault="00B04171" w:rsidP="005D439D">
      <w:pPr>
        <w:pStyle w:val="Heading2"/>
        <w:rPr>
          <w:rFonts w:ascii="Times New Roman" w:hAnsi="Times New Roman" w:cs="Times New Roman"/>
          <w:lang w:eastAsia="el-GR"/>
        </w:rPr>
      </w:pPr>
      <w:bookmarkStart w:id="23" w:name="_Toc137160562"/>
      <w:r w:rsidRPr="00A80D64">
        <w:rPr>
          <w:rFonts w:ascii="Times New Roman" w:hAnsi="Times New Roman" w:cs="Times New Roman"/>
          <w:lang w:eastAsia="el-GR"/>
        </w:rPr>
        <w:t xml:space="preserve">Παράρτημα Β – Ανάλυση μνήμης </w:t>
      </w:r>
      <w:r w:rsidR="00BA3F2F" w:rsidRPr="00A80D64">
        <w:rPr>
          <w:rFonts w:ascii="Times New Roman" w:hAnsi="Times New Roman" w:cs="Times New Roman"/>
          <w:lang w:val="en-US" w:eastAsia="el-GR"/>
        </w:rPr>
        <w:t>Laptop</w:t>
      </w:r>
      <w:bookmarkEnd w:id="23"/>
    </w:p>
    <w:p w14:paraId="067FE443" w14:textId="7294439B" w:rsidR="005D439D" w:rsidRPr="00A80D64" w:rsidRDefault="005D439D" w:rsidP="005D439D">
      <w:pPr>
        <w:rPr>
          <w:rFonts w:ascii="Times New Roman" w:hAnsi="Times New Roman" w:cs="Times New Roman"/>
          <w:lang w:eastAsia="el-GR"/>
        </w:rPr>
      </w:pPr>
    </w:p>
    <w:tbl>
      <w:tblPr>
        <w:tblW w:w="5382" w:type="dxa"/>
        <w:jc w:val="center"/>
        <w:tblLook w:val="04A0" w:firstRow="1" w:lastRow="0" w:firstColumn="1" w:lastColumn="0" w:noHBand="0" w:noVBand="1"/>
      </w:tblPr>
      <w:tblGrid>
        <w:gridCol w:w="2529"/>
        <w:gridCol w:w="1110"/>
        <w:gridCol w:w="1743"/>
      </w:tblGrid>
      <w:tr w:rsidR="009174F9" w:rsidRPr="009174F9" w14:paraId="24945EBC" w14:textId="77777777" w:rsidTr="003C5DF3">
        <w:trPr>
          <w:trHeight w:val="444"/>
          <w:jc w:val="center"/>
        </w:trPr>
        <w:tc>
          <w:tcPr>
            <w:tcW w:w="4815" w:type="dxa"/>
            <w:gridSpan w:val="3"/>
            <w:tcBorders>
              <w:top w:val="single" w:sz="4" w:space="0" w:color="808080"/>
              <w:left w:val="single" w:sz="4" w:space="0" w:color="808080"/>
              <w:bottom w:val="single" w:sz="4" w:space="0" w:color="808080"/>
              <w:right w:val="single" w:sz="4" w:space="0" w:color="808080"/>
            </w:tcBorders>
            <w:shd w:val="clear" w:color="000000" w:fill="BFBFBF"/>
            <w:noWrap/>
            <w:vAlign w:val="center"/>
            <w:hideMark/>
          </w:tcPr>
          <w:p w14:paraId="3C946931" w14:textId="77777777" w:rsidR="009174F9" w:rsidRPr="009174F9" w:rsidRDefault="009174F9" w:rsidP="009174F9">
            <w:pPr>
              <w:spacing w:after="0" w:line="240" w:lineRule="auto"/>
              <w:jc w:val="center"/>
              <w:rPr>
                <w:rFonts w:ascii="Times New Roman" w:eastAsia="Times New Roman" w:hAnsi="Times New Roman" w:cs="Times New Roman"/>
                <w:b/>
                <w:color w:val="000000"/>
                <w:kern w:val="0"/>
                <w:lang w:eastAsia="el-GR"/>
                <w14:ligatures w14:val="none"/>
              </w:rPr>
            </w:pPr>
            <w:r w:rsidRPr="009174F9">
              <w:rPr>
                <w:rFonts w:ascii="Times New Roman" w:eastAsia="Times New Roman" w:hAnsi="Times New Roman" w:cs="Times New Roman"/>
                <w:b/>
                <w:color w:val="000000"/>
                <w:kern w:val="0"/>
                <w:lang w:eastAsia="el-GR"/>
                <w14:ligatures w14:val="none"/>
              </w:rPr>
              <w:t>Συστημικές διεργασίες</w:t>
            </w:r>
          </w:p>
        </w:tc>
      </w:tr>
      <w:tr w:rsidR="00B731EC" w:rsidRPr="009174F9" w14:paraId="2B361E91" w14:textId="77777777" w:rsidTr="003C5DF3">
        <w:trPr>
          <w:trHeight w:val="372"/>
          <w:jc w:val="center"/>
        </w:trPr>
        <w:tc>
          <w:tcPr>
            <w:tcW w:w="2263" w:type="dxa"/>
            <w:tcBorders>
              <w:top w:val="nil"/>
              <w:left w:val="single" w:sz="4" w:space="0" w:color="808080"/>
              <w:bottom w:val="single" w:sz="4" w:space="0" w:color="808080"/>
              <w:right w:val="single" w:sz="4" w:space="0" w:color="808080"/>
            </w:tcBorders>
            <w:shd w:val="clear" w:color="000000" w:fill="BFBFBF"/>
            <w:noWrap/>
            <w:vAlign w:val="center"/>
            <w:hideMark/>
          </w:tcPr>
          <w:p w14:paraId="6B031548" w14:textId="77777777" w:rsidR="00B731EC" w:rsidRPr="009174F9" w:rsidRDefault="00B731EC" w:rsidP="009174F9">
            <w:pPr>
              <w:spacing w:after="0" w:line="240" w:lineRule="auto"/>
              <w:jc w:val="center"/>
              <w:rPr>
                <w:rFonts w:ascii="Times New Roman" w:eastAsia="Times New Roman" w:hAnsi="Times New Roman" w:cs="Times New Roman"/>
                <w:b/>
                <w:color w:val="000000"/>
                <w:kern w:val="0"/>
                <w:lang w:eastAsia="el-GR"/>
                <w14:ligatures w14:val="none"/>
              </w:rPr>
            </w:pPr>
            <w:r w:rsidRPr="009174F9">
              <w:rPr>
                <w:rFonts w:ascii="Times New Roman" w:eastAsia="Times New Roman" w:hAnsi="Times New Roman" w:cs="Times New Roman"/>
                <w:b/>
                <w:color w:val="000000"/>
                <w:kern w:val="0"/>
                <w:lang w:eastAsia="el-GR"/>
                <w14:ligatures w14:val="none"/>
              </w:rPr>
              <w:t>Όνομα</w:t>
            </w:r>
          </w:p>
        </w:tc>
        <w:tc>
          <w:tcPr>
            <w:tcW w:w="993" w:type="dxa"/>
            <w:tcBorders>
              <w:top w:val="nil"/>
              <w:left w:val="nil"/>
              <w:bottom w:val="single" w:sz="4" w:space="0" w:color="808080"/>
              <w:right w:val="single" w:sz="4" w:space="0" w:color="808080"/>
            </w:tcBorders>
            <w:shd w:val="clear" w:color="000000" w:fill="BFBFBF"/>
            <w:noWrap/>
            <w:vAlign w:val="center"/>
            <w:hideMark/>
          </w:tcPr>
          <w:p w14:paraId="705453D4" w14:textId="77777777" w:rsidR="00B731EC" w:rsidRPr="009174F9" w:rsidRDefault="00B731EC" w:rsidP="009174F9">
            <w:pPr>
              <w:spacing w:after="0" w:line="240" w:lineRule="auto"/>
              <w:jc w:val="center"/>
              <w:rPr>
                <w:rFonts w:ascii="Times New Roman" w:eastAsia="Times New Roman" w:hAnsi="Times New Roman" w:cs="Times New Roman"/>
                <w:b/>
                <w:color w:val="000000"/>
                <w:kern w:val="0"/>
                <w:lang w:eastAsia="el-GR"/>
                <w14:ligatures w14:val="none"/>
              </w:rPr>
            </w:pPr>
            <w:r w:rsidRPr="009174F9">
              <w:rPr>
                <w:rFonts w:ascii="Times New Roman" w:eastAsia="Times New Roman" w:hAnsi="Times New Roman" w:cs="Times New Roman"/>
                <w:b/>
                <w:color w:val="000000"/>
                <w:kern w:val="0"/>
                <w:lang w:eastAsia="el-GR"/>
                <w14:ligatures w14:val="none"/>
              </w:rPr>
              <w:t>PID</w:t>
            </w:r>
          </w:p>
        </w:tc>
        <w:tc>
          <w:tcPr>
            <w:tcW w:w="1559" w:type="dxa"/>
            <w:tcBorders>
              <w:top w:val="nil"/>
              <w:left w:val="nil"/>
              <w:bottom w:val="single" w:sz="4" w:space="0" w:color="808080"/>
              <w:right w:val="single" w:sz="4" w:space="0" w:color="808080"/>
            </w:tcBorders>
            <w:shd w:val="clear" w:color="000000" w:fill="BFBFBF"/>
            <w:noWrap/>
            <w:vAlign w:val="center"/>
            <w:hideMark/>
          </w:tcPr>
          <w:p w14:paraId="6E20E2C6" w14:textId="77777777" w:rsidR="00B731EC" w:rsidRPr="009174F9" w:rsidRDefault="00B731EC" w:rsidP="009174F9">
            <w:pPr>
              <w:spacing w:after="0" w:line="240" w:lineRule="auto"/>
              <w:jc w:val="center"/>
              <w:rPr>
                <w:rFonts w:ascii="Times New Roman" w:eastAsia="Times New Roman" w:hAnsi="Times New Roman" w:cs="Times New Roman"/>
                <w:b/>
                <w:color w:val="000000"/>
                <w:kern w:val="0"/>
                <w:lang w:eastAsia="el-GR"/>
                <w14:ligatures w14:val="none"/>
              </w:rPr>
            </w:pPr>
            <w:r w:rsidRPr="009174F9">
              <w:rPr>
                <w:rFonts w:ascii="Times New Roman" w:eastAsia="Times New Roman" w:hAnsi="Times New Roman" w:cs="Times New Roman"/>
                <w:b/>
                <w:color w:val="000000"/>
                <w:kern w:val="0"/>
                <w:lang w:eastAsia="el-GR"/>
                <w14:ligatures w14:val="none"/>
              </w:rPr>
              <w:t>PPID</w:t>
            </w:r>
          </w:p>
        </w:tc>
      </w:tr>
      <w:tr w:rsidR="00B731EC" w:rsidRPr="009174F9" w14:paraId="77ED941E" w14:textId="77777777" w:rsidTr="003C5DF3">
        <w:trPr>
          <w:trHeight w:val="288"/>
          <w:jc w:val="center"/>
        </w:trPr>
        <w:tc>
          <w:tcPr>
            <w:tcW w:w="2263" w:type="dxa"/>
            <w:tcBorders>
              <w:top w:val="nil"/>
              <w:left w:val="single" w:sz="4" w:space="0" w:color="808080"/>
              <w:bottom w:val="single" w:sz="4" w:space="0" w:color="808080"/>
              <w:right w:val="single" w:sz="4" w:space="0" w:color="808080"/>
            </w:tcBorders>
            <w:shd w:val="clear" w:color="auto" w:fill="auto"/>
            <w:noWrap/>
            <w:vAlign w:val="bottom"/>
            <w:hideMark/>
          </w:tcPr>
          <w:p w14:paraId="563F68FB" w14:textId="77777777" w:rsidR="00B731EC" w:rsidRPr="009174F9" w:rsidRDefault="00B731EC" w:rsidP="009174F9">
            <w:pPr>
              <w:spacing w:after="0" w:line="240" w:lineRule="auto"/>
              <w:rPr>
                <w:rFonts w:ascii="Times New Roman" w:eastAsia="Times New Roman" w:hAnsi="Times New Roman" w:cs="Times New Roman"/>
                <w:color w:val="000000"/>
                <w:kern w:val="0"/>
                <w:lang w:eastAsia="el-GR"/>
                <w14:ligatures w14:val="none"/>
              </w:rPr>
            </w:pPr>
            <w:r w:rsidRPr="009174F9">
              <w:rPr>
                <w:rFonts w:ascii="Times New Roman" w:eastAsia="Times New Roman" w:hAnsi="Times New Roman" w:cs="Times New Roman"/>
                <w:color w:val="000000"/>
                <w:kern w:val="0"/>
                <w:lang w:eastAsia="el-GR"/>
                <w14:ligatures w14:val="none"/>
              </w:rPr>
              <w:t>System</w:t>
            </w:r>
          </w:p>
        </w:tc>
        <w:tc>
          <w:tcPr>
            <w:tcW w:w="993" w:type="dxa"/>
            <w:tcBorders>
              <w:top w:val="nil"/>
              <w:left w:val="nil"/>
              <w:bottom w:val="single" w:sz="4" w:space="0" w:color="808080"/>
              <w:right w:val="single" w:sz="4" w:space="0" w:color="808080"/>
            </w:tcBorders>
            <w:shd w:val="clear" w:color="auto" w:fill="auto"/>
            <w:noWrap/>
            <w:vAlign w:val="bottom"/>
            <w:hideMark/>
          </w:tcPr>
          <w:p w14:paraId="59AB49E3" w14:textId="77777777" w:rsidR="00B731EC" w:rsidRPr="009174F9" w:rsidRDefault="00B731EC" w:rsidP="009174F9">
            <w:pPr>
              <w:spacing w:after="0" w:line="240" w:lineRule="auto"/>
              <w:rPr>
                <w:rFonts w:ascii="Times New Roman" w:eastAsia="Times New Roman" w:hAnsi="Times New Roman" w:cs="Times New Roman"/>
                <w:color w:val="000000"/>
                <w:kern w:val="0"/>
                <w:lang w:eastAsia="el-GR"/>
                <w14:ligatures w14:val="none"/>
              </w:rPr>
            </w:pPr>
            <w:r w:rsidRPr="009174F9">
              <w:rPr>
                <w:rFonts w:ascii="Times New Roman" w:eastAsia="Times New Roman" w:hAnsi="Times New Roman" w:cs="Times New Roman"/>
                <w:color w:val="000000"/>
                <w:kern w:val="0"/>
                <w:lang w:eastAsia="el-GR"/>
                <w14:ligatures w14:val="none"/>
              </w:rPr>
              <w:t>4</w:t>
            </w:r>
          </w:p>
        </w:tc>
        <w:tc>
          <w:tcPr>
            <w:tcW w:w="1559" w:type="dxa"/>
            <w:tcBorders>
              <w:top w:val="nil"/>
              <w:left w:val="nil"/>
              <w:bottom w:val="single" w:sz="4" w:space="0" w:color="808080"/>
              <w:right w:val="single" w:sz="4" w:space="0" w:color="808080"/>
            </w:tcBorders>
            <w:shd w:val="clear" w:color="auto" w:fill="auto"/>
            <w:noWrap/>
            <w:vAlign w:val="bottom"/>
            <w:hideMark/>
          </w:tcPr>
          <w:p w14:paraId="1B3E681A" w14:textId="77777777" w:rsidR="00B731EC" w:rsidRPr="009174F9" w:rsidRDefault="00B731EC" w:rsidP="009174F9">
            <w:pPr>
              <w:spacing w:after="0" w:line="240" w:lineRule="auto"/>
              <w:rPr>
                <w:rFonts w:ascii="Times New Roman" w:eastAsia="Times New Roman" w:hAnsi="Times New Roman" w:cs="Times New Roman"/>
                <w:color w:val="000000"/>
                <w:kern w:val="0"/>
                <w:lang w:eastAsia="el-GR"/>
                <w14:ligatures w14:val="none"/>
              </w:rPr>
            </w:pPr>
            <w:r w:rsidRPr="009174F9">
              <w:rPr>
                <w:rFonts w:ascii="Times New Roman" w:eastAsia="Times New Roman" w:hAnsi="Times New Roman" w:cs="Times New Roman"/>
                <w:color w:val="000000"/>
                <w:kern w:val="0"/>
                <w:lang w:eastAsia="el-GR"/>
                <w14:ligatures w14:val="none"/>
              </w:rPr>
              <w:t>-</w:t>
            </w:r>
          </w:p>
        </w:tc>
      </w:tr>
      <w:tr w:rsidR="00B731EC" w:rsidRPr="009174F9" w14:paraId="2DE5153D" w14:textId="77777777" w:rsidTr="003C5DF3">
        <w:trPr>
          <w:trHeight w:val="288"/>
          <w:jc w:val="center"/>
        </w:trPr>
        <w:tc>
          <w:tcPr>
            <w:tcW w:w="2263" w:type="dxa"/>
            <w:tcBorders>
              <w:top w:val="nil"/>
              <w:left w:val="single" w:sz="4" w:space="0" w:color="808080"/>
              <w:bottom w:val="single" w:sz="4" w:space="0" w:color="808080"/>
              <w:right w:val="single" w:sz="4" w:space="0" w:color="808080"/>
            </w:tcBorders>
            <w:shd w:val="clear" w:color="auto" w:fill="auto"/>
            <w:noWrap/>
            <w:vAlign w:val="bottom"/>
            <w:hideMark/>
          </w:tcPr>
          <w:p w14:paraId="70582919" w14:textId="7A8D3675" w:rsidR="00B731EC" w:rsidRPr="009174F9" w:rsidRDefault="00B731EC" w:rsidP="009174F9">
            <w:pPr>
              <w:spacing w:after="0" w:line="240" w:lineRule="auto"/>
              <w:rPr>
                <w:rFonts w:ascii="Times New Roman" w:eastAsia="Times New Roman" w:hAnsi="Times New Roman" w:cs="Times New Roman"/>
                <w:color w:val="000000"/>
                <w:kern w:val="0"/>
                <w:lang w:eastAsia="el-GR"/>
                <w14:ligatures w14:val="none"/>
              </w:rPr>
            </w:pPr>
            <w:r w:rsidRPr="009174F9">
              <w:rPr>
                <w:rFonts w:ascii="Times New Roman" w:eastAsia="Times New Roman" w:hAnsi="Times New Roman" w:cs="Times New Roman"/>
                <w:color w:val="000000"/>
                <w:kern w:val="0"/>
                <w:lang w:eastAsia="el-GR"/>
                <w14:ligatures w14:val="none"/>
              </w:rPr>
              <w:t xml:space="preserve">smss.exe </w:t>
            </w:r>
          </w:p>
        </w:tc>
        <w:tc>
          <w:tcPr>
            <w:tcW w:w="993" w:type="dxa"/>
            <w:tcBorders>
              <w:top w:val="nil"/>
              <w:left w:val="nil"/>
              <w:bottom w:val="single" w:sz="4" w:space="0" w:color="808080"/>
              <w:right w:val="single" w:sz="4" w:space="0" w:color="808080"/>
            </w:tcBorders>
            <w:shd w:val="clear" w:color="auto" w:fill="auto"/>
            <w:noWrap/>
            <w:vAlign w:val="bottom"/>
            <w:hideMark/>
          </w:tcPr>
          <w:p w14:paraId="012D9AFF" w14:textId="77777777" w:rsidR="00B731EC" w:rsidRPr="009174F9" w:rsidRDefault="00B731EC" w:rsidP="009174F9">
            <w:pPr>
              <w:spacing w:after="0" w:line="240" w:lineRule="auto"/>
              <w:rPr>
                <w:rFonts w:ascii="Times New Roman" w:eastAsia="Times New Roman" w:hAnsi="Times New Roman" w:cs="Times New Roman"/>
                <w:color w:val="000000"/>
                <w:kern w:val="0"/>
                <w:lang w:eastAsia="el-GR"/>
                <w14:ligatures w14:val="none"/>
              </w:rPr>
            </w:pPr>
            <w:r w:rsidRPr="009174F9">
              <w:rPr>
                <w:rFonts w:ascii="Times New Roman" w:eastAsia="Times New Roman" w:hAnsi="Times New Roman" w:cs="Times New Roman"/>
                <w:color w:val="000000"/>
                <w:kern w:val="0"/>
                <w:lang w:eastAsia="el-GR"/>
                <w14:ligatures w14:val="none"/>
              </w:rPr>
              <w:t>876</w:t>
            </w:r>
          </w:p>
        </w:tc>
        <w:tc>
          <w:tcPr>
            <w:tcW w:w="1559" w:type="dxa"/>
            <w:tcBorders>
              <w:top w:val="nil"/>
              <w:left w:val="nil"/>
              <w:bottom w:val="single" w:sz="4" w:space="0" w:color="808080"/>
              <w:right w:val="single" w:sz="4" w:space="0" w:color="808080"/>
            </w:tcBorders>
            <w:shd w:val="clear" w:color="auto" w:fill="auto"/>
            <w:noWrap/>
            <w:vAlign w:val="bottom"/>
            <w:hideMark/>
          </w:tcPr>
          <w:p w14:paraId="4D9FE64D" w14:textId="77777777" w:rsidR="00B731EC" w:rsidRPr="009174F9" w:rsidRDefault="00B731EC" w:rsidP="009174F9">
            <w:pPr>
              <w:spacing w:after="0" w:line="240" w:lineRule="auto"/>
              <w:rPr>
                <w:rFonts w:ascii="Times New Roman" w:eastAsia="Times New Roman" w:hAnsi="Times New Roman" w:cs="Times New Roman"/>
                <w:color w:val="000000"/>
                <w:kern w:val="0"/>
                <w:lang w:eastAsia="el-GR"/>
                <w14:ligatures w14:val="none"/>
              </w:rPr>
            </w:pPr>
            <w:r w:rsidRPr="009174F9">
              <w:rPr>
                <w:rFonts w:ascii="Times New Roman" w:eastAsia="Times New Roman" w:hAnsi="Times New Roman" w:cs="Times New Roman"/>
                <w:color w:val="000000"/>
                <w:kern w:val="0"/>
                <w:lang w:eastAsia="el-GR"/>
                <w14:ligatures w14:val="none"/>
              </w:rPr>
              <w:t>4</w:t>
            </w:r>
          </w:p>
        </w:tc>
      </w:tr>
      <w:tr w:rsidR="00B731EC" w:rsidRPr="009174F9" w14:paraId="65EC0903" w14:textId="77777777" w:rsidTr="003C5DF3">
        <w:trPr>
          <w:trHeight w:val="288"/>
          <w:jc w:val="center"/>
        </w:trPr>
        <w:tc>
          <w:tcPr>
            <w:tcW w:w="2263" w:type="dxa"/>
            <w:tcBorders>
              <w:top w:val="nil"/>
              <w:left w:val="single" w:sz="4" w:space="0" w:color="808080"/>
              <w:bottom w:val="single" w:sz="4" w:space="0" w:color="808080"/>
              <w:right w:val="single" w:sz="4" w:space="0" w:color="808080"/>
            </w:tcBorders>
            <w:shd w:val="clear" w:color="auto" w:fill="auto"/>
            <w:noWrap/>
            <w:vAlign w:val="bottom"/>
            <w:hideMark/>
          </w:tcPr>
          <w:p w14:paraId="486C97F5" w14:textId="77777777" w:rsidR="00B731EC" w:rsidRPr="009174F9" w:rsidRDefault="00B731EC" w:rsidP="009174F9">
            <w:pPr>
              <w:spacing w:after="0" w:line="240" w:lineRule="auto"/>
              <w:rPr>
                <w:rFonts w:ascii="Times New Roman" w:eastAsia="Times New Roman" w:hAnsi="Times New Roman" w:cs="Times New Roman"/>
                <w:color w:val="000000"/>
                <w:kern w:val="0"/>
                <w:lang w:eastAsia="el-GR"/>
                <w14:ligatures w14:val="none"/>
              </w:rPr>
            </w:pPr>
            <w:r w:rsidRPr="009174F9">
              <w:rPr>
                <w:rFonts w:ascii="Times New Roman" w:eastAsia="Times New Roman" w:hAnsi="Times New Roman" w:cs="Times New Roman"/>
                <w:color w:val="000000"/>
                <w:kern w:val="0"/>
                <w:lang w:eastAsia="el-GR"/>
                <w14:ligatures w14:val="none"/>
              </w:rPr>
              <w:t xml:space="preserve">csrss.exe </w:t>
            </w:r>
          </w:p>
        </w:tc>
        <w:tc>
          <w:tcPr>
            <w:tcW w:w="993" w:type="dxa"/>
            <w:tcBorders>
              <w:top w:val="nil"/>
              <w:left w:val="nil"/>
              <w:bottom w:val="single" w:sz="4" w:space="0" w:color="808080"/>
              <w:right w:val="single" w:sz="4" w:space="0" w:color="808080"/>
            </w:tcBorders>
            <w:shd w:val="clear" w:color="auto" w:fill="auto"/>
            <w:noWrap/>
            <w:vAlign w:val="bottom"/>
            <w:hideMark/>
          </w:tcPr>
          <w:p w14:paraId="090E60D5" w14:textId="77777777" w:rsidR="00B731EC" w:rsidRPr="009174F9" w:rsidRDefault="00B731EC" w:rsidP="009174F9">
            <w:pPr>
              <w:spacing w:after="0" w:line="240" w:lineRule="auto"/>
              <w:rPr>
                <w:rFonts w:ascii="Times New Roman" w:eastAsia="Times New Roman" w:hAnsi="Times New Roman" w:cs="Times New Roman"/>
                <w:color w:val="000000"/>
                <w:kern w:val="0"/>
                <w:lang w:eastAsia="el-GR"/>
                <w14:ligatures w14:val="none"/>
              </w:rPr>
            </w:pPr>
            <w:r w:rsidRPr="009174F9">
              <w:rPr>
                <w:rFonts w:ascii="Times New Roman" w:eastAsia="Times New Roman" w:hAnsi="Times New Roman" w:cs="Times New Roman"/>
                <w:color w:val="000000"/>
                <w:kern w:val="0"/>
                <w:lang w:eastAsia="el-GR"/>
                <w14:ligatures w14:val="none"/>
              </w:rPr>
              <w:t>924</w:t>
            </w:r>
          </w:p>
        </w:tc>
        <w:tc>
          <w:tcPr>
            <w:tcW w:w="1559" w:type="dxa"/>
            <w:tcBorders>
              <w:top w:val="nil"/>
              <w:left w:val="nil"/>
              <w:bottom w:val="single" w:sz="4" w:space="0" w:color="808080"/>
              <w:right w:val="single" w:sz="4" w:space="0" w:color="808080"/>
            </w:tcBorders>
            <w:shd w:val="clear" w:color="auto" w:fill="auto"/>
            <w:noWrap/>
            <w:vAlign w:val="bottom"/>
            <w:hideMark/>
          </w:tcPr>
          <w:p w14:paraId="07A58228" w14:textId="77777777" w:rsidR="00B731EC" w:rsidRPr="009174F9" w:rsidRDefault="00B731EC" w:rsidP="009174F9">
            <w:pPr>
              <w:spacing w:after="0" w:line="240" w:lineRule="auto"/>
              <w:rPr>
                <w:rFonts w:ascii="Times New Roman" w:eastAsia="Times New Roman" w:hAnsi="Times New Roman" w:cs="Times New Roman"/>
                <w:color w:val="000000"/>
                <w:kern w:val="0"/>
                <w:lang w:eastAsia="el-GR"/>
                <w14:ligatures w14:val="none"/>
              </w:rPr>
            </w:pPr>
            <w:r w:rsidRPr="009174F9">
              <w:rPr>
                <w:rFonts w:ascii="Times New Roman" w:eastAsia="Times New Roman" w:hAnsi="Times New Roman" w:cs="Times New Roman"/>
                <w:color w:val="000000"/>
                <w:kern w:val="0"/>
                <w:lang w:eastAsia="el-GR"/>
                <w14:ligatures w14:val="none"/>
              </w:rPr>
              <w:t>876</w:t>
            </w:r>
          </w:p>
        </w:tc>
      </w:tr>
      <w:tr w:rsidR="00B731EC" w:rsidRPr="009174F9" w14:paraId="7A7BBA5A" w14:textId="77777777" w:rsidTr="003C5DF3">
        <w:trPr>
          <w:trHeight w:val="288"/>
          <w:jc w:val="center"/>
        </w:trPr>
        <w:tc>
          <w:tcPr>
            <w:tcW w:w="2263" w:type="dxa"/>
            <w:tcBorders>
              <w:top w:val="nil"/>
              <w:left w:val="single" w:sz="4" w:space="0" w:color="808080"/>
              <w:bottom w:val="single" w:sz="4" w:space="0" w:color="808080"/>
              <w:right w:val="single" w:sz="4" w:space="0" w:color="808080"/>
            </w:tcBorders>
            <w:shd w:val="clear" w:color="auto" w:fill="auto"/>
            <w:noWrap/>
            <w:vAlign w:val="bottom"/>
            <w:hideMark/>
          </w:tcPr>
          <w:p w14:paraId="2B2296E0" w14:textId="77777777" w:rsidR="00B731EC" w:rsidRPr="009174F9" w:rsidRDefault="00B731EC" w:rsidP="009174F9">
            <w:pPr>
              <w:spacing w:after="0" w:line="240" w:lineRule="auto"/>
              <w:rPr>
                <w:rFonts w:ascii="Times New Roman" w:eastAsia="Times New Roman" w:hAnsi="Times New Roman" w:cs="Times New Roman"/>
                <w:color w:val="000000"/>
                <w:kern w:val="0"/>
                <w:lang w:eastAsia="el-GR"/>
                <w14:ligatures w14:val="none"/>
              </w:rPr>
            </w:pPr>
            <w:r w:rsidRPr="009174F9">
              <w:rPr>
                <w:rFonts w:ascii="Times New Roman" w:eastAsia="Times New Roman" w:hAnsi="Times New Roman" w:cs="Times New Roman"/>
                <w:color w:val="000000"/>
                <w:kern w:val="0"/>
                <w:lang w:eastAsia="el-GR"/>
                <w14:ligatures w14:val="none"/>
              </w:rPr>
              <w:t xml:space="preserve">winlogon.exe </w:t>
            </w:r>
          </w:p>
        </w:tc>
        <w:tc>
          <w:tcPr>
            <w:tcW w:w="993" w:type="dxa"/>
            <w:tcBorders>
              <w:top w:val="nil"/>
              <w:left w:val="nil"/>
              <w:bottom w:val="single" w:sz="4" w:space="0" w:color="808080"/>
              <w:right w:val="single" w:sz="4" w:space="0" w:color="808080"/>
            </w:tcBorders>
            <w:shd w:val="clear" w:color="auto" w:fill="auto"/>
            <w:noWrap/>
            <w:vAlign w:val="bottom"/>
            <w:hideMark/>
          </w:tcPr>
          <w:p w14:paraId="6902E098" w14:textId="77777777" w:rsidR="00B731EC" w:rsidRPr="009174F9" w:rsidRDefault="00B731EC" w:rsidP="009174F9">
            <w:pPr>
              <w:spacing w:after="0" w:line="240" w:lineRule="auto"/>
              <w:rPr>
                <w:rFonts w:ascii="Times New Roman" w:eastAsia="Times New Roman" w:hAnsi="Times New Roman" w:cs="Times New Roman"/>
                <w:color w:val="000000"/>
                <w:kern w:val="0"/>
                <w:lang w:eastAsia="el-GR"/>
                <w14:ligatures w14:val="none"/>
              </w:rPr>
            </w:pPr>
            <w:r w:rsidRPr="009174F9">
              <w:rPr>
                <w:rFonts w:ascii="Times New Roman" w:eastAsia="Times New Roman" w:hAnsi="Times New Roman" w:cs="Times New Roman"/>
                <w:color w:val="000000"/>
                <w:kern w:val="0"/>
                <w:lang w:eastAsia="el-GR"/>
                <w14:ligatures w14:val="none"/>
              </w:rPr>
              <w:t>948</w:t>
            </w:r>
          </w:p>
        </w:tc>
        <w:tc>
          <w:tcPr>
            <w:tcW w:w="1559" w:type="dxa"/>
            <w:tcBorders>
              <w:top w:val="nil"/>
              <w:left w:val="nil"/>
              <w:bottom w:val="single" w:sz="4" w:space="0" w:color="808080"/>
              <w:right w:val="single" w:sz="4" w:space="0" w:color="808080"/>
            </w:tcBorders>
            <w:shd w:val="clear" w:color="auto" w:fill="auto"/>
            <w:noWrap/>
            <w:vAlign w:val="bottom"/>
            <w:hideMark/>
          </w:tcPr>
          <w:p w14:paraId="2E6F2387" w14:textId="77777777" w:rsidR="00B731EC" w:rsidRPr="009174F9" w:rsidRDefault="00B731EC" w:rsidP="009174F9">
            <w:pPr>
              <w:spacing w:after="0" w:line="240" w:lineRule="auto"/>
              <w:rPr>
                <w:rFonts w:ascii="Times New Roman" w:eastAsia="Times New Roman" w:hAnsi="Times New Roman" w:cs="Times New Roman"/>
                <w:color w:val="000000"/>
                <w:kern w:val="0"/>
                <w:lang w:eastAsia="el-GR"/>
                <w14:ligatures w14:val="none"/>
              </w:rPr>
            </w:pPr>
            <w:r w:rsidRPr="009174F9">
              <w:rPr>
                <w:rFonts w:ascii="Times New Roman" w:eastAsia="Times New Roman" w:hAnsi="Times New Roman" w:cs="Times New Roman"/>
                <w:color w:val="000000"/>
                <w:kern w:val="0"/>
                <w:lang w:eastAsia="el-GR"/>
                <w14:ligatures w14:val="none"/>
              </w:rPr>
              <w:t>876</w:t>
            </w:r>
          </w:p>
        </w:tc>
      </w:tr>
      <w:tr w:rsidR="00B731EC" w:rsidRPr="009174F9" w14:paraId="313D2EBA" w14:textId="77777777" w:rsidTr="003C5DF3">
        <w:trPr>
          <w:trHeight w:val="288"/>
          <w:jc w:val="center"/>
        </w:trPr>
        <w:tc>
          <w:tcPr>
            <w:tcW w:w="2263" w:type="dxa"/>
            <w:tcBorders>
              <w:top w:val="nil"/>
              <w:left w:val="single" w:sz="4" w:space="0" w:color="808080"/>
              <w:bottom w:val="single" w:sz="4" w:space="0" w:color="808080"/>
              <w:right w:val="single" w:sz="4" w:space="0" w:color="808080"/>
            </w:tcBorders>
            <w:shd w:val="clear" w:color="auto" w:fill="auto"/>
            <w:noWrap/>
            <w:vAlign w:val="bottom"/>
            <w:hideMark/>
          </w:tcPr>
          <w:p w14:paraId="77A9163D" w14:textId="77777777" w:rsidR="00B731EC" w:rsidRPr="009174F9" w:rsidRDefault="00B731EC" w:rsidP="009174F9">
            <w:pPr>
              <w:spacing w:after="0" w:line="240" w:lineRule="auto"/>
              <w:rPr>
                <w:rFonts w:ascii="Times New Roman" w:eastAsia="Times New Roman" w:hAnsi="Times New Roman" w:cs="Times New Roman"/>
                <w:color w:val="000000"/>
                <w:kern w:val="0"/>
                <w:lang w:eastAsia="el-GR"/>
                <w14:ligatures w14:val="none"/>
              </w:rPr>
            </w:pPr>
            <w:r w:rsidRPr="009174F9">
              <w:rPr>
                <w:rFonts w:ascii="Times New Roman" w:eastAsia="Times New Roman" w:hAnsi="Times New Roman" w:cs="Times New Roman"/>
                <w:color w:val="000000"/>
                <w:kern w:val="0"/>
                <w:lang w:eastAsia="el-GR"/>
                <w14:ligatures w14:val="none"/>
              </w:rPr>
              <w:t xml:space="preserve">services.exe </w:t>
            </w:r>
          </w:p>
        </w:tc>
        <w:tc>
          <w:tcPr>
            <w:tcW w:w="993" w:type="dxa"/>
            <w:tcBorders>
              <w:top w:val="nil"/>
              <w:left w:val="nil"/>
              <w:bottom w:val="single" w:sz="4" w:space="0" w:color="808080"/>
              <w:right w:val="single" w:sz="4" w:space="0" w:color="808080"/>
            </w:tcBorders>
            <w:shd w:val="clear" w:color="auto" w:fill="auto"/>
            <w:noWrap/>
            <w:vAlign w:val="bottom"/>
            <w:hideMark/>
          </w:tcPr>
          <w:p w14:paraId="2CC712A1" w14:textId="77777777" w:rsidR="00B731EC" w:rsidRPr="009174F9" w:rsidRDefault="00B731EC" w:rsidP="009174F9">
            <w:pPr>
              <w:spacing w:after="0" w:line="240" w:lineRule="auto"/>
              <w:rPr>
                <w:rFonts w:ascii="Times New Roman" w:eastAsia="Times New Roman" w:hAnsi="Times New Roman" w:cs="Times New Roman"/>
                <w:color w:val="000000"/>
                <w:kern w:val="0"/>
                <w:lang w:eastAsia="el-GR"/>
                <w14:ligatures w14:val="none"/>
              </w:rPr>
            </w:pPr>
            <w:r w:rsidRPr="009174F9">
              <w:rPr>
                <w:rFonts w:ascii="Times New Roman" w:eastAsia="Times New Roman" w:hAnsi="Times New Roman" w:cs="Times New Roman"/>
                <w:color w:val="000000"/>
                <w:kern w:val="0"/>
                <w:lang w:eastAsia="el-GR"/>
                <w14:ligatures w14:val="none"/>
              </w:rPr>
              <w:t>992</w:t>
            </w:r>
          </w:p>
        </w:tc>
        <w:tc>
          <w:tcPr>
            <w:tcW w:w="1559" w:type="dxa"/>
            <w:tcBorders>
              <w:top w:val="nil"/>
              <w:left w:val="nil"/>
              <w:bottom w:val="single" w:sz="4" w:space="0" w:color="808080"/>
              <w:right w:val="single" w:sz="4" w:space="0" w:color="808080"/>
            </w:tcBorders>
            <w:shd w:val="clear" w:color="auto" w:fill="auto"/>
            <w:noWrap/>
            <w:vAlign w:val="bottom"/>
            <w:hideMark/>
          </w:tcPr>
          <w:p w14:paraId="6C2276B0" w14:textId="77777777" w:rsidR="00B731EC" w:rsidRPr="009174F9" w:rsidRDefault="00B731EC" w:rsidP="009174F9">
            <w:pPr>
              <w:spacing w:after="0" w:line="240" w:lineRule="auto"/>
              <w:rPr>
                <w:rFonts w:ascii="Times New Roman" w:eastAsia="Times New Roman" w:hAnsi="Times New Roman" w:cs="Times New Roman"/>
                <w:color w:val="000000"/>
                <w:kern w:val="0"/>
                <w:lang w:eastAsia="el-GR"/>
                <w14:ligatures w14:val="none"/>
              </w:rPr>
            </w:pPr>
            <w:r w:rsidRPr="009174F9">
              <w:rPr>
                <w:rFonts w:ascii="Times New Roman" w:eastAsia="Times New Roman" w:hAnsi="Times New Roman" w:cs="Times New Roman"/>
                <w:color w:val="000000"/>
                <w:kern w:val="0"/>
                <w:lang w:eastAsia="el-GR"/>
                <w14:ligatures w14:val="none"/>
              </w:rPr>
              <w:t>948</w:t>
            </w:r>
          </w:p>
        </w:tc>
      </w:tr>
      <w:tr w:rsidR="00B731EC" w:rsidRPr="009174F9" w14:paraId="5AB81B6A" w14:textId="77777777" w:rsidTr="003C5DF3">
        <w:trPr>
          <w:trHeight w:val="288"/>
          <w:jc w:val="center"/>
        </w:trPr>
        <w:tc>
          <w:tcPr>
            <w:tcW w:w="2263" w:type="dxa"/>
            <w:tcBorders>
              <w:top w:val="nil"/>
              <w:left w:val="single" w:sz="4" w:space="0" w:color="808080"/>
              <w:bottom w:val="single" w:sz="4" w:space="0" w:color="808080"/>
              <w:right w:val="single" w:sz="4" w:space="0" w:color="808080"/>
            </w:tcBorders>
            <w:shd w:val="clear" w:color="auto" w:fill="auto"/>
            <w:noWrap/>
            <w:vAlign w:val="bottom"/>
            <w:hideMark/>
          </w:tcPr>
          <w:p w14:paraId="13366C57" w14:textId="77777777" w:rsidR="00B731EC" w:rsidRPr="009174F9" w:rsidRDefault="00B731EC" w:rsidP="009174F9">
            <w:pPr>
              <w:spacing w:after="0" w:line="240" w:lineRule="auto"/>
              <w:rPr>
                <w:rFonts w:ascii="Times New Roman" w:eastAsia="Times New Roman" w:hAnsi="Times New Roman" w:cs="Times New Roman"/>
                <w:color w:val="000000"/>
                <w:kern w:val="0"/>
                <w:lang w:eastAsia="el-GR"/>
                <w14:ligatures w14:val="none"/>
              </w:rPr>
            </w:pPr>
            <w:r w:rsidRPr="009174F9">
              <w:rPr>
                <w:rFonts w:ascii="Times New Roman" w:eastAsia="Times New Roman" w:hAnsi="Times New Roman" w:cs="Times New Roman"/>
                <w:color w:val="000000"/>
                <w:kern w:val="0"/>
                <w:lang w:eastAsia="el-GR"/>
                <w14:ligatures w14:val="none"/>
              </w:rPr>
              <w:t xml:space="preserve">lsass.exe </w:t>
            </w:r>
          </w:p>
        </w:tc>
        <w:tc>
          <w:tcPr>
            <w:tcW w:w="993" w:type="dxa"/>
            <w:tcBorders>
              <w:top w:val="nil"/>
              <w:left w:val="nil"/>
              <w:bottom w:val="single" w:sz="4" w:space="0" w:color="808080"/>
              <w:right w:val="single" w:sz="4" w:space="0" w:color="808080"/>
            </w:tcBorders>
            <w:shd w:val="clear" w:color="auto" w:fill="auto"/>
            <w:noWrap/>
            <w:vAlign w:val="bottom"/>
            <w:hideMark/>
          </w:tcPr>
          <w:p w14:paraId="29E7119F" w14:textId="77777777" w:rsidR="00B731EC" w:rsidRPr="009174F9" w:rsidRDefault="00B731EC" w:rsidP="009174F9">
            <w:pPr>
              <w:spacing w:after="0" w:line="240" w:lineRule="auto"/>
              <w:rPr>
                <w:rFonts w:ascii="Times New Roman" w:eastAsia="Times New Roman" w:hAnsi="Times New Roman" w:cs="Times New Roman"/>
                <w:color w:val="000000"/>
                <w:kern w:val="0"/>
                <w:lang w:eastAsia="el-GR"/>
                <w14:ligatures w14:val="none"/>
              </w:rPr>
            </w:pPr>
            <w:r w:rsidRPr="009174F9">
              <w:rPr>
                <w:rFonts w:ascii="Times New Roman" w:eastAsia="Times New Roman" w:hAnsi="Times New Roman" w:cs="Times New Roman"/>
                <w:color w:val="000000"/>
                <w:kern w:val="0"/>
                <w:lang w:eastAsia="el-GR"/>
                <w14:ligatures w14:val="none"/>
              </w:rPr>
              <w:t>1004</w:t>
            </w:r>
          </w:p>
        </w:tc>
        <w:tc>
          <w:tcPr>
            <w:tcW w:w="1559" w:type="dxa"/>
            <w:tcBorders>
              <w:top w:val="nil"/>
              <w:left w:val="nil"/>
              <w:bottom w:val="single" w:sz="4" w:space="0" w:color="808080"/>
              <w:right w:val="single" w:sz="4" w:space="0" w:color="808080"/>
            </w:tcBorders>
            <w:shd w:val="clear" w:color="auto" w:fill="auto"/>
            <w:noWrap/>
            <w:vAlign w:val="bottom"/>
            <w:hideMark/>
          </w:tcPr>
          <w:p w14:paraId="209BD1F3" w14:textId="77777777" w:rsidR="00B731EC" w:rsidRPr="009174F9" w:rsidRDefault="00B731EC" w:rsidP="009174F9">
            <w:pPr>
              <w:spacing w:after="0" w:line="240" w:lineRule="auto"/>
              <w:rPr>
                <w:rFonts w:ascii="Times New Roman" w:eastAsia="Times New Roman" w:hAnsi="Times New Roman" w:cs="Times New Roman"/>
                <w:color w:val="000000"/>
                <w:kern w:val="0"/>
                <w:lang w:eastAsia="el-GR"/>
                <w14:ligatures w14:val="none"/>
              </w:rPr>
            </w:pPr>
            <w:r w:rsidRPr="009174F9">
              <w:rPr>
                <w:rFonts w:ascii="Times New Roman" w:eastAsia="Times New Roman" w:hAnsi="Times New Roman" w:cs="Times New Roman"/>
                <w:color w:val="000000"/>
                <w:kern w:val="0"/>
                <w:lang w:eastAsia="el-GR"/>
                <w14:ligatures w14:val="none"/>
              </w:rPr>
              <w:t>948</w:t>
            </w:r>
          </w:p>
        </w:tc>
      </w:tr>
      <w:tr w:rsidR="00B731EC" w:rsidRPr="009174F9" w14:paraId="3A424586" w14:textId="77777777" w:rsidTr="003C5DF3">
        <w:trPr>
          <w:trHeight w:val="288"/>
          <w:jc w:val="center"/>
        </w:trPr>
        <w:tc>
          <w:tcPr>
            <w:tcW w:w="2263" w:type="dxa"/>
            <w:tcBorders>
              <w:top w:val="nil"/>
              <w:left w:val="single" w:sz="4" w:space="0" w:color="808080"/>
              <w:bottom w:val="single" w:sz="4" w:space="0" w:color="808080"/>
              <w:right w:val="single" w:sz="4" w:space="0" w:color="808080"/>
            </w:tcBorders>
            <w:shd w:val="clear" w:color="auto" w:fill="auto"/>
            <w:noWrap/>
            <w:vAlign w:val="bottom"/>
            <w:hideMark/>
          </w:tcPr>
          <w:p w14:paraId="6400A130" w14:textId="77777777" w:rsidR="00B731EC" w:rsidRPr="009174F9" w:rsidRDefault="00B731EC" w:rsidP="009174F9">
            <w:pPr>
              <w:spacing w:after="0" w:line="240" w:lineRule="auto"/>
              <w:rPr>
                <w:rFonts w:ascii="Times New Roman" w:eastAsia="Times New Roman" w:hAnsi="Times New Roman" w:cs="Times New Roman"/>
                <w:color w:val="000000"/>
                <w:kern w:val="0"/>
                <w:lang w:eastAsia="el-GR"/>
                <w14:ligatures w14:val="none"/>
              </w:rPr>
            </w:pPr>
            <w:r w:rsidRPr="009174F9">
              <w:rPr>
                <w:rFonts w:ascii="Times New Roman" w:eastAsia="Times New Roman" w:hAnsi="Times New Roman" w:cs="Times New Roman"/>
                <w:color w:val="000000"/>
                <w:kern w:val="0"/>
                <w:lang w:eastAsia="el-GR"/>
                <w14:ligatures w14:val="none"/>
              </w:rPr>
              <w:t xml:space="preserve">svchost.exe </w:t>
            </w:r>
          </w:p>
        </w:tc>
        <w:tc>
          <w:tcPr>
            <w:tcW w:w="993" w:type="dxa"/>
            <w:tcBorders>
              <w:top w:val="nil"/>
              <w:left w:val="nil"/>
              <w:bottom w:val="single" w:sz="4" w:space="0" w:color="808080"/>
              <w:right w:val="single" w:sz="4" w:space="0" w:color="808080"/>
            </w:tcBorders>
            <w:shd w:val="clear" w:color="auto" w:fill="auto"/>
            <w:noWrap/>
            <w:vAlign w:val="bottom"/>
            <w:hideMark/>
          </w:tcPr>
          <w:p w14:paraId="07349159" w14:textId="77777777" w:rsidR="00B731EC" w:rsidRPr="009174F9" w:rsidRDefault="00B731EC" w:rsidP="009174F9">
            <w:pPr>
              <w:spacing w:after="0" w:line="240" w:lineRule="auto"/>
              <w:rPr>
                <w:rFonts w:ascii="Times New Roman" w:eastAsia="Times New Roman" w:hAnsi="Times New Roman" w:cs="Times New Roman"/>
                <w:color w:val="000000"/>
                <w:kern w:val="0"/>
                <w:lang w:eastAsia="el-GR"/>
                <w14:ligatures w14:val="none"/>
              </w:rPr>
            </w:pPr>
            <w:r w:rsidRPr="009174F9">
              <w:rPr>
                <w:rFonts w:ascii="Times New Roman" w:eastAsia="Times New Roman" w:hAnsi="Times New Roman" w:cs="Times New Roman"/>
                <w:color w:val="000000"/>
                <w:kern w:val="0"/>
                <w:lang w:eastAsia="el-GR"/>
                <w14:ligatures w14:val="none"/>
              </w:rPr>
              <w:t>1180</w:t>
            </w:r>
          </w:p>
        </w:tc>
        <w:tc>
          <w:tcPr>
            <w:tcW w:w="1559" w:type="dxa"/>
            <w:tcBorders>
              <w:top w:val="nil"/>
              <w:left w:val="nil"/>
              <w:bottom w:val="single" w:sz="4" w:space="0" w:color="808080"/>
              <w:right w:val="single" w:sz="4" w:space="0" w:color="808080"/>
            </w:tcBorders>
            <w:shd w:val="clear" w:color="auto" w:fill="auto"/>
            <w:noWrap/>
            <w:vAlign w:val="bottom"/>
            <w:hideMark/>
          </w:tcPr>
          <w:p w14:paraId="06B8ADD2" w14:textId="77777777" w:rsidR="00B731EC" w:rsidRPr="009174F9" w:rsidRDefault="00B731EC" w:rsidP="009174F9">
            <w:pPr>
              <w:spacing w:after="0" w:line="240" w:lineRule="auto"/>
              <w:rPr>
                <w:rFonts w:ascii="Times New Roman" w:eastAsia="Times New Roman" w:hAnsi="Times New Roman" w:cs="Times New Roman"/>
                <w:color w:val="000000"/>
                <w:kern w:val="0"/>
                <w:lang w:eastAsia="el-GR"/>
                <w14:ligatures w14:val="none"/>
              </w:rPr>
            </w:pPr>
            <w:r w:rsidRPr="009174F9">
              <w:rPr>
                <w:rFonts w:ascii="Times New Roman" w:eastAsia="Times New Roman" w:hAnsi="Times New Roman" w:cs="Times New Roman"/>
                <w:color w:val="000000"/>
                <w:kern w:val="0"/>
                <w:lang w:eastAsia="el-GR"/>
                <w14:ligatures w14:val="none"/>
              </w:rPr>
              <w:t>992</w:t>
            </w:r>
          </w:p>
        </w:tc>
      </w:tr>
      <w:tr w:rsidR="00B731EC" w:rsidRPr="009174F9" w14:paraId="4D4BB5DA" w14:textId="77777777" w:rsidTr="003C5DF3">
        <w:trPr>
          <w:trHeight w:val="288"/>
          <w:jc w:val="center"/>
        </w:trPr>
        <w:tc>
          <w:tcPr>
            <w:tcW w:w="2263" w:type="dxa"/>
            <w:tcBorders>
              <w:top w:val="nil"/>
              <w:left w:val="single" w:sz="4" w:space="0" w:color="808080"/>
              <w:bottom w:val="single" w:sz="4" w:space="0" w:color="808080"/>
              <w:right w:val="single" w:sz="4" w:space="0" w:color="808080"/>
            </w:tcBorders>
            <w:shd w:val="clear" w:color="auto" w:fill="auto"/>
            <w:noWrap/>
            <w:vAlign w:val="bottom"/>
            <w:hideMark/>
          </w:tcPr>
          <w:p w14:paraId="1B71ED63" w14:textId="77777777" w:rsidR="00B731EC" w:rsidRPr="009174F9" w:rsidRDefault="00B731EC" w:rsidP="009174F9">
            <w:pPr>
              <w:spacing w:after="0" w:line="240" w:lineRule="auto"/>
              <w:rPr>
                <w:rFonts w:ascii="Times New Roman" w:eastAsia="Times New Roman" w:hAnsi="Times New Roman" w:cs="Times New Roman"/>
                <w:color w:val="000000"/>
                <w:kern w:val="0"/>
                <w:lang w:eastAsia="el-GR"/>
                <w14:ligatures w14:val="none"/>
              </w:rPr>
            </w:pPr>
            <w:r w:rsidRPr="009174F9">
              <w:rPr>
                <w:rFonts w:ascii="Times New Roman" w:eastAsia="Times New Roman" w:hAnsi="Times New Roman" w:cs="Times New Roman"/>
                <w:color w:val="000000"/>
                <w:kern w:val="0"/>
                <w:lang w:eastAsia="el-GR"/>
                <w14:ligatures w14:val="none"/>
              </w:rPr>
              <w:t xml:space="preserve">svchost.exe </w:t>
            </w:r>
          </w:p>
        </w:tc>
        <w:tc>
          <w:tcPr>
            <w:tcW w:w="993" w:type="dxa"/>
            <w:tcBorders>
              <w:top w:val="nil"/>
              <w:left w:val="nil"/>
              <w:bottom w:val="single" w:sz="4" w:space="0" w:color="808080"/>
              <w:right w:val="single" w:sz="4" w:space="0" w:color="808080"/>
            </w:tcBorders>
            <w:shd w:val="clear" w:color="auto" w:fill="auto"/>
            <w:noWrap/>
            <w:vAlign w:val="bottom"/>
            <w:hideMark/>
          </w:tcPr>
          <w:p w14:paraId="7CACC248" w14:textId="77777777" w:rsidR="00B731EC" w:rsidRPr="009174F9" w:rsidRDefault="00B731EC" w:rsidP="009174F9">
            <w:pPr>
              <w:spacing w:after="0" w:line="240" w:lineRule="auto"/>
              <w:rPr>
                <w:rFonts w:ascii="Times New Roman" w:eastAsia="Times New Roman" w:hAnsi="Times New Roman" w:cs="Times New Roman"/>
                <w:color w:val="000000"/>
                <w:kern w:val="0"/>
                <w:lang w:eastAsia="el-GR"/>
                <w14:ligatures w14:val="none"/>
              </w:rPr>
            </w:pPr>
            <w:r w:rsidRPr="009174F9">
              <w:rPr>
                <w:rFonts w:ascii="Times New Roman" w:eastAsia="Times New Roman" w:hAnsi="Times New Roman" w:cs="Times New Roman"/>
                <w:color w:val="000000"/>
                <w:kern w:val="0"/>
                <w:lang w:eastAsia="el-GR"/>
                <w14:ligatures w14:val="none"/>
              </w:rPr>
              <w:t>1268</w:t>
            </w:r>
          </w:p>
        </w:tc>
        <w:tc>
          <w:tcPr>
            <w:tcW w:w="1559" w:type="dxa"/>
            <w:tcBorders>
              <w:top w:val="nil"/>
              <w:left w:val="nil"/>
              <w:bottom w:val="single" w:sz="4" w:space="0" w:color="808080"/>
              <w:right w:val="single" w:sz="4" w:space="0" w:color="808080"/>
            </w:tcBorders>
            <w:shd w:val="clear" w:color="auto" w:fill="auto"/>
            <w:noWrap/>
            <w:vAlign w:val="bottom"/>
            <w:hideMark/>
          </w:tcPr>
          <w:p w14:paraId="0AA643C3" w14:textId="77777777" w:rsidR="00B731EC" w:rsidRPr="009174F9" w:rsidRDefault="00B731EC" w:rsidP="009174F9">
            <w:pPr>
              <w:spacing w:after="0" w:line="240" w:lineRule="auto"/>
              <w:rPr>
                <w:rFonts w:ascii="Times New Roman" w:eastAsia="Times New Roman" w:hAnsi="Times New Roman" w:cs="Times New Roman"/>
                <w:color w:val="000000"/>
                <w:kern w:val="0"/>
                <w:lang w:eastAsia="el-GR"/>
                <w14:ligatures w14:val="none"/>
              </w:rPr>
            </w:pPr>
            <w:r w:rsidRPr="009174F9">
              <w:rPr>
                <w:rFonts w:ascii="Times New Roman" w:eastAsia="Times New Roman" w:hAnsi="Times New Roman" w:cs="Times New Roman"/>
                <w:color w:val="000000"/>
                <w:kern w:val="0"/>
                <w:lang w:eastAsia="el-GR"/>
                <w14:ligatures w14:val="none"/>
              </w:rPr>
              <w:t>992</w:t>
            </w:r>
          </w:p>
        </w:tc>
      </w:tr>
      <w:tr w:rsidR="00B731EC" w:rsidRPr="009174F9" w14:paraId="154385BA" w14:textId="77777777" w:rsidTr="003C5DF3">
        <w:trPr>
          <w:trHeight w:val="288"/>
          <w:jc w:val="center"/>
        </w:trPr>
        <w:tc>
          <w:tcPr>
            <w:tcW w:w="2263" w:type="dxa"/>
            <w:tcBorders>
              <w:top w:val="nil"/>
              <w:left w:val="single" w:sz="4" w:space="0" w:color="808080"/>
              <w:bottom w:val="single" w:sz="4" w:space="0" w:color="808080"/>
              <w:right w:val="single" w:sz="4" w:space="0" w:color="808080"/>
            </w:tcBorders>
            <w:shd w:val="clear" w:color="auto" w:fill="auto"/>
            <w:noWrap/>
            <w:vAlign w:val="bottom"/>
            <w:hideMark/>
          </w:tcPr>
          <w:p w14:paraId="6C8C59AA" w14:textId="77777777" w:rsidR="00B731EC" w:rsidRPr="009174F9" w:rsidRDefault="00B731EC" w:rsidP="009174F9">
            <w:pPr>
              <w:spacing w:after="0" w:line="240" w:lineRule="auto"/>
              <w:rPr>
                <w:rFonts w:ascii="Times New Roman" w:eastAsia="Times New Roman" w:hAnsi="Times New Roman" w:cs="Times New Roman"/>
                <w:color w:val="000000"/>
                <w:kern w:val="0"/>
                <w:lang w:eastAsia="el-GR"/>
                <w14:ligatures w14:val="none"/>
              </w:rPr>
            </w:pPr>
            <w:r w:rsidRPr="009174F9">
              <w:rPr>
                <w:rFonts w:ascii="Times New Roman" w:eastAsia="Times New Roman" w:hAnsi="Times New Roman" w:cs="Times New Roman"/>
                <w:color w:val="000000"/>
                <w:kern w:val="0"/>
                <w:lang w:eastAsia="el-GR"/>
                <w14:ligatures w14:val="none"/>
              </w:rPr>
              <w:t xml:space="preserve">svchost.exe </w:t>
            </w:r>
          </w:p>
        </w:tc>
        <w:tc>
          <w:tcPr>
            <w:tcW w:w="993" w:type="dxa"/>
            <w:tcBorders>
              <w:top w:val="nil"/>
              <w:left w:val="nil"/>
              <w:bottom w:val="single" w:sz="4" w:space="0" w:color="808080"/>
              <w:right w:val="single" w:sz="4" w:space="0" w:color="808080"/>
            </w:tcBorders>
            <w:shd w:val="clear" w:color="auto" w:fill="auto"/>
            <w:noWrap/>
            <w:vAlign w:val="bottom"/>
            <w:hideMark/>
          </w:tcPr>
          <w:p w14:paraId="5F58B70E" w14:textId="77777777" w:rsidR="00B731EC" w:rsidRPr="009174F9" w:rsidRDefault="00B731EC" w:rsidP="009174F9">
            <w:pPr>
              <w:spacing w:after="0" w:line="240" w:lineRule="auto"/>
              <w:rPr>
                <w:rFonts w:ascii="Times New Roman" w:eastAsia="Times New Roman" w:hAnsi="Times New Roman" w:cs="Times New Roman"/>
                <w:color w:val="000000"/>
                <w:kern w:val="0"/>
                <w:lang w:eastAsia="el-GR"/>
                <w14:ligatures w14:val="none"/>
              </w:rPr>
            </w:pPr>
            <w:r w:rsidRPr="009174F9">
              <w:rPr>
                <w:rFonts w:ascii="Times New Roman" w:eastAsia="Times New Roman" w:hAnsi="Times New Roman" w:cs="Times New Roman"/>
                <w:color w:val="000000"/>
                <w:kern w:val="0"/>
                <w:lang w:eastAsia="el-GR"/>
                <w14:ligatures w14:val="none"/>
              </w:rPr>
              <w:t>1392</w:t>
            </w:r>
          </w:p>
        </w:tc>
        <w:tc>
          <w:tcPr>
            <w:tcW w:w="1559" w:type="dxa"/>
            <w:tcBorders>
              <w:top w:val="nil"/>
              <w:left w:val="nil"/>
              <w:bottom w:val="single" w:sz="4" w:space="0" w:color="808080"/>
              <w:right w:val="single" w:sz="4" w:space="0" w:color="808080"/>
            </w:tcBorders>
            <w:shd w:val="clear" w:color="auto" w:fill="auto"/>
            <w:noWrap/>
            <w:vAlign w:val="bottom"/>
            <w:hideMark/>
          </w:tcPr>
          <w:p w14:paraId="69738E4B" w14:textId="77777777" w:rsidR="00B731EC" w:rsidRPr="009174F9" w:rsidRDefault="00B731EC" w:rsidP="009174F9">
            <w:pPr>
              <w:spacing w:after="0" w:line="240" w:lineRule="auto"/>
              <w:rPr>
                <w:rFonts w:ascii="Times New Roman" w:eastAsia="Times New Roman" w:hAnsi="Times New Roman" w:cs="Times New Roman"/>
                <w:color w:val="000000"/>
                <w:kern w:val="0"/>
                <w:lang w:eastAsia="el-GR"/>
                <w14:ligatures w14:val="none"/>
              </w:rPr>
            </w:pPr>
            <w:r w:rsidRPr="009174F9">
              <w:rPr>
                <w:rFonts w:ascii="Times New Roman" w:eastAsia="Times New Roman" w:hAnsi="Times New Roman" w:cs="Times New Roman"/>
                <w:color w:val="000000"/>
                <w:kern w:val="0"/>
                <w:lang w:eastAsia="el-GR"/>
                <w14:ligatures w14:val="none"/>
              </w:rPr>
              <w:t>992</w:t>
            </w:r>
          </w:p>
        </w:tc>
      </w:tr>
      <w:tr w:rsidR="00B731EC" w:rsidRPr="009174F9" w14:paraId="354823A1" w14:textId="77777777" w:rsidTr="003C5DF3">
        <w:trPr>
          <w:trHeight w:val="288"/>
          <w:jc w:val="center"/>
        </w:trPr>
        <w:tc>
          <w:tcPr>
            <w:tcW w:w="2263" w:type="dxa"/>
            <w:tcBorders>
              <w:top w:val="nil"/>
              <w:left w:val="single" w:sz="4" w:space="0" w:color="808080"/>
              <w:bottom w:val="single" w:sz="4" w:space="0" w:color="808080"/>
              <w:right w:val="single" w:sz="4" w:space="0" w:color="808080"/>
            </w:tcBorders>
            <w:shd w:val="clear" w:color="auto" w:fill="auto"/>
            <w:noWrap/>
            <w:vAlign w:val="bottom"/>
            <w:hideMark/>
          </w:tcPr>
          <w:p w14:paraId="5A6DE0D3" w14:textId="77777777" w:rsidR="00B731EC" w:rsidRPr="009174F9" w:rsidRDefault="00B731EC" w:rsidP="009174F9">
            <w:pPr>
              <w:spacing w:after="0" w:line="240" w:lineRule="auto"/>
              <w:rPr>
                <w:rFonts w:ascii="Times New Roman" w:eastAsia="Times New Roman" w:hAnsi="Times New Roman" w:cs="Times New Roman"/>
                <w:color w:val="000000"/>
                <w:kern w:val="0"/>
                <w:lang w:eastAsia="el-GR"/>
                <w14:ligatures w14:val="none"/>
              </w:rPr>
            </w:pPr>
            <w:r w:rsidRPr="009174F9">
              <w:rPr>
                <w:rFonts w:ascii="Times New Roman" w:eastAsia="Times New Roman" w:hAnsi="Times New Roman" w:cs="Times New Roman"/>
                <w:color w:val="000000"/>
                <w:kern w:val="0"/>
                <w:lang w:eastAsia="el-GR"/>
                <w14:ligatures w14:val="none"/>
              </w:rPr>
              <w:t xml:space="preserve">svchost.exe </w:t>
            </w:r>
          </w:p>
        </w:tc>
        <w:tc>
          <w:tcPr>
            <w:tcW w:w="993" w:type="dxa"/>
            <w:tcBorders>
              <w:top w:val="nil"/>
              <w:left w:val="nil"/>
              <w:bottom w:val="single" w:sz="4" w:space="0" w:color="808080"/>
              <w:right w:val="single" w:sz="4" w:space="0" w:color="808080"/>
            </w:tcBorders>
            <w:shd w:val="clear" w:color="auto" w:fill="auto"/>
            <w:noWrap/>
            <w:vAlign w:val="bottom"/>
            <w:hideMark/>
          </w:tcPr>
          <w:p w14:paraId="4456D798" w14:textId="77777777" w:rsidR="00B731EC" w:rsidRPr="009174F9" w:rsidRDefault="00B731EC" w:rsidP="009174F9">
            <w:pPr>
              <w:spacing w:after="0" w:line="240" w:lineRule="auto"/>
              <w:rPr>
                <w:rFonts w:ascii="Times New Roman" w:eastAsia="Times New Roman" w:hAnsi="Times New Roman" w:cs="Times New Roman"/>
                <w:color w:val="000000"/>
                <w:kern w:val="0"/>
                <w:lang w:eastAsia="el-GR"/>
                <w14:ligatures w14:val="none"/>
              </w:rPr>
            </w:pPr>
            <w:r w:rsidRPr="009174F9">
              <w:rPr>
                <w:rFonts w:ascii="Times New Roman" w:eastAsia="Times New Roman" w:hAnsi="Times New Roman" w:cs="Times New Roman"/>
                <w:color w:val="000000"/>
                <w:kern w:val="0"/>
                <w:lang w:eastAsia="el-GR"/>
                <w14:ligatures w14:val="none"/>
              </w:rPr>
              <w:t>1532</w:t>
            </w:r>
          </w:p>
        </w:tc>
        <w:tc>
          <w:tcPr>
            <w:tcW w:w="1559" w:type="dxa"/>
            <w:tcBorders>
              <w:top w:val="nil"/>
              <w:left w:val="nil"/>
              <w:bottom w:val="single" w:sz="4" w:space="0" w:color="808080"/>
              <w:right w:val="single" w:sz="4" w:space="0" w:color="808080"/>
            </w:tcBorders>
            <w:shd w:val="clear" w:color="auto" w:fill="auto"/>
            <w:noWrap/>
            <w:vAlign w:val="bottom"/>
            <w:hideMark/>
          </w:tcPr>
          <w:p w14:paraId="5299ACFF" w14:textId="77777777" w:rsidR="00B731EC" w:rsidRPr="009174F9" w:rsidRDefault="00B731EC" w:rsidP="009174F9">
            <w:pPr>
              <w:spacing w:after="0" w:line="240" w:lineRule="auto"/>
              <w:rPr>
                <w:rFonts w:ascii="Times New Roman" w:eastAsia="Times New Roman" w:hAnsi="Times New Roman" w:cs="Times New Roman"/>
                <w:color w:val="000000"/>
                <w:kern w:val="0"/>
                <w:lang w:eastAsia="el-GR"/>
                <w14:ligatures w14:val="none"/>
              </w:rPr>
            </w:pPr>
            <w:r w:rsidRPr="009174F9">
              <w:rPr>
                <w:rFonts w:ascii="Times New Roman" w:eastAsia="Times New Roman" w:hAnsi="Times New Roman" w:cs="Times New Roman"/>
                <w:color w:val="000000"/>
                <w:kern w:val="0"/>
                <w:lang w:eastAsia="el-GR"/>
                <w14:ligatures w14:val="none"/>
              </w:rPr>
              <w:t>992</w:t>
            </w:r>
          </w:p>
        </w:tc>
      </w:tr>
      <w:tr w:rsidR="00B731EC" w:rsidRPr="009174F9" w14:paraId="10C67619" w14:textId="77777777" w:rsidTr="003C5DF3">
        <w:trPr>
          <w:trHeight w:val="288"/>
          <w:jc w:val="center"/>
        </w:trPr>
        <w:tc>
          <w:tcPr>
            <w:tcW w:w="2263" w:type="dxa"/>
            <w:tcBorders>
              <w:top w:val="nil"/>
              <w:left w:val="single" w:sz="4" w:space="0" w:color="808080"/>
              <w:bottom w:val="single" w:sz="4" w:space="0" w:color="808080"/>
              <w:right w:val="single" w:sz="4" w:space="0" w:color="808080"/>
            </w:tcBorders>
            <w:shd w:val="clear" w:color="auto" w:fill="auto"/>
            <w:noWrap/>
            <w:vAlign w:val="bottom"/>
            <w:hideMark/>
          </w:tcPr>
          <w:p w14:paraId="2B8BA723" w14:textId="77777777" w:rsidR="00B731EC" w:rsidRPr="009174F9" w:rsidRDefault="00B731EC" w:rsidP="009174F9">
            <w:pPr>
              <w:spacing w:after="0" w:line="240" w:lineRule="auto"/>
              <w:rPr>
                <w:rFonts w:ascii="Times New Roman" w:eastAsia="Times New Roman" w:hAnsi="Times New Roman" w:cs="Times New Roman"/>
                <w:color w:val="000000"/>
                <w:kern w:val="0"/>
                <w:lang w:eastAsia="el-GR"/>
                <w14:ligatures w14:val="none"/>
              </w:rPr>
            </w:pPr>
            <w:r w:rsidRPr="009174F9">
              <w:rPr>
                <w:rFonts w:ascii="Times New Roman" w:eastAsia="Times New Roman" w:hAnsi="Times New Roman" w:cs="Times New Roman"/>
                <w:color w:val="000000"/>
                <w:kern w:val="0"/>
                <w:lang w:eastAsia="el-GR"/>
                <w14:ligatures w14:val="none"/>
              </w:rPr>
              <w:t xml:space="preserve">svchost.exe </w:t>
            </w:r>
          </w:p>
        </w:tc>
        <w:tc>
          <w:tcPr>
            <w:tcW w:w="993" w:type="dxa"/>
            <w:tcBorders>
              <w:top w:val="nil"/>
              <w:left w:val="nil"/>
              <w:bottom w:val="single" w:sz="4" w:space="0" w:color="808080"/>
              <w:right w:val="single" w:sz="4" w:space="0" w:color="808080"/>
            </w:tcBorders>
            <w:shd w:val="clear" w:color="auto" w:fill="auto"/>
            <w:noWrap/>
            <w:vAlign w:val="bottom"/>
            <w:hideMark/>
          </w:tcPr>
          <w:p w14:paraId="2797C6C7" w14:textId="77777777" w:rsidR="00B731EC" w:rsidRPr="009174F9" w:rsidRDefault="00B731EC" w:rsidP="009174F9">
            <w:pPr>
              <w:spacing w:after="0" w:line="240" w:lineRule="auto"/>
              <w:rPr>
                <w:rFonts w:ascii="Times New Roman" w:eastAsia="Times New Roman" w:hAnsi="Times New Roman" w:cs="Times New Roman"/>
                <w:color w:val="000000"/>
                <w:kern w:val="0"/>
                <w:lang w:eastAsia="el-GR"/>
                <w14:ligatures w14:val="none"/>
              </w:rPr>
            </w:pPr>
            <w:r w:rsidRPr="009174F9">
              <w:rPr>
                <w:rFonts w:ascii="Times New Roman" w:eastAsia="Times New Roman" w:hAnsi="Times New Roman" w:cs="Times New Roman"/>
                <w:color w:val="000000"/>
                <w:kern w:val="0"/>
                <w:lang w:eastAsia="el-GR"/>
                <w14:ligatures w14:val="none"/>
              </w:rPr>
              <w:t>1644</w:t>
            </w:r>
          </w:p>
        </w:tc>
        <w:tc>
          <w:tcPr>
            <w:tcW w:w="1559" w:type="dxa"/>
            <w:tcBorders>
              <w:top w:val="nil"/>
              <w:left w:val="nil"/>
              <w:bottom w:val="single" w:sz="4" w:space="0" w:color="808080"/>
              <w:right w:val="single" w:sz="4" w:space="0" w:color="808080"/>
            </w:tcBorders>
            <w:shd w:val="clear" w:color="auto" w:fill="auto"/>
            <w:noWrap/>
            <w:vAlign w:val="bottom"/>
            <w:hideMark/>
          </w:tcPr>
          <w:p w14:paraId="04B18AB3" w14:textId="77777777" w:rsidR="00B731EC" w:rsidRPr="009174F9" w:rsidRDefault="00B731EC" w:rsidP="009174F9">
            <w:pPr>
              <w:spacing w:after="0" w:line="240" w:lineRule="auto"/>
              <w:rPr>
                <w:rFonts w:ascii="Times New Roman" w:eastAsia="Times New Roman" w:hAnsi="Times New Roman" w:cs="Times New Roman"/>
                <w:color w:val="000000"/>
                <w:kern w:val="0"/>
                <w:lang w:eastAsia="el-GR"/>
                <w14:ligatures w14:val="none"/>
              </w:rPr>
            </w:pPr>
            <w:r w:rsidRPr="009174F9">
              <w:rPr>
                <w:rFonts w:ascii="Times New Roman" w:eastAsia="Times New Roman" w:hAnsi="Times New Roman" w:cs="Times New Roman"/>
                <w:color w:val="000000"/>
                <w:kern w:val="0"/>
                <w:lang w:eastAsia="el-GR"/>
                <w14:ligatures w14:val="none"/>
              </w:rPr>
              <w:t>992</w:t>
            </w:r>
          </w:p>
        </w:tc>
      </w:tr>
      <w:tr w:rsidR="00B731EC" w:rsidRPr="009174F9" w14:paraId="27752A0A" w14:textId="77777777" w:rsidTr="003C5DF3">
        <w:trPr>
          <w:trHeight w:val="288"/>
          <w:jc w:val="center"/>
        </w:trPr>
        <w:tc>
          <w:tcPr>
            <w:tcW w:w="2263" w:type="dxa"/>
            <w:tcBorders>
              <w:top w:val="nil"/>
              <w:left w:val="single" w:sz="4" w:space="0" w:color="808080"/>
              <w:bottom w:val="single" w:sz="4" w:space="0" w:color="808080"/>
              <w:right w:val="single" w:sz="4" w:space="0" w:color="808080"/>
            </w:tcBorders>
            <w:shd w:val="clear" w:color="auto" w:fill="auto"/>
            <w:noWrap/>
            <w:vAlign w:val="bottom"/>
            <w:hideMark/>
          </w:tcPr>
          <w:p w14:paraId="28AD447F" w14:textId="77777777" w:rsidR="00B731EC" w:rsidRPr="009174F9" w:rsidRDefault="00B731EC" w:rsidP="009174F9">
            <w:pPr>
              <w:spacing w:after="0" w:line="240" w:lineRule="auto"/>
              <w:rPr>
                <w:rFonts w:ascii="Times New Roman" w:eastAsia="Times New Roman" w:hAnsi="Times New Roman" w:cs="Times New Roman"/>
                <w:color w:val="000000"/>
                <w:kern w:val="0"/>
                <w:lang w:eastAsia="el-GR"/>
                <w14:ligatures w14:val="none"/>
              </w:rPr>
            </w:pPr>
            <w:r w:rsidRPr="009174F9">
              <w:rPr>
                <w:rFonts w:ascii="Times New Roman" w:eastAsia="Times New Roman" w:hAnsi="Times New Roman" w:cs="Times New Roman"/>
                <w:color w:val="000000"/>
                <w:kern w:val="0"/>
                <w:lang w:eastAsia="el-GR"/>
                <w14:ligatures w14:val="none"/>
              </w:rPr>
              <w:t xml:space="preserve">svchost.exe </w:t>
            </w:r>
          </w:p>
        </w:tc>
        <w:tc>
          <w:tcPr>
            <w:tcW w:w="993" w:type="dxa"/>
            <w:tcBorders>
              <w:top w:val="nil"/>
              <w:left w:val="nil"/>
              <w:bottom w:val="single" w:sz="4" w:space="0" w:color="808080"/>
              <w:right w:val="single" w:sz="4" w:space="0" w:color="808080"/>
            </w:tcBorders>
            <w:shd w:val="clear" w:color="auto" w:fill="auto"/>
            <w:noWrap/>
            <w:vAlign w:val="bottom"/>
            <w:hideMark/>
          </w:tcPr>
          <w:p w14:paraId="1A298472" w14:textId="77777777" w:rsidR="00B731EC" w:rsidRPr="009174F9" w:rsidRDefault="00B731EC" w:rsidP="009174F9">
            <w:pPr>
              <w:spacing w:after="0" w:line="240" w:lineRule="auto"/>
              <w:rPr>
                <w:rFonts w:ascii="Times New Roman" w:eastAsia="Times New Roman" w:hAnsi="Times New Roman" w:cs="Times New Roman"/>
                <w:color w:val="000000"/>
                <w:kern w:val="0"/>
                <w:lang w:eastAsia="el-GR"/>
                <w14:ligatures w14:val="none"/>
              </w:rPr>
            </w:pPr>
            <w:r w:rsidRPr="009174F9">
              <w:rPr>
                <w:rFonts w:ascii="Times New Roman" w:eastAsia="Times New Roman" w:hAnsi="Times New Roman" w:cs="Times New Roman"/>
                <w:color w:val="000000"/>
                <w:kern w:val="0"/>
                <w:lang w:eastAsia="el-GR"/>
                <w14:ligatures w14:val="none"/>
              </w:rPr>
              <w:t>1796</w:t>
            </w:r>
          </w:p>
        </w:tc>
        <w:tc>
          <w:tcPr>
            <w:tcW w:w="1559" w:type="dxa"/>
            <w:tcBorders>
              <w:top w:val="nil"/>
              <w:left w:val="nil"/>
              <w:bottom w:val="single" w:sz="4" w:space="0" w:color="808080"/>
              <w:right w:val="single" w:sz="4" w:space="0" w:color="808080"/>
            </w:tcBorders>
            <w:shd w:val="clear" w:color="auto" w:fill="auto"/>
            <w:noWrap/>
            <w:vAlign w:val="bottom"/>
            <w:hideMark/>
          </w:tcPr>
          <w:p w14:paraId="45CAC7C1" w14:textId="77777777" w:rsidR="00B731EC" w:rsidRPr="009174F9" w:rsidRDefault="00B731EC" w:rsidP="003F463F">
            <w:pPr>
              <w:keepNext/>
              <w:spacing w:after="0" w:line="240" w:lineRule="auto"/>
              <w:rPr>
                <w:rFonts w:ascii="Times New Roman" w:eastAsia="Times New Roman" w:hAnsi="Times New Roman" w:cs="Times New Roman"/>
                <w:color w:val="000000"/>
                <w:kern w:val="0"/>
                <w:lang w:eastAsia="el-GR"/>
                <w14:ligatures w14:val="none"/>
              </w:rPr>
            </w:pPr>
            <w:r w:rsidRPr="009174F9">
              <w:rPr>
                <w:rFonts w:ascii="Times New Roman" w:eastAsia="Times New Roman" w:hAnsi="Times New Roman" w:cs="Times New Roman"/>
                <w:color w:val="000000"/>
                <w:kern w:val="0"/>
                <w:lang w:eastAsia="el-GR"/>
                <w14:ligatures w14:val="none"/>
              </w:rPr>
              <w:t>992</w:t>
            </w:r>
          </w:p>
        </w:tc>
      </w:tr>
    </w:tbl>
    <w:p w14:paraId="0CB7ED90" w14:textId="567AB3D7" w:rsidR="002F4CD2" w:rsidRPr="00A80D64" w:rsidRDefault="003F463F" w:rsidP="003C5DF3">
      <w:pPr>
        <w:pStyle w:val="Caption"/>
        <w:jc w:val="center"/>
        <w:rPr>
          <w:rFonts w:ascii="Times New Roman" w:hAnsi="Times New Roman" w:cs="Times New Roman"/>
          <w:lang w:val="el-GR"/>
        </w:rPr>
      </w:pPr>
      <w:r w:rsidRPr="00A80D64">
        <w:rPr>
          <w:rFonts w:ascii="Times New Roman" w:hAnsi="Times New Roman" w:cs="Times New Roman"/>
          <w:lang w:val="el-GR"/>
        </w:rPr>
        <w:t xml:space="preserve">Πίνακας </w:t>
      </w:r>
      <w:r w:rsidRPr="00A80D64">
        <w:rPr>
          <w:rFonts w:ascii="Times New Roman" w:hAnsi="Times New Roman" w:cs="Times New Roman"/>
        </w:rPr>
        <w:fldChar w:fldCharType="begin"/>
      </w:r>
      <w:r w:rsidRPr="00A80D64">
        <w:rPr>
          <w:rFonts w:ascii="Times New Roman" w:hAnsi="Times New Roman" w:cs="Times New Roman"/>
          <w:lang w:val="el-GR"/>
        </w:rPr>
        <w:instrText xml:space="preserve"> </w:instrText>
      </w:r>
      <w:r w:rsidRPr="00A80D64">
        <w:rPr>
          <w:rFonts w:ascii="Times New Roman" w:hAnsi="Times New Roman" w:cs="Times New Roman"/>
        </w:rPr>
        <w:instrText>SEQ</w:instrText>
      </w:r>
      <w:r w:rsidRPr="00A80D64">
        <w:rPr>
          <w:rFonts w:ascii="Times New Roman" w:hAnsi="Times New Roman" w:cs="Times New Roman"/>
          <w:lang w:val="el-GR"/>
        </w:rPr>
        <w:instrText xml:space="preserve"> Πίνακας \* </w:instrText>
      </w:r>
      <w:r w:rsidRPr="00A80D64">
        <w:rPr>
          <w:rFonts w:ascii="Times New Roman" w:hAnsi="Times New Roman" w:cs="Times New Roman"/>
        </w:rPr>
        <w:instrText>ARABIC</w:instrText>
      </w:r>
      <w:r w:rsidRPr="00A80D64">
        <w:rPr>
          <w:rFonts w:ascii="Times New Roman" w:hAnsi="Times New Roman" w:cs="Times New Roman"/>
          <w:lang w:val="el-GR"/>
        </w:rPr>
        <w:instrText xml:space="preserve"> </w:instrText>
      </w:r>
      <w:r w:rsidRPr="00A80D64">
        <w:rPr>
          <w:rFonts w:ascii="Times New Roman" w:hAnsi="Times New Roman" w:cs="Times New Roman"/>
        </w:rPr>
        <w:fldChar w:fldCharType="separate"/>
      </w:r>
      <w:r w:rsidR="00774242">
        <w:rPr>
          <w:rFonts w:ascii="Times New Roman" w:hAnsi="Times New Roman" w:cs="Times New Roman"/>
          <w:noProof/>
        </w:rPr>
        <w:t>3</w:t>
      </w:r>
      <w:r w:rsidRPr="00A80D64">
        <w:rPr>
          <w:rFonts w:ascii="Times New Roman" w:hAnsi="Times New Roman" w:cs="Times New Roman"/>
        </w:rPr>
        <w:fldChar w:fldCharType="end"/>
      </w:r>
      <w:r w:rsidRPr="00A80D64">
        <w:rPr>
          <w:rFonts w:ascii="Times New Roman" w:hAnsi="Times New Roman" w:cs="Times New Roman"/>
          <w:lang w:val="el-GR"/>
        </w:rPr>
        <w:t xml:space="preserve"> Διεργασίες συστήματος που εντοπίστηκαν </w:t>
      </w:r>
      <w:r w:rsidR="00DF6115" w:rsidRPr="00A80D64">
        <w:rPr>
          <w:rFonts w:ascii="Times New Roman" w:hAnsi="Times New Roman" w:cs="Times New Roman"/>
          <w:lang w:val="el-GR"/>
        </w:rPr>
        <w:t>στο αντίγραφο της μνήμης</w:t>
      </w:r>
    </w:p>
    <w:p w14:paraId="58B5B2A3" w14:textId="77777777" w:rsidR="003C5DF3" w:rsidRPr="00A80D64" w:rsidRDefault="003C5DF3" w:rsidP="003C5DF3">
      <w:pPr>
        <w:rPr>
          <w:rFonts w:ascii="Times New Roman" w:hAnsi="Times New Roman" w:cs="Times New Roman"/>
          <w:lang w:eastAsia="ko-KR"/>
        </w:rPr>
      </w:pPr>
    </w:p>
    <w:tbl>
      <w:tblPr>
        <w:tblW w:w="4531" w:type="dxa"/>
        <w:jc w:val="center"/>
        <w:tblLook w:val="04A0" w:firstRow="1" w:lastRow="0" w:firstColumn="1" w:lastColumn="0" w:noHBand="0" w:noVBand="1"/>
      </w:tblPr>
      <w:tblGrid>
        <w:gridCol w:w="2405"/>
        <w:gridCol w:w="709"/>
        <w:gridCol w:w="1417"/>
      </w:tblGrid>
      <w:tr w:rsidR="00B731EC" w:rsidRPr="00B731EC" w14:paraId="202711C9" w14:textId="77777777" w:rsidTr="003C5DF3">
        <w:trPr>
          <w:trHeight w:val="444"/>
          <w:jc w:val="center"/>
        </w:trPr>
        <w:tc>
          <w:tcPr>
            <w:tcW w:w="4531" w:type="dxa"/>
            <w:gridSpan w:val="3"/>
            <w:tcBorders>
              <w:top w:val="single" w:sz="4" w:space="0" w:color="808080"/>
              <w:left w:val="single" w:sz="4" w:space="0" w:color="808080"/>
              <w:bottom w:val="single" w:sz="4" w:space="0" w:color="808080"/>
              <w:right w:val="single" w:sz="4" w:space="0" w:color="808080"/>
            </w:tcBorders>
            <w:shd w:val="clear" w:color="000000" w:fill="BFBFBF"/>
            <w:noWrap/>
            <w:vAlign w:val="center"/>
            <w:hideMark/>
          </w:tcPr>
          <w:p w14:paraId="78A9AB8C" w14:textId="457C0110" w:rsidR="00B731EC" w:rsidRPr="00B731EC" w:rsidRDefault="00B731EC" w:rsidP="00B731EC">
            <w:pPr>
              <w:spacing w:after="0" w:line="240" w:lineRule="auto"/>
              <w:jc w:val="center"/>
              <w:rPr>
                <w:rFonts w:ascii="Times New Roman" w:eastAsia="Times New Roman" w:hAnsi="Times New Roman" w:cs="Times New Roman"/>
                <w:b/>
                <w:color w:val="000000"/>
                <w:kern w:val="0"/>
                <w:lang w:eastAsia="el-GR"/>
                <w14:ligatures w14:val="none"/>
              </w:rPr>
            </w:pPr>
            <w:r w:rsidRPr="00B731EC">
              <w:rPr>
                <w:rFonts w:ascii="Times New Roman" w:eastAsia="Times New Roman" w:hAnsi="Times New Roman" w:cs="Times New Roman"/>
                <w:b/>
                <w:color w:val="000000"/>
                <w:kern w:val="0"/>
                <w:lang w:eastAsia="el-GR"/>
                <w14:ligatures w14:val="none"/>
              </w:rPr>
              <w:t>Διεργασίες χρ</w:t>
            </w:r>
            <w:r w:rsidR="00E41D99">
              <w:rPr>
                <w:rFonts w:ascii="Times New Roman" w:eastAsia="Times New Roman" w:hAnsi="Times New Roman" w:cs="Times New Roman"/>
                <w:b/>
                <w:color w:val="000000"/>
                <w:kern w:val="0"/>
                <w:lang w:eastAsia="el-GR"/>
                <w14:ligatures w14:val="none"/>
              </w:rPr>
              <w:t>ή</w:t>
            </w:r>
            <w:r w:rsidRPr="00B731EC">
              <w:rPr>
                <w:rFonts w:ascii="Times New Roman" w:eastAsia="Times New Roman" w:hAnsi="Times New Roman" w:cs="Times New Roman"/>
                <w:b/>
                <w:color w:val="000000"/>
                <w:kern w:val="0"/>
                <w:lang w:eastAsia="el-GR"/>
                <w14:ligatures w14:val="none"/>
              </w:rPr>
              <w:t>στη</w:t>
            </w:r>
          </w:p>
        </w:tc>
      </w:tr>
      <w:tr w:rsidR="00BC6FF3" w:rsidRPr="00B731EC" w14:paraId="696037B5" w14:textId="77777777" w:rsidTr="003C5DF3">
        <w:trPr>
          <w:trHeight w:val="372"/>
          <w:jc w:val="center"/>
        </w:trPr>
        <w:tc>
          <w:tcPr>
            <w:tcW w:w="2405" w:type="dxa"/>
            <w:tcBorders>
              <w:top w:val="nil"/>
              <w:left w:val="single" w:sz="4" w:space="0" w:color="808080"/>
              <w:bottom w:val="single" w:sz="4" w:space="0" w:color="808080"/>
              <w:right w:val="single" w:sz="4" w:space="0" w:color="808080"/>
            </w:tcBorders>
            <w:shd w:val="clear" w:color="000000" w:fill="BFBFBF"/>
            <w:noWrap/>
            <w:vAlign w:val="center"/>
            <w:hideMark/>
          </w:tcPr>
          <w:p w14:paraId="15E207E4" w14:textId="77777777" w:rsidR="00BC6FF3" w:rsidRPr="00B731EC" w:rsidRDefault="00BC6FF3" w:rsidP="00B731EC">
            <w:pPr>
              <w:spacing w:after="0" w:line="240" w:lineRule="auto"/>
              <w:jc w:val="center"/>
              <w:rPr>
                <w:rFonts w:ascii="Times New Roman" w:eastAsia="Times New Roman" w:hAnsi="Times New Roman" w:cs="Times New Roman"/>
                <w:b/>
                <w:color w:val="000000"/>
                <w:kern w:val="0"/>
                <w:lang w:eastAsia="el-GR"/>
                <w14:ligatures w14:val="none"/>
              </w:rPr>
            </w:pPr>
            <w:r w:rsidRPr="00B731EC">
              <w:rPr>
                <w:rFonts w:ascii="Times New Roman" w:eastAsia="Times New Roman" w:hAnsi="Times New Roman" w:cs="Times New Roman"/>
                <w:b/>
                <w:color w:val="000000"/>
                <w:kern w:val="0"/>
                <w:lang w:eastAsia="el-GR"/>
                <w14:ligatures w14:val="none"/>
              </w:rPr>
              <w:t xml:space="preserve">Όνομα </w:t>
            </w:r>
          </w:p>
        </w:tc>
        <w:tc>
          <w:tcPr>
            <w:tcW w:w="709" w:type="dxa"/>
            <w:tcBorders>
              <w:top w:val="nil"/>
              <w:left w:val="nil"/>
              <w:bottom w:val="single" w:sz="4" w:space="0" w:color="808080"/>
              <w:right w:val="single" w:sz="4" w:space="0" w:color="808080"/>
            </w:tcBorders>
            <w:shd w:val="clear" w:color="000000" w:fill="BFBFBF"/>
            <w:noWrap/>
            <w:vAlign w:val="center"/>
            <w:hideMark/>
          </w:tcPr>
          <w:p w14:paraId="1B556E54" w14:textId="77777777" w:rsidR="00BC6FF3" w:rsidRPr="00B731EC" w:rsidRDefault="00BC6FF3" w:rsidP="00B731EC">
            <w:pPr>
              <w:spacing w:after="0" w:line="240" w:lineRule="auto"/>
              <w:jc w:val="center"/>
              <w:rPr>
                <w:rFonts w:ascii="Times New Roman" w:eastAsia="Times New Roman" w:hAnsi="Times New Roman" w:cs="Times New Roman"/>
                <w:b/>
                <w:color w:val="000000"/>
                <w:kern w:val="0"/>
                <w:lang w:eastAsia="el-GR"/>
                <w14:ligatures w14:val="none"/>
              </w:rPr>
            </w:pPr>
            <w:r w:rsidRPr="00B731EC">
              <w:rPr>
                <w:rFonts w:ascii="Times New Roman" w:eastAsia="Times New Roman" w:hAnsi="Times New Roman" w:cs="Times New Roman"/>
                <w:b/>
                <w:color w:val="000000"/>
                <w:kern w:val="0"/>
                <w:lang w:eastAsia="el-GR"/>
                <w14:ligatures w14:val="none"/>
              </w:rPr>
              <w:t>PID</w:t>
            </w:r>
          </w:p>
        </w:tc>
        <w:tc>
          <w:tcPr>
            <w:tcW w:w="1417" w:type="dxa"/>
            <w:tcBorders>
              <w:top w:val="nil"/>
              <w:left w:val="nil"/>
              <w:bottom w:val="single" w:sz="4" w:space="0" w:color="808080"/>
              <w:right w:val="single" w:sz="4" w:space="0" w:color="808080"/>
            </w:tcBorders>
            <w:shd w:val="clear" w:color="000000" w:fill="BFBFBF"/>
            <w:noWrap/>
            <w:vAlign w:val="center"/>
            <w:hideMark/>
          </w:tcPr>
          <w:p w14:paraId="37763E58" w14:textId="77777777" w:rsidR="00BC6FF3" w:rsidRPr="00B731EC" w:rsidRDefault="00BC6FF3" w:rsidP="00B731EC">
            <w:pPr>
              <w:spacing w:after="0" w:line="240" w:lineRule="auto"/>
              <w:jc w:val="center"/>
              <w:rPr>
                <w:rFonts w:ascii="Times New Roman" w:eastAsia="Times New Roman" w:hAnsi="Times New Roman" w:cs="Times New Roman"/>
                <w:b/>
                <w:color w:val="000000"/>
                <w:kern w:val="0"/>
                <w:lang w:eastAsia="el-GR"/>
                <w14:ligatures w14:val="none"/>
              </w:rPr>
            </w:pPr>
            <w:r w:rsidRPr="00B731EC">
              <w:rPr>
                <w:rFonts w:ascii="Times New Roman" w:eastAsia="Times New Roman" w:hAnsi="Times New Roman" w:cs="Times New Roman"/>
                <w:b/>
                <w:color w:val="000000"/>
                <w:kern w:val="0"/>
                <w:lang w:eastAsia="el-GR"/>
                <w14:ligatures w14:val="none"/>
              </w:rPr>
              <w:t>PPID</w:t>
            </w:r>
          </w:p>
        </w:tc>
      </w:tr>
      <w:tr w:rsidR="00BC6FF3" w:rsidRPr="00B731EC" w14:paraId="1E09F2F0" w14:textId="77777777" w:rsidTr="003C5DF3">
        <w:trPr>
          <w:trHeight w:val="288"/>
          <w:jc w:val="center"/>
        </w:trPr>
        <w:tc>
          <w:tcPr>
            <w:tcW w:w="2405" w:type="dxa"/>
            <w:tcBorders>
              <w:top w:val="nil"/>
              <w:left w:val="single" w:sz="4" w:space="0" w:color="808080"/>
              <w:bottom w:val="single" w:sz="4" w:space="0" w:color="808080"/>
              <w:right w:val="single" w:sz="4" w:space="0" w:color="808080"/>
            </w:tcBorders>
            <w:shd w:val="clear" w:color="auto" w:fill="auto"/>
            <w:noWrap/>
            <w:vAlign w:val="bottom"/>
            <w:hideMark/>
          </w:tcPr>
          <w:p w14:paraId="2B46071A" w14:textId="77777777" w:rsidR="00BC6FF3" w:rsidRPr="00B731EC" w:rsidRDefault="00BC6FF3" w:rsidP="00B731EC">
            <w:pPr>
              <w:spacing w:after="0" w:line="240" w:lineRule="auto"/>
              <w:rPr>
                <w:rFonts w:ascii="Times New Roman" w:eastAsia="Times New Roman" w:hAnsi="Times New Roman" w:cs="Times New Roman"/>
                <w:color w:val="000000"/>
                <w:kern w:val="0"/>
                <w:lang w:eastAsia="el-GR"/>
                <w14:ligatures w14:val="none"/>
              </w:rPr>
            </w:pPr>
            <w:r w:rsidRPr="00B731EC">
              <w:rPr>
                <w:rFonts w:ascii="Times New Roman" w:eastAsia="Times New Roman" w:hAnsi="Times New Roman" w:cs="Times New Roman"/>
                <w:color w:val="000000"/>
                <w:kern w:val="0"/>
                <w:lang w:eastAsia="el-GR"/>
                <w14:ligatures w14:val="none"/>
              </w:rPr>
              <w:t>spoolsv.exe</w:t>
            </w:r>
          </w:p>
        </w:tc>
        <w:tc>
          <w:tcPr>
            <w:tcW w:w="709" w:type="dxa"/>
            <w:tcBorders>
              <w:top w:val="nil"/>
              <w:left w:val="nil"/>
              <w:bottom w:val="single" w:sz="4" w:space="0" w:color="808080"/>
              <w:right w:val="single" w:sz="4" w:space="0" w:color="808080"/>
            </w:tcBorders>
            <w:shd w:val="clear" w:color="auto" w:fill="auto"/>
            <w:noWrap/>
            <w:vAlign w:val="bottom"/>
            <w:hideMark/>
          </w:tcPr>
          <w:p w14:paraId="388B3CF3" w14:textId="77777777" w:rsidR="00BC6FF3" w:rsidRPr="00B731EC" w:rsidRDefault="00BC6FF3" w:rsidP="00B731EC">
            <w:pPr>
              <w:spacing w:after="0" w:line="240" w:lineRule="auto"/>
              <w:jc w:val="right"/>
              <w:rPr>
                <w:rFonts w:ascii="Times New Roman" w:eastAsia="Times New Roman" w:hAnsi="Times New Roman" w:cs="Times New Roman"/>
                <w:color w:val="000000"/>
                <w:kern w:val="0"/>
                <w:lang w:eastAsia="el-GR"/>
                <w14:ligatures w14:val="none"/>
              </w:rPr>
            </w:pPr>
            <w:r w:rsidRPr="00B731EC">
              <w:rPr>
                <w:rFonts w:ascii="Times New Roman" w:eastAsia="Times New Roman" w:hAnsi="Times New Roman" w:cs="Times New Roman"/>
                <w:color w:val="000000"/>
                <w:kern w:val="0"/>
                <w:lang w:eastAsia="el-GR"/>
                <w14:ligatures w14:val="none"/>
              </w:rPr>
              <w:t>1908</w:t>
            </w:r>
          </w:p>
        </w:tc>
        <w:tc>
          <w:tcPr>
            <w:tcW w:w="1417" w:type="dxa"/>
            <w:tcBorders>
              <w:top w:val="nil"/>
              <w:left w:val="nil"/>
              <w:bottom w:val="single" w:sz="4" w:space="0" w:color="808080"/>
              <w:right w:val="single" w:sz="4" w:space="0" w:color="808080"/>
            </w:tcBorders>
            <w:shd w:val="clear" w:color="auto" w:fill="auto"/>
            <w:noWrap/>
            <w:vAlign w:val="bottom"/>
            <w:hideMark/>
          </w:tcPr>
          <w:p w14:paraId="50ADFB36" w14:textId="77777777" w:rsidR="00BC6FF3" w:rsidRPr="00B731EC" w:rsidRDefault="00BC6FF3" w:rsidP="00B731EC">
            <w:pPr>
              <w:spacing w:after="0" w:line="240" w:lineRule="auto"/>
              <w:jc w:val="right"/>
              <w:rPr>
                <w:rFonts w:ascii="Times New Roman" w:eastAsia="Times New Roman" w:hAnsi="Times New Roman" w:cs="Times New Roman"/>
                <w:color w:val="000000"/>
                <w:kern w:val="0"/>
                <w:lang w:eastAsia="el-GR"/>
                <w14:ligatures w14:val="none"/>
              </w:rPr>
            </w:pPr>
            <w:r w:rsidRPr="00B731EC">
              <w:rPr>
                <w:rFonts w:ascii="Times New Roman" w:eastAsia="Times New Roman" w:hAnsi="Times New Roman" w:cs="Times New Roman"/>
                <w:color w:val="000000"/>
                <w:kern w:val="0"/>
                <w:lang w:eastAsia="el-GR"/>
                <w14:ligatures w14:val="none"/>
              </w:rPr>
              <w:t>992</w:t>
            </w:r>
          </w:p>
        </w:tc>
      </w:tr>
      <w:tr w:rsidR="00BC6FF3" w:rsidRPr="00B731EC" w14:paraId="3E1B4C52" w14:textId="77777777" w:rsidTr="003C5DF3">
        <w:trPr>
          <w:trHeight w:val="288"/>
          <w:jc w:val="center"/>
        </w:trPr>
        <w:tc>
          <w:tcPr>
            <w:tcW w:w="2405" w:type="dxa"/>
            <w:tcBorders>
              <w:top w:val="nil"/>
              <w:left w:val="single" w:sz="4" w:space="0" w:color="808080"/>
              <w:bottom w:val="single" w:sz="4" w:space="0" w:color="808080"/>
              <w:right w:val="single" w:sz="4" w:space="0" w:color="808080"/>
            </w:tcBorders>
            <w:shd w:val="clear" w:color="auto" w:fill="auto"/>
            <w:noWrap/>
            <w:vAlign w:val="bottom"/>
            <w:hideMark/>
          </w:tcPr>
          <w:p w14:paraId="7EB9939C" w14:textId="77777777" w:rsidR="00BC6FF3" w:rsidRPr="00B731EC" w:rsidRDefault="00BC6FF3" w:rsidP="00B731EC">
            <w:pPr>
              <w:spacing w:after="0" w:line="240" w:lineRule="auto"/>
              <w:rPr>
                <w:rFonts w:ascii="Times New Roman" w:eastAsia="Times New Roman" w:hAnsi="Times New Roman" w:cs="Times New Roman"/>
                <w:color w:val="000000"/>
                <w:kern w:val="0"/>
                <w:lang w:eastAsia="el-GR"/>
                <w14:ligatures w14:val="none"/>
              </w:rPr>
            </w:pPr>
            <w:r w:rsidRPr="00B731EC">
              <w:rPr>
                <w:rFonts w:ascii="Times New Roman" w:eastAsia="Times New Roman" w:hAnsi="Times New Roman" w:cs="Times New Roman"/>
                <w:color w:val="000000"/>
                <w:kern w:val="0"/>
                <w:lang w:eastAsia="el-GR"/>
                <w14:ligatures w14:val="none"/>
              </w:rPr>
              <w:t xml:space="preserve">jqs.exe </w:t>
            </w:r>
          </w:p>
        </w:tc>
        <w:tc>
          <w:tcPr>
            <w:tcW w:w="709" w:type="dxa"/>
            <w:tcBorders>
              <w:top w:val="nil"/>
              <w:left w:val="nil"/>
              <w:bottom w:val="single" w:sz="4" w:space="0" w:color="808080"/>
              <w:right w:val="single" w:sz="4" w:space="0" w:color="808080"/>
            </w:tcBorders>
            <w:shd w:val="clear" w:color="auto" w:fill="auto"/>
            <w:noWrap/>
            <w:vAlign w:val="bottom"/>
            <w:hideMark/>
          </w:tcPr>
          <w:p w14:paraId="3060D13E" w14:textId="77777777" w:rsidR="00BC6FF3" w:rsidRPr="00B731EC" w:rsidRDefault="00BC6FF3" w:rsidP="00B731EC">
            <w:pPr>
              <w:spacing w:after="0" w:line="240" w:lineRule="auto"/>
              <w:jc w:val="right"/>
              <w:rPr>
                <w:rFonts w:ascii="Times New Roman" w:eastAsia="Times New Roman" w:hAnsi="Times New Roman" w:cs="Times New Roman"/>
                <w:color w:val="000000"/>
                <w:kern w:val="0"/>
                <w:lang w:eastAsia="el-GR"/>
                <w14:ligatures w14:val="none"/>
              </w:rPr>
            </w:pPr>
            <w:r w:rsidRPr="00B731EC">
              <w:rPr>
                <w:rFonts w:ascii="Times New Roman" w:eastAsia="Times New Roman" w:hAnsi="Times New Roman" w:cs="Times New Roman"/>
                <w:color w:val="000000"/>
                <w:kern w:val="0"/>
                <w:lang w:eastAsia="el-GR"/>
                <w14:ligatures w14:val="none"/>
              </w:rPr>
              <w:t>320</w:t>
            </w:r>
          </w:p>
        </w:tc>
        <w:tc>
          <w:tcPr>
            <w:tcW w:w="1417" w:type="dxa"/>
            <w:tcBorders>
              <w:top w:val="nil"/>
              <w:left w:val="nil"/>
              <w:bottom w:val="single" w:sz="4" w:space="0" w:color="808080"/>
              <w:right w:val="single" w:sz="4" w:space="0" w:color="808080"/>
            </w:tcBorders>
            <w:shd w:val="clear" w:color="auto" w:fill="auto"/>
            <w:noWrap/>
            <w:vAlign w:val="bottom"/>
            <w:hideMark/>
          </w:tcPr>
          <w:p w14:paraId="0D47FDE2" w14:textId="77777777" w:rsidR="00BC6FF3" w:rsidRPr="00B731EC" w:rsidRDefault="00BC6FF3" w:rsidP="00B731EC">
            <w:pPr>
              <w:spacing w:after="0" w:line="240" w:lineRule="auto"/>
              <w:jc w:val="right"/>
              <w:rPr>
                <w:rFonts w:ascii="Times New Roman" w:eastAsia="Times New Roman" w:hAnsi="Times New Roman" w:cs="Times New Roman"/>
                <w:color w:val="000000"/>
                <w:kern w:val="0"/>
                <w:lang w:eastAsia="el-GR"/>
                <w14:ligatures w14:val="none"/>
              </w:rPr>
            </w:pPr>
            <w:r w:rsidRPr="00B731EC">
              <w:rPr>
                <w:rFonts w:ascii="Times New Roman" w:eastAsia="Times New Roman" w:hAnsi="Times New Roman" w:cs="Times New Roman"/>
                <w:color w:val="000000"/>
                <w:kern w:val="0"/>
                <w:lang w:eastAsia="el-GR"/>
                <w14:ligatures w14:val="none"/>
              </w:rPr>
              <w:t>992</w:t>
            </w:r>
          </w:p>
        </w:tc>
      </w:tr>
      <w:tr w:rsidR="00BC6FF3" w:rsidRPr="00B731EC" w14:paraId="05C9AD1B" w14:textId="77777777" w:rsidTr="003C5DF3">
        <w:trPr>
          <w:trHeight w:val="288"/>
          <w:jc w:val="center"/>
        </w:trPr>
        <w:tc>
          <w:tcPr>
            <w:tcW w:w="2405" w:type="dxa"/>
            <w:tcBorders>
              <w:top w:val="nil"/>
              <w:left w:val="single" w:sz="4" w:space="0" w:color="808080"/>
              <w:bottom w:val="single" w:sz="4" w:space="0" w:color="808080"/>
              <w:right w:val="single" w:sz="4" w:space="0" w:color="808080"/>
            </w:tcBorders>
            <w:shd w:val="clear" w:color="auto" w:fill="auto"/>
            <w:noWrap/>
            <w:vAlign w:val="bottom"/>
            <w:hideMark/>
          </w:tcPr>
          <w:p w14:paraId="384BC5B3" w14:textId="77777777" w:rsidR="00BC6FF3" w:rsidRPr="00B731EC" w:rsidRDefault="00BC6FF3" w:rsidP="00B731EC">
            <w:pPr>
              <w:spacing w:after="0" w:line="240" w:lineRule="auto"/>
              <w:rPr>
                <w:rFonts w:ascii="Times New Roman" w:eastAsia="Times New Roman" w:hAnsi="Times New Roman" w:cs="Times New Roman"/>
                <w:color w:val="000000"/>
                <w:kern w:val="0"/>
                <w:lang w:eastAsia="el-GR"/>
                <w14:ligatures w14:val="none"/>
              </w:rPr>
            </w:pPr>
            <w:r w:rsidRPr="00B731EC">
              <w:rPr>
                <w:rFonts w:ascii="Times New Roman" w:eastAsia="Times New Roman" w:hAnsi="Times New Roman" w:cs="Times New Roman"/>
                <w:color w:val="000000"/>
                <w:kern w:val="0"/>
                <w:lang w:eastAsia="el-GR"/>
                <w14:ligatures w14:val="none"/>
              </w:rPr>
              <w:t xml:space="preserve">explorer.exe </w:t>
            </w:r>
          </w:p>
        </w:tc>
        <w:tc>
          <w:tcPr>
            <w:tcW w:w="709" w:type="dxa"/>
            <w:tcBorders>
              <w:top w:val="nil"/>
              <w:left w:val="nil"/>
              <w:bottom w:val="single" w:sz="4" w:space="0" w:color="808080"/>
              <w:right w:val="single" w:sz="4" w:space="0" w:color="808080"/>
            </w:tcBorders>
            <w:shd w:val="clear" w:color="auto" w:fill="auto"/>
            <w:noWrap/>
            <w:vAlign w:val="bottom"/>
            <w:hideMark/>
          </w:tcPr>
          <w:p w14:paraId="4DEC2AAF" w14:textId="77777777" w:rsidR="00BC6FF3" w:rsidRPr="00B731EC" w:rsidRDefault="00BC6FF3" w:rsidP="00B731EC">
            <w:pPr>
              <w:spacing w:after="0" w:line="240" w:lineRule="auto"/>
              <w:jc w:val="right"/>
              <w:rPr>
                <w:rFonts w:ascii="Times New Roman" w:eastAsia="Times New Roman" w:hAnsi="Times New Roman" w:cs="Times New Roman"/>
                <w:color w:val="000000"/>
                <w:kern w:val="0"/>
                <w:lang w:eastAsia="el-GR"/>
                <w14:ligatures w14:val="none"/>
              </w:rPr>
            </w:pPr>
            <w:r w:rsidRPr="00B731EC">
              <w:rPr>
                <w:rFonts w:ascii="Times New Roman" w:eastAsia="Times New Roman" w:hAnsi="Times New Roman" w:cs="Times New Roman"/>
                <w:color w:val="000000"/>
                <w:kern w:val="0"/>
                <w:lang w:eastAsia="el-GR"/>
                <w14:ligatures w14:val="none"/>
              </w:rPr>
              <w:t>1348</w:t>
            </w:r>
          </w:p>
        </w:tc>
        <w:tc>
          <w:tcPr>
            <w:tcW w:w="1417" w:type="dxa"/>
            <w:tcBorders>
              <w:top w:val="nil"/>
              <w:left w:val="nil"/>
              <w:bottom w:val="single" w:sz="4" w:space="0" w:color="808080"/>
              <w:right w:val="single" w:sz="4" w:space="0" w:color="808080"/>
            </w:tcBorders>
            <w:shd w:val="clear" w:color="auto" w:fill="auto"/>
            <w:noWrap/>
            <w:vAlign w:val="bottom"/>
            <w:hideMark/>
          </w:tcPr>
          <w:p w14:paraId="782E606D" w14:textId="77777777" w:rsidR="00BC6FF3" w:rsidRPr="00B731EC" w:rsidRDefault="00BC6FF3" w:rsidP="00B731EC">
            <w:pPr>
              <w:spacing w:after="0" w:line="240" w:lineRule="auto"/>
              <w:jc w:val="right"/>
              <w:rPr>
                <w:rFonts w:ascii="Times New Roman" w:eastAsia="Times New Roman" w:hAnsi="Times New Roman" w:cs="Times New Roman"/>
                <w:color w:val="000000"/>
                <w:kern w:val="0"/>
                <w:lang w:eastAsia="el-GR"/>
                <w14:ligatures w14:val="none"/>
              </w:rPr>
            </w:pPr>
            <w:r w:rsidRPr="00B731EC">
              <w:rPr>
                <w:rFonts w:ascii="Times New Roman" w:eastAsia="Times New Roman" w:hAnsi="Times New Roman" w:cs="Times New Roman"/>
                <w:color w:val="000000"/>
                <w:kern w:val="0"/>
                <w:lang w:eastAsia="el-GR"/>
                <w14:ligatures w14:val="none"/>
              </w:rPr>
              <w:t>1304</w:t>
            </w:r>
          </w:p>
        </w:tc>
      </w:tr>
      <w:tr w:rsidR="00BC6FF3" w:rsidRPr="00B731EC" w14:paraId="13853373" w14:textId="77777777" w:rsidTr="003C5DF3">
        <w:trPr>
          <w:trHeight w:val="288"/>
          <w:jc w:val="center"/>
        </w:trPr>
        <w:tc>
          <w:tcPr>
            <w:tcW w:w="2405" w:type="dxa"/>
            <w:tcBorders>
              <w:top w:val="nil"/>
              <w:left w:val="single" w:sz="4" w:space="0" w:color="808080"/>
              <w:bottom w:val="single" w:sz="4" w:space="0" w:color="808080"/>
              <w:right w:val="single" w:sz="4" w:space="0" w:color="808080"/>
            </w:tcBorders>
            <w:shd w:val="clear" w:color="auto" w:fill="auto"/>
            <w:noWrap/>
            <w:vAlign w:val="bottom"/>
            <w:hideMark/>
          </w:tcPr>
          <w:p w14:paraId="2502A45A" w14:textId="77777777" w:rsidR="00BC6FF3" w:rsidRPr="00B731EC" w:rsidRDefault="00BC6FF3" w:rsidP="00B731EC">
            <w:pPr>
              <w:spacing w:after="0" w:line="240" w:lineRule="auto"/>
              <w:rPr>
                <w:rFonts w:ascii="Times New Roman" w:eastAsia="Times New Roman" w:hAnsi="Times New Roman" w:cs="Times New Roman"/>
                <w:color w:val="000000"/>
                <w:kern w:val="0"/>
                <w:lang w:eastAsia="el-GR"/>
                <w14:ligatures w14:val="none"/>
              </w:rPr>
            </w:pPr>
            <w:r w:rsidRPr="00B731EC">
              <w:rPr>
                <w:rFonts w:ascii="Times New Roman" w:eastAsia="Times New Roman" w:hAnsi="Times New Roman" w:cs="Times New Roman"/>
                <w:color w:val="000000"/>
                <w:kern w:val="0"/>
                <w:lang w:eastAsia="el-GR"/>
                <w14:ligatures w14:val="none"/>
              </w:rPr>
              <w:t xml:space="preserve">jusched.exe </w:t>
            </w:r>
          </w:p>
        </w:tc>
        <w:tc>
          <w:tcPr>
            <w:tcW w:w="709" w:type="dxa"/>
            <w:tcBorders>
              <w:top w:val="nil"/>
              <w:left w:val="nil"/>
              <w:bottom w:val="single" w:sz="4" w:space="0" w:color="808080"/>
              <w:right w:val="single" w:sz="4" w:space="0" w:color="808080"/>
            </w:tcBorders>
            <w:shd w:val="clear" w:color="auto" w:fill="auto"/>
            <w:noWrap/>
            <w:vAlign w:val="bottom"/>
            <w:hideMark/>
          </w:tcPr>
          <w:p w14:paraId="7167C55E" w14:textId="77777777" w:rsidR="00BC6FF3" w:rsidRPr="00B731EC" w:rsidRDefault="00BC6FF3" w:rsidP="00B731EC">
            <w:pPr>
              <w:spacing w:after="0" w:line="240" w:lineRule="auto"/>
              <w:jc w:val="right"/>
              <w:rPr>
                <w:rFonts w:ascii="Times New Roman" w:eastAsia="Times New Roman" w:hAnsi="Times New Roman" w:cs="Times New Roman"/>
                <w:color w:val="000000"/>
                <w:kern w:val="0"/>
                <w:lang w:eastAsia="el-GR"/>
                <w14:ligatures w14:val="none"/>
              </w:rPr>
            </w:pPr>
            <w:r w:rsidRPr="00B731EC">
              <w:rPr>
                <w:rFonts w:ascii="Times New Roman" w:eastAsia="Times New Roman" w:hAnsi="Times New Roman" w:cs="Times New Roman"/>
                <w:color w:val="000000"/>
                <w:kern w:val="0"/>
                <w:lang w:eastAsia="el-GR"/>
                <w14:ligatures w14:val="none"/>
              </w:rPr>
              <w:t>2804</w:t>
            </w:r>
          </w:p>
        </w:tc>
        <w:tc>
          <w:tcPr>
            <w:tcW w:w="1417" w:type="dxa"/>
            <w:tcBorders>
              <w:top w:val="nil"/>
              <w:left w:val="nil"/>
              <w:bottom w:val="single" w:sz="4" w:space="0" w:color="808080"/>
              <w:right w:val="single" w:sz="4" w:space="0" w:color="808080"/>
            </w:tcBorders>
            <w:shd w:val="clear" w:color="auto" w:fill="auto"/>
            <w:noWrap/>
            <w:vAlign w:val="bottom"/>
            <w:hideMark/>
          </w:tcPr>
          <w:p w14:paraId="350B9B97" w14:textId="77777777" w:rsidR="00BC6FF3" w:rsidRPr="00B731EC" w:rsidRDefault="00BC6FF3" w:rsidP="00B731EC">
            <w:pPr>
              <w:spacing w:after="0" w:line="240" w:lineRule="auto"/>
              <w:jc w:val="right"/>
              <w:rPr>
                <w:rFonts w:ascii="Times New Roman" w:eastAsia="Times New Roman" w:hAnsi="Times New Roman" w:cs="Times New Roman"/>
                <w:color w:val="000000"/>
                <w:kern w:val="0"/>
                <w:lang w:eastAsia="el-GR"/>
                <w14:ligatures w14:val="none"/>
              </w:rPr>
            </w:pPr>
            <w:r w:rsidRPr="00B731EC">
              <w:rPr>
                <w:rFonts w:ascii="Times New Roman" w:eastAsia="Times New Roman" w:hAnsi="Times New Roman" w:cs="Times New Roman"/>
                <w:color w:val="000000"/>
                <w:kern w:val="0"/>
                <w:lang w:eastAsia="el-GR"/>
                <w14:ligatures w14:val="none"/>
              </w:rPr>
              <w:t>1348</w:t>
            </w:r>
          </w:p>
        </w:tc>
      </w:tr>
      <w:tr w:rsidR="00BC6FF3" w:rsidRPr="00B731EC" w14:paraId="5116212B" w14:textId="77777777" w:rsidTr="003C5DF3">
        <w:trPr>
          <w:trHeight w:val="288"/>
          <w:jc w:val="center"/>
        </w:trPr>
        <w:tc>
          <w:tcPr>
            <w:tcW w:w="2405" w:type="dxa"/>
            <w:tcBorders>
              <w:top w:val="nil"/>
              <w:left w:val="single" w:sz="4" w:space="0" w:color="808080"/>
              <w:bottom w:val="single" w:sz="4" w:space="0" w:color="808080"/>
              <w:right w:val="single" w:sz="4" w:space="0" w:color="808080"/>
            </w:tcBorders>
            <w:shd w:val="clear" w:color="auto" w:fill="auto"/>
            <w:noWrap/>
            <w:vAlign w:val="bottom"/>
            <w:hideMark/>
          </w:tcPr>
          <w:p w14:paraId="7813744D" w14:textId="77777777" w:rsidR="00BC6FF3" w:rsidRPr="00B731EC" w:rsidRDefault="00BC6FF3" w:rsidP="00B731EC">
            <w:pPr>
              <w:spacing w:after="0" w:line="240" w:lineRule="auto"/>
              <w:rPr>
                <w:rFonts w:ascii="Times New Roman" w:eastAsia="Times New Roman" w:hAnsi="Times New Roman" w:cs="Times New Roman"/>
                <w:color w:val="000000"/>
                <w:kern w:val="0"/>
                <w:lang w:eastAsia="el-GR"/>
                <w14:ligatures w14:val="none"/>
              </w:rPr>
            </w:pPr>
            <w:r w:rsidRPr="00B731EC">
              <w:rPr>
                <w:rFonts w:ascii="Times New Roman" w:eastAsia="Times New Roman" w:hAnsi="Times New Roman" w:cs="Times New Roman"/>
                <w:color w:val="000000"/>
                <w:kern w:val="0"/>
                <w:lang w:eastAsia="el-GR"/>
                <w14:ligatures w14:val="none"/>
              </w:rPr>
              <w:lastRenderedPageBreak/>
              <w:t xml:space="preserve">ctfmon.exe </w:t>
            </w:r>
          </w:p>
        </w:tc>
        <w:tc>
          <w:tcPr>
            <w:tcW w:w="709" w:type="dxa"/>
            <w:tcBorders>
              <w:top w:val="nil"/>
              <w:left w:val="nil"/>
              <w:bottom w:val="single" w:sz="4" w:space="0" w:color="808080"/>
              <w:right w:val="single" w:sz="4" w:space="0" w:color="808080"/>
            </w:tcBorders>
            <w:shd w:val="clear" w:color="auto" w:fill="auto"/>
            <w:noWrap/>
            <w:vAlign w:val="bottom"/>
            <w:hideMark/>
          </w:tcPr>
          <w:p w14:paraId="1D61B0A6" w14:textId="77777777" w:rsidR="00BC6FF3" w:rsidRPr="00B731EC" w:rsidRDefault="00BC6FF3" w:rsidP="00B731EC">
            <w:pPr>
              <w:spacing w:after="0" w:line="240" w:lineRule="auto"/>
              <w:jc w:val="right"/>
              <w:rPr>
                <w:rFonts w:ascii="Times New Roman" w:eastAsia="Times New Roman" w:hAnsi="Times New Roman" w:cs="Times New Roman"/>
                <w:color w:val="000000"/>
                <w:kern w:val="0"/>
                <w:lang w:eastAsia="el-GR"/>
                <w14:ligatures w14:val="none"/>
              </w:rPr>
            </w:pPr>
            <w:r w:rsidRPr="00B731EC">
              <w:rPr>
                <w:rFonts w:ascii="Times New Roman" w:eastAsia="Times New Roman" w:hAnsi="Times New Roman" w:cs="Times New Roman"/>
                <w:color w:val="000000"/>
                <w:kern w:val="0"/>
                <w:lang w:eastAsia="el-GR"/>
                <w14:ligatures w14:val="none"/>
              </w:rPr>
              <w:t>2832</w:t>
            </w:r>
          </w:p>
        </w:tc>
        <w:tc>
          <w:tcPr>
            <w:tcW w:w="1417" w:type="dxa"/>
            <w:tcBorders>
              <w:top w:val="nil"/>
              <w:left w:val="nil"/>
              <w:bottom w:val="single" w:sz="4" w:space="0" w:color="808080"/>
              <w:right w:val="single" w:sz="4" w:space="0" w:color="808080"/>
            </w:tcBorders>
            <w:shd w:val="clear" w:color="auto" w:fill="auto"/>
            <w:noWrap/>
            <w:vAlign w:val="bottom"/>
            <w:hideMark/>
          </w:tcPr>
          <w:p w14:paraId="47C2A1C0" w14:textId="77777777" w:rsidR="00BC6FF3" w:rsidRPr="00B731EC" w:rsidRDefault="00BC6FF3" w:rsidP="00B731EC">
            <w:pPr>
              <w:spacing w:after="0" w:line="240" w:lineRule="auto"/>
              <w:jc w:val="right"/>
              <w:rPr>
                <w:rFonts w:ascii="Times New Roman" w:eastAsia="Times New Roman" w:hAnsi="Times New Roman" w:cs="Times New Roman"/>
                <w:color w:val="000000"/>
                <w:kern w:val="0"/>
                <w:lang w:eastAsia="el-GR"/>
                <w14:ligatures w14:val="none"/>
              </w:rPr>
            </w:pPr>
            <w:r w:rsidRPr="00B731EC">
              <w:rPr>
                <w:rFonts w:ascii="Times New Roman" w:eastAsia="Times New Roman" w:hAnsi="Times New Roman" w:cs="Times New Roman"/>
                <w:color w:val="000000"/>
                <w:kern w:val="0"/>
                <w:lang w:eastAsia="el-GR"/>
                <w14:ligatures w14:val="none"/>
              </w:rPr>
              <w:t>1348</w:t>
            </w:r>
          </w:p>
        </w:tc>
      </w:tr>
      <w:tr w:rsidR="00BC6FF3" w:rsidRPr="00B731EC" w14:paraId="7813A5CB" w14:textId="77777777" w:rsidTr="003C5DF3">
        <w:trPr>
          <w:trHeight w:val="288"/>
          <w:jc w:val="center"/>
        </w:trPr>
        <w:tc>
          <w:tcPr>
            <w:tcW w:w="2405" w:type="dxa"/>
            <w:tcBorders>
              <w:top w:val="nil"/>
              <w:left w:val="single" w:sz="4" w:space="0" w:color="808080"/>
              <w:bottom w:val="single" w:sz="4" w:space="0" w:color="808080"/>
              <w:right w:val="single" w:sz="4" w:space="0" w:color="808080"/>
            </w:tcBorders>
            <w:shd w:val="clear" w:color="auto" w:fill="auto"/>
            <w:noWrap/>
            <w:vAlign w:val="bottom"/>
            <w:hideMark/>
          </w:tcPr>
          <w:p w14:paraId="59035F9D" w14:textId="77777777" w:rsidR="00BC6FF3" w:rsidRPr="00B731EC" w:rsidRDefault="00BC6FF3" w:rsidP="00B731EC">
            <w:pPr>
              <w:spacing w:after="0" w:line="240" w:lineRule="auto"/>
              <w:rPr>
                <w:rFonts w:ascii="Times New Roman" w:eastAsia="Times New Roman" w:hAnsi="Times New Roman" w:cs="Times New Roman"/>
                <w:color w:val="000000"/>
                <w:kern w:val="0"/>
                <w:lang w:eastAsia="el-GR"/>
                <w14:ligatures w14:val="none"/>
              </w:rPr>
            </w:pPr>
            <w:r w:rsidRPr="00B731EC">
              <w:rPr>
                <w:rFonts w:ascii="Times New Roman" w:eastAsia="Times New Roman" w:hAnsi="Times New Roman" w:cs="Times New Roman"/>
                <w:color w:val="000000"/>
                <w:kern w:val="0"/>
                <w:lang w:eastAsia="el-GR"/>
                <w14:ligatures w14:val="none"/>
              </w:rPr>
              <w:t xml:space="preserve">alg.exe </w:t>
            </w:r>
          </w:p>
        </w:tc>
        <w:tc>
          <w:tcPr>
            <w:tcW w:w="709" w:type="dxa"/>
            <w:tcBorders>
              <w:top w:val="nil"/>
              <w:left w:val="nil"/>
              <w:bottom w:val="single" w:sz="4" w:space="0" w:color="808080"/>
              <w:right w:val="single" w:sz="4" w:space="0" w:color="808080"/>
            </w:tcBorders>
            <w:shd w:val="clear" w:color="auto" w:fill="auto"/>
            <w:noWrap/>
            <w:vAlign w:val="bottom"/>
            <w:hideMark/>
          </w:tcPr>
          <w:p w14:paraId="7177E093" w14:textId="77777777" w:rsidR="00BC6FF3" w:rsidRPr="00B731EC" w:rsidRDefault="00BC6FF3" w:rsidP="00B731EC">
            <w:pPr>
              <w:spacing w:after="0" w:line="240" w:lineRule="auto"/>
              <w:jc w:val="right"/>
              <w:rPr>
                <w:rFonts w:ascii="Times New Roman" w:eastAsia="Times New Roman" w:hAnsi="Times New Roman" w:cs="Times New Roman"/>
                <w:color w:val="000000"/>
                <w:kern w:val="0"/>
                <w:lang w:eastAsia="el-GR"/>
                <w14:ligatures w14:val="none"/>
              </w:rPr>
            </w:pPr>
            <w:r w:rsidRPr="00B731EC">
              <w:rPr>
                <w:rFonts w:ascii="Times New Roman" w:eastAsia="Times New Roman" w:hAnsi="Times New Roman" w:cs="Times New Roman"/>
                <w:color w:val="000000"/>
                <w:kern w:val="0"/>
                <w:lang w:eastAsia="el-GR"/>
                <w14:ligatures w14:val="none"/>
              </w:rPr>
              <w:t>2956</w:t>
            </w:r>
          </w:p>
        </w:tc>
        <w:tc>
          <w:tcPr>
            <w:tcW w:w="1417" w:type="dxa"/>
            <w:tcBorders>
              <w:top w:val="nil"/>
              <w:left w:val="nil"/>
              <w:bottom w:val="single" w:sz="4" w:space="0" w:color="808080"/>
              <w:right w:val="single" w:sz="4" w:space="0" w:color="808080"/>
            </w:tcBorders>
            <w:shd w:val="clear" w:color="auto" w:fill="auto"/>
            <w:noWrap/>
            <w:vAlign w:val="bottom"/>
            <w:hideMark/>
          </w:tcPr>
          <w:p w14:paraId="1EEF5FBD" w14:textId="77777777" w:rsidR="00BC6FF3" w:rsidRPr="00B731EC" w:rsidRDefault="00BC6FF3" w:rsidP="00B731EC">
            <w:pPr>
              <w:spacing w:after="0" w:line="240" w:lineRule="auto"/>
              <w:jc w:val="right"/>
              <w:rPr>
                <w:rFonts w:ascii="Times New Roman" w:eastAsia="Times New Roman" w:hAnsi="Times New Roman" w:cs="Times New Roman"/>
                <w:color w:val="000000"/>
                <w:kern w:val="0"/>
                <w:lang w:eastAsia="el-GR"/>
                <w14:ligatures w14:val="none"/>
              </w:rPr>
            </w:pPr>
            <w:r w:rsidRPr="00B731EC">
              <w:rPr>
                <w:rFonts w:ascii="Times New Roman" w:eastAsia="Times New Roman" w:hAnsi="Times New Roman" w:cs="Times New Roman"/>
                <w:color w:val="000000"/>
                <w:kern w:val="0"/>
                <w:lang w:eastAsia="el-GR"/>
                <w14:ligatures w14:val="none"/>
              </w:rPr>
              <w:t>992</w:t>
            </w:r>
          </w:p>
        </w:tc>
      </w:tr>
      <w:tr w:rsidR="00BC6FF3" w:rsidRPr="00B731EC" w14:paraId="151465C9" w14:textId="77777777" w:rsidTr="003C5DF3">
        <w:trPr>
          <w:trHeight w:val="288"/>
          <w:jc w:val="center"/>
        </w:trPr>
        <w:tc>
          <w:tcPr>
            <w:tcW w:w="2405" w:type="dxa"/>
            <w:tcBorders>
              <w:top w:val="nil"/>
              <w:left w:val="single" w:sz="4" w:space="0" w:color="808080"/>
              <w:bottom w:val="single" w:sz="4" w:space="0" w:color="808080"/>
              <w:right w:val="single" w:sz="4" w:space="0" w:color="808080"/>
            </w:tcBorders>
            <w:shd w:val="clear" w:color="auto" w:fill="auto"/>
            <w:noWrap/>
            <w:vAlign w:val="bottom"/>
            <w:hideMark/>
          </w:tcPr>
          <w:p w14:paraId="24CC481F" w14:textId="77777777" w:rsidR="00BC6FF3" w:rsidRPr="00B731EC" w:rsidRDefault="00BC6FF3" w:rsidP="00B731EC">
            <w:pPr>
              <w:spacing w:after="0" w:line="240" w:lineRule="auto"/>
              <w:rPr>
                <w:rFonts w:ascii="Times New Roman" w:eastAsia="Times New Roman" w:hAnsi="Times New Roman" w:cs="Times New Roman"/>
                <w:color w:val="000000"/>
                <w:kern w:val="0"/>
                <w:lang w:eastAsia="el-GR"/>
                <w14:ligatures w14:val="none"/>
              </w:rPr>
            </w:pPr>
            <w:r w:rsidRPr="00B731EC">
              <w:rPr>
                <w:rFonts w:ascii="Times New Roman" w:eastAsia="Times New Roman" w:hAnsi="Times New Roman" w:cs="Times New Roman"/>
                <w:color w:val="000000"/>
                <w:kern w:val="0"/>
                <w:lang w:eastAsia="el-GR"/>
                <w14:ligatures w14:val="none"/>
              </w:rPr>
              <w:t xml:space="preserve">soffice.exe </w:t>
            </w:r>
          </w:p>
        </w:tc>
        <w:tc>
          <w:tcPr>
            <w:tcW w:w="709" w:type="dxa"/>
            <w:tcBorders>
              <w:top w:val="nil"/>
              <w:left w:val="nil"/>
              <w:bottom w:val="single" w:sz="4" w:space="0" w:color="808080"/>
              <w:right w:val="single" w:sz="4" w:space="0" w:color="808080"/>
            </w:tcBorders>
            <w:shd w:val="clear" w:color="auto" w:fill="auto"/>
            <w:noWrap/>
            <w:vAlign w:val="bottom"/>
            <w:hideMark/>
          </w:tcPr>
          <w:p w14:paraId="4BF78BFA" w14:textId="77777777" w:rsidR="00BC6FF3" w:rsidRPr="00B731EC" w:rsidRDefault="00BC6FF3" w:rsidP="00B731EC">
            <w:pPr>
              <w:spacing w:after="0" w:line="240" w:lineRule="auto"/>
              <w:jc w:val="right"/>
              <w:rPr>
                <w:rFonts w:ascii="Times New Roman" w:eastAsia="Times New Roman" w:hAnsi="Times New Roman" w:cs="Times New Roman"/>
                <w:color w:val="000000"/>
                <w:kern w:val="0"/>
                <w:lang w:eastAsia="el-GR"/>
                <w14:ligatures w14:val="none"/>
              </w:rPr>
            </w:pPr>
            <w:r w:rsidRPr="00B731EC">
              <w:rPr>
                <w:rFonts w:ascii="Times New Roman" w:eastAsia="Times New Roman" w:hAnsi="Times New Roman" w:cs="Times New Roman"/>
                <w:color w:val="000000"/>
                <w:kern w:val="0"/>
                <w:lang w:eastAsia="el-GR"/>
                <w14:ligatures w14:val="none"/>
              </w:rPr>
              <w:t>3048</w:t>
            </w:r>
          </w:p>
        </w:tc>
        <w:tc>
          <w:tcPr>
            <w:tcW w:w="1417" w:type="dxa"/>
            <w:tcBorders>
              <w:top w:val="nil"/>
              <w:left w:val="nil"/>
              <w:bottom w:val="single" w:sz="4" w:space="0" w:color="808080"/>
              <w:right w:val="single" w:sz="4" w:space="0" w:color="808080"/>
            </w:tcBorders>
            <w:shd w:val="clear" w:color="auto" w:fill="auto"/>
            <w:noWrap/>
            <w:vAlign w:val="bottom"/>
            <w:hideMark/>
          </w:tcPr>
          <w:p w14:paraId="72C1D0EE" w14:textId="77777777" w:rsidR="00BC6FF3" w:rsidRPr="00B731EC" w:rsidRDefault="00BC6FF3" w:rsidP="00B731EC">
            <w:pPr>
              <w:spacing w:after="0" w:line="240" w:lineRule="auto"/>
              <w:jc w:val="right"/>
              <w:rPr>
                <w:rFonts w:ascii="Times New Roman" w:eastAsia="Times New Roman" w:hAnsi="Times New Roman" w:cs="Times New Roman"/>
                <w:color w:val="000000"/>
                <w:kern w:val="0"/>
                <w:lang w:eastAsia="el-GR"/>
                <w14:ligatures w14:val="none"/>
              </w:rPr>
            </w:pPr>
            <w:r w:rsidRPr="00B731EC">
              <w:rPr>
                <w:rFonts w:ascii="Times New Roman" w:eastAsia="Times New Roman" w:hAnsi="Times New Roman" w:cs="Times New Roman"/>
                <w:color w:val="000000"/>
                <w:kern w:val="0"/>
                <w:lang w:eastAsia="el-GR"/>
                <w14:ligatures w14:val="none"/>
              </w:rPr>
              <w:t>3000</w:t>
            </w:r>
          </w:p>
        </w:tc>
      </w:tr>
      <w:tr w:rsidR="00BC6FF3" w:rsidRPr="00B731EC" w14:paraId="3CDC1BDE" w14:textId="77777777" w:rsidTr="003C5DF3">
        <w:trPr>
          <w:trHeight w:val="288"/>
          <w:jc w:val="center"/>
        </w:trPr>
        <w:tc>
          <w:tcPr>
            <w:tcW w:w="2405" w:type="dxa"/>
            <w:tcBorders>
              <w:top w:val="nil"/>
              <w:left w:val="single" w:sz="4" w:space="0" w:color="808080"/>
              <w:bottom w:val="single" w:sz="4" w:space="0" w:color="808080"/>
              <w:right w:val="single" w:sz="4" w:space="0" w:color="808080"/>
            </w:tcBorders>
            <w:shd w:val="clear" w:color="auto" w:fill="auto"/>
            <w:noWrap/>
            <w:vAlign w:val="bottom"/>
            <w:hideMark/>
          </w:tcPr>
          <w:p w14:paraId="4A918538" w14:textId="77777777" w:rsidR="00BC6FF3" w:rsidRPr="00B731EC" w:rsidRDefault="00BC6FF3" w:rsidP="00B731EC">
            <w:pPr>
              <w:spacing w:after="0" w:line="240" w:lineRule="auto"/>
              <w:rPr>
                <w:rFonts w:ascii="Times New Roman" w:eastAsia="Times New Roman" w:hAnsi="Times New Roman" w:cs="Times New Roman"/>
                <w:color w:val="000000"/>
                <w:kern w:val="0"/>
                <w:lang w:eastAsia="el-GR"/>
                <w14:ligatures w14:val="none"/>
              </w:rPr>
            </w:pPr>
            <w:r w:rsidRPr="00B731EC">
              <w:rPr>
                <w:rFonts w:ascii="Times New Roman" w:eastAsia="Times New Roman" w:hAnsi="Times New Roman" w:cs="Times New Roman"/>
                <w:color w:val="000000"/>
                <w:kern w:val="0"/>
                <w:lang w:eastAsia="el-GR"/>
                <w14:ligatures w14:val="none"/>
              </w:rPr>
              <w:t xml:space="preserve">avgfws9.exe </w:t>
            </w:r>
          </w:p>
        </w:tc>
        <w:tc>
          <w:tcPr>
            <w:tcW w:w="709" w:type="dxa"/>
            <w:tcBorders>
              <w:top w:val="nil"/>
              <w:left w:val="nil"/>
              <w:bottom w:val="single" w:sz="4" w:space="0" w:color="808080"/>
              <w:right w:val="single" w:sz="4" w:space="0" w:color="808080"/>
            </w:tcBorders>
            <w:shd w:val="clear" w:color="auto" w:fill="auto"/>
            <w:noWrap/>
            <w:vAlign w:val="bottom"/>
            <w:hideMark/>
          </w:tcPr>
          <w:p w14:paraId="4BB08DD5" w14:textId="77777777" w:rsidR="00BC6FF3" w:rsidRPr="00B731EC" w:rsidRDefault="00BC6FF3" w:rsidP="00B731EC">
            <w:pPr>
              <w:spacing w:after="0" w:line="240" w:lineRule="auto"/>
              <w:jc w:val="right"/>
              <w:rPr>
                <w:rFonts w:ascii="Times New Roman" w:eastAsia="Times New Roman" w:hAnsi="Times New Roman" w:cs="Times New Roman"/>
                <w:color w:val="000000"/>
                <w:kern w:val="0"/>
                <w:lang w:eastAsia="el-GR"/>
                <w14:ligatures w14:val="none"/>
              </w:rPr>
            </w:pPr>
            <w:r w:rsidRPr="00B731EC">
              <w:rPr>
                <w:rFonts w:ascii="Times New Roman" w:eastAsia="Times New Roman" w:hAnsi="Times New Roman" w:cs="Times New Roman"/>
                <w:color w:val="000000"/>
                <w:kern w:val="0"/>
                <w:lang w:eastAsia="el-GR"/>
                <w14:ligatures w14:val="none"/>
              </w:rPr>
              <w:t>3936</w:t>
            </w:r>
          </w:p>
        </w:tc>
        <w:tc>
          <w:tcPr>
            <w:tcW w:w="1417" w:type="dxa"/>
            <w:tcBorders>
              <w:top w:val="nil"/>
              <w:left w:val="nil"/>
              <w:bottom w:val="single" w:sz="4" w:space="0" w:color="808080"/>
              <w:right w:val="single" w:sz="4" w:space="0" w:color="808080"/>
            </w:tcBorders>
            <w:shd w:val="clear" w:color="auto" w:fill="auto"/>
            <w:noWrap/>
            <w:vAlign w:val="bottom"/>
            <w:hideMark/>
          </w:tcPr>
          <w:p w14:paraId="4F3E1213" w14:textId="77777777" w:rsidR="00BC6FF3" w:rsidRPr="00B731EC" w:rsidRDefault="00BC6FF3" w:rsidP="00B731EC">
            <w:pPr>
              <w:spacing w:after="0" w:line="240" w:lineRule="auto"/>
              <w:jc w:val="right"/>
              <w:rPr>
                <w:rFonts w:ascii="Times New Roman" w:eastAsia="Times New Roman" w:hAnsi="Times New Roman" w:cs="Times New Roman"/>
                <w:color w:val="000000"/>
                <w:kern w:val="0"/>
                <w:lang w:eastAsia="el-GR"/>
                <w14:ligatures w14:val="none"/>
              </w:rPr>
            </w:pPr>
            <w:r w:rsidRPr="00B731EC">
              <w:rPr>
                <w:rFonts w:ascii="Times New Roman" w:eastAsia="Times New Roman" w:hAnsi="Times New Roman" w:cs="Times New Roman"/>
                <w:color w:val="000000"/>
                <w:kern w:val="0"/>
                <w:lang w:eastAsia="el-GR"/>
                <w14:ligatures w14:val="none"/>
              </w:rPr>
              <w:t>992</w:t>
            </w:r>
          </w:p>
        </w:tc>
      </w:tr>
      <w:tr w:rsidR="00BC6FF3" w:rsidRPr="00B731EC" w14:paraId="42B3509F" w14:textId="77777777" w:rsidTr="003C5DF3">
        <w:trPr>
          <w:trHeight w:val="288"/>
          <w:jc w:val="center"/>
        </w:trPr>
        <w:tc>
          <w:tcPr>
            <w:tcW w:w="2405" w:type="dxa"/>
            <w:tcBorders>
              <w:top w:val="nil"/>
              <w:left w:val="single" w:sz="4" w:space="0" w:color="808080"/>
              <w:bottom w:val="single" w:sz="4" w:space="0" w:color="808080"/>
              <w:right w:val="single" w:sz="4" w:space="0" w:color="808080"/>
            </w:tcBorders>
            <w:shd w:val="clear" w:color="auto" w:fill="auto"/>
            <w:noWrap/>
            <w:vAlign w:val="bottom"/>
            <w:hideMark/>
          </w:tcPr>
          <w:p w14:paraId="6325F86D" w14:textId="77777777" w:rsidR="00BC6FF3" w:rsidRPr="00B731EC" w:rsidRDefault="00BC6FF3" w:rsidP="00B731EC">
            <w:pPr>
              <w:spacing w:after="0" w:line="240" w:lineRule="auto"/>
              <w:rPr>
                <w:rFonts w:ascii="Times New Roman" w:eastAsia="Times New Roman" w:hAnsi="Times New Roman" w:cs="Times New Roman"/>
                <w:color w:val="000000"/>
                <w:kern w:val="0"/>
                <w:lang w:eastAsia="el-GR"/>
                <w14:ligatures w14:val="none"/>
              </w:rPr>
            </w:pPr>
            <w:r w:rsidRPr="00B731EC">
              <w:rPr>
                <w:rFonts w:ascii="Times New Roman" w:eastAsia="Times New Roman" w:hAnsi="Times New Roman" w:cs="Times New Roman"/>
                <w:color w:val="000000"/>
                <w:kern w:val="0"/>
                <w:lang w:eastAsia="el-GR"/>
                <w14:ligatures w14:val="none"/>
              </w:rPr>
              <w:t xml:space="preserve">thunderbird.exe </w:t>
            </w:r>
          </w:p>
        </w:tc>
        <w:tc>
          <w:tcPr>
            <w:tcW w:w="709" w:type="dxa"/>
            <w:tcBorders>
              <w:top w:val="nil"/>
              <w:left w:val="nil"/>
              <w:bottom w:val="single" w:sz="4" w:space="0" w:color="808080"/>
              <w:right w:val="single" w:sz="4" w:space="0" w:color="808080"/>
            </w:tcBorders>
            <w:shd w:val="clear" w:color="auto" w:fill="auto"/>
            <w:noWrap/>
            <w:vAlign w:val="bottom"/>
            <w:hideMark/>
          </w:tcPr>
          <w:p w14:paraId="42B85333" w14:textId="77777777" w:rsidR="00BC6FF3" w:rsidRPr="00B731EC" w:rsidRDefault="00BC6FF3" w:rsidP="00B731EC">
            <w:pPr>
              <w:spacing w:after="0" w:line="240" w:lineRule="auto"/>
              <w:jc w:val="right"/>
              <w:rPr>
                <w:rFonts w:ascii="Times New Roman" w:eastAsia="Times New Roman" w:hAnsi="Times New Roman" w:cs="Times New Roman"/>
                <w:color w:val="000000"/>
                <w:kern w:val="0"/>
                <w:lang w:eastAsia="el-GR"/>
                <w14:ligatures w14:val="none"/>
              </w:rPr>
            </w:pPr>
            <w:r w:rsidRPr="00B731EC">
              <w:rPr>
                <w:rFonts w:ascii="Times New Roman" w:eastAsia="Times New Roman" w:hAnsi="Times New Roman" w:cs="Times New Roman"/>
                <w:color w:val="000000"/>
                <w:kern w:val="0"/>
                <w:lang w:eastAsia="el-GR"/>
                <w14:ligatures w14:val="none"/>
              </w:rPr>
              <w:t>188</w:t>
            </w:r>
          </w:p>
        </w:tc>
        <w:tc>
          <w:tcPr>
            <w:tcW w:w="1417" w:type="dxa"/>
            <w:tcBorders>
              <w:top w:val="nil"/>
              <w:left w:val="nil"/>
              <w:bottom w:val="single" w:sz="4" w:space="0" w:color="808080"/>
              <w:right w:val="single" w:sz="4" w:space="0" w:color="808080"/>
            </w:tcBorders>
            <w:shd w:val="clear" w:color="auto" w:fill="auto"/>
            <w:noWrap/>
            <w:vAlign w:val="bottom"/>
            <w:hideMark/>
          </w:tcPr>
          <w:p w14:paraId="345CB10E" w14:textId="77777777" w:rsidR="00BC6FF3" w:rsidRPr="00B731EC" w:rsidRDefault="00BC6FF3" w:rsidP="003F463F">
            <w:pPr>
              <w:keepNext/>
              <w:spacing w:after="0" w:line="240" w:lineRule="auto"/>
              <w:jc w:val="right"/>
              <w:rPr>
                <w:rFonts w:ascii="Times New Roman" w:eastAsia="Times New Roman" w:hAnsi="Times New Roman" w:cs="Times New Roman"/>
                <w:color w:val="000000"/>
                <w:kern w:val="0"/>
                <w:lang w:eastAsia="el-GR"/>
                <w14:ligatures w14:val="none"/>
              </w:rPr>
            </w:pPr>
            <w:r w:rsidRPr="00B731EC">
              <w:rPr>
                <w:rFonts w:ascii="Times New Roman" w:eastAsia="Times New Roman" w:hAnsi="Times New Roman" w:cs="Times New Roman"/>
                <w:color w:val="000000"/>
                <w:kern w:val="0"/>
                <w:lang w:eastAsia="el-GR"/>
                <w14:ligatures w14:val="none"/>
              </w:rPr>
              <w:t>1348</w:t>
            </w:r>
          </w:p>
        </w:tc>
      </w:tr>
    </w:tbl>
    <w:p w14:paraId="41D36B3B" w14:textId="46CC1BC6" w:rsidR="009639CD" w:rsidRDefault="003F463F" w:rsidP="009639CD">
      <w:pPr>
        <w:pStyle w:val="Caption"/>
        <w:jc w:val="center"/>
        <w:rPr>
          <w:rFonts w:ascii="Times New Roman" w:hAnsi="Times New Roman" w:cs="Times New Roman"/>
          <w:lang w:val="el-GR"/>
        </w:rPr>
      </w:pPr>
      <w:r w:rsidRPr="00A80D64">
        <w:rPr>
          <w:rFonts w:ascii="Times New Roman" w:hAnsi="Times New Roman" w:cs="Times New Roman"/>
          <w:lang w:val="el-GR"/>
        </w:rPr>
        <w:t xml:space="preserve">Πίνακας </w:t>
      </w:r>
      <w:r w:rsidRPr="00A80D64">
        <w:rPr>
          <w:rFonts w:ascii="Times New Roman" w:hAnsi="Times New Roman" w:cs="Times New Roman"/>
        </w:rPr>
        <w:fldChar w:fldCharType="begin"/>
      </w:r>
      <w:r w:rsidRPr="00A80D64">
        <w:rPr>
          <w:rFonts w:ascii="Times New Roman" w:hAnsi="Times New Roman" w:cs="Times New Roman"/>
          <w:lang w:val="el-GR"/>
        </w:rPr>
        <w:instrText xml:space="preserve"> </w:instrText>
      </w:r>
      <w:r w:rsidRPr="00A80D64">
        <w:rPr>
          <w:rFonts w:ascii="Times New Roman" w:hAnsi="Times New Roman" w:cs="Times New Roman"/>
        </w:rPr>
        <w:instrText>SEQ</w:instrText>
      </w:r>
      <w:r w:rsidRPr="00A80D64">
        <w:rPr>
          <w:rFonts w:ascii="Times New Roman" w:hAnsi="Times New Roman" w:cs="Times New Roman"/>
          <w:lang w:val="el-GR"/>
        </w:rPr>
        <w:instrText xml:space="preserve"> Πίνακας \* </w:instrText>
      </w:r>
      <w:r w:rsidRPr="00A80D64">
        <w:rPr>
          <w:rFonts w:ascii="Times New Roman" w:hAnsi="Times New Roman" w:cs="Times New Roman"/>
        </w:rPr>
        <w:instrText>ARABIC</w:instrText>
      </w:r>
      <w:r w:rsidRPr="00A80D64">
        <w:rPr>
          <w:rFonts w:ascii="Times New Roman" w:hAnsi="Times New Roman" w:cs="Times New Roman"/>
          <w:lang w:val="el-GR"/>
        </w:rPr>
        <w:instrText xml:space="preserve"> </w:instrText>
      </w:r>
      <w:r w:rsidRPr="00A80D64">
        <w:rPr>
          <w:rFonts w:ascii="Times New Roman" w:hAnsi="Times New Roman" w:cs="Times New Roman"/>
        </w:rPr>
        <w:fldChar w:fldCharType="separate"/>
      </w:r>
      <w:r w:rsidR="00774242">
        <w:rPr>
          <w:rFonts w:ascii="Times New Roman" w:hAnsi="Times New Roman" w:cs="Times New Roman"/>
          <w:noProof/>
        </w:rPr>
        <w:t>4</w:t>
      </w:r>
      <w:r w:rsidRPr="00A80D64">
        <w:rPr>
          <w:rFonts w:ascii="Times New Roman" w:hAnsi="Times New Roman" w:cs="Times New Roman"/>
        </w:rPr>
        <w:fldChar w:fldCharType="end"/>
      </w:r>
      <w:r w:rsidRPr="00A80D64">
        <w:rPr>
          <w:rFonts w:ascii="Times New Roman" w:hAnsi="Times New Roman" w:cs="Times New Roman"/>
          <w:lang w:val="el-GR"/>
        </w:rPr>
        <w:t xml:space="preserve"> Διεργασίες εκκινημένες από τον χρήστη που εντοπίστηκαν στο αντίγραφο της μνήμης</w:t>
      </w:r>
    </w:p>
    <w:p w14:paraId="5B93C904" w14:textId="77777777" w:rsidR="00F7640D" w:rsidRPr="00F7640D" w:rsidRDefault="00F7640D" w:rsidP="00F7640D">
      <w:pPr>
        <w:rPr>
          <w:lang w:eastAsia="ko-KR"/>
        </w:rPr>
      </w:pPr>
    </w:p>
    <w:tbl>
      <w:tblPr>
        <w:tblW w:w="4947" w:type="dxa"/>
        <w:tblInd w:w="1711" w:type="dxa"/>
        <w:tblLook w:val="04A0" w:firstRow="1" w:lastRow="0" w:firstColumn="1" w:lastColumn="0" w:noHBand="0" w:noVBand="1"/>
      </w:tblPr>
      <w:tblGrid>
        <w:gridCol w:w="2079"/>
        <w:gridCol w:w="2136"/>
        <w:gridCol w:w="732"/>
      </w:tblGrid>
      <w:tr w:rsidR="009639CD" w:rsidRPr="009639CD" w14:paraId="54DDFEA4" w14:textId="77777777" w:rsidTr="009639CD">
        <w:trPr>
          <w:trHeight w:val="288"/>
        </w:trPr>
        <w:tc>
          <w:tcPr>
            <w:tcW w:w="4947" w:type="dxa"/>
            <w:gridSpan w:val="3"/>
            <w:tcBorders>
              <w:top w:val="single" w:sz="4" w:space="0" w:color="808080"/>
              <w:left w:val="single" w:sz="4" w:space="0" w:color="808080"/>
              <w:bottom w:val="single" w:sz="4" w:space="0" w:color="808080"/>
              <w:right w:val="single" w:sz="4" w:space="0" w:color="808080"/>
            </w:tcBorders>
            <w:shd w:val="clear" w:color="000000" w:fill="BFBFBF"/>
            <w:noWrap/>
            <w:vAlign w:val="bottom"/>
            <w:hideMark/>
          </w:tcPr>
          <w:p w14:paraId="6EEEA933" w14:textId="77777777" w:rsidR="009639CD" w:rsidRPr="009639CD" w:rsidRDefault="009639CD" w:rsidP="009639CD">
            <w:pPr>
              <w:spacing w:after="0" w:line="240" w:lineRule="auto"/>
              <w:jc w:val="center"/>
              <w:rPr>
                <w:rFonts w:ascii="Calibri" w:eastAsia="Times New Roman" w:hAnsi="Calibri" w:cs="Calibri"/>
                <w:b/>
                <w:bCs/>
                <w:color w:val="000000"/>
                <w:kern w:val="0"/>
                <w:lang w:eastAsia="el-GR"/>
                <w14:ligatures w14:val="none"/>
              </w:rPr>
            </w:pPr>
            <w:r w:rsidRPr="009639CD">
              <w:rPr>
                <w:rFonts w:ascii="Calibri" w:eastAsia="Times New Roman" w:hAnsi="Calibri" w:cs="Calibri"/>
                <w:b/>
                <w:bCs/>
                <w:color w:val="000000"/>
                <w:kern w:val="0"/>
                <w:lang w:eastAsia="el-GR"/>
                <w14:ligatures w14:val="none"/>
              </w:rPr>
              <w:t>Δικτυακές συνδέσεις</w:t>
            </w:r>
          </w:p>
        </w:tc>
      </w:tr>
      <w:tr w:rsidR="009639CD" w:rsidRPr="009639CD" w14:paraId="0AB44AF6" w14:textId="77777777" w:rsidTr="009639CD">
        <w:trPr>
          <w:trHeight w:val="288"/>
        </w:trPr>
        <w:tc>
          <w:tcPr>
            <w:tcW w:w="2079" w:type="dxa"/>
            <w:tcBorders>
              <w:top w:val="nil"/>
              <w:left w:val="single" w:sz="4" w:space="0" w:color="808080"/>
              <w:bottom w:val="single" w:sz="4" w:space="0" w:color="808080"/>
              <w:right w:val="single" w:sz="4" w:space="0" w:color="808080"/>
            </w:tcBorders>
            <w:shd w:val="clear" w:color="000000" w:fill="BFBFBF"/>
            <w:noWrap/>
            <w:vAlign w:val="bottom"/>
            <w:hideMark/>
          </w:tcPr>
          <w:p w14:paraId="637EAFD2" w14:textId="77777777" w:rsidR="009639CD" w:rsidRPr="009639CD" w:rsidRDefault="009639CD" w:rsidP="009639CD">
            <w:pPr>
              <w:spacing w:after="0" w:line="240" w:lineRule="auto"/>
              <w:jc w:val="center"/>
              <w:rPr>
                <w:rFonts w:ascii="Calibri" w:eastAsia="Times New Roman" w:hAnsi="Calibri" w:cs="Calibri"/>
                <w:b/>
                <w:bCs/>
                <w:color w:val="000000"/>
                <w:kern w:val="0"/>
                <w:lang w:eastAsia="el-GR"/>
                <w14:ligatures w14:val="none"/>
              </w:rPr>
            </w:pPr>
            <w:r w:rsidRPr="009639CD">
              <w:rPr>
                <w:rFonts w:ascii="Calibri" w:eastAsia="Times New Roman" w:hAnsi="Calibri" w:cs="Calibri"/>
                <w:b/>
                <w:bCs/>
                <w:color w:val="000000"/>
                <w:kern w:val="0"/>
                <w:lang w:eastAsia="el-GR"/>
                <w14:ligatures w14:val="none"/>
              </w:rPr>
              <w:t>Local address</w:t>
            </w:r>
          </w:p>
        </w:tc>
        <w:tc>
          <w:tcPr>
            <w:tcW w:w="2136" w:type="dxa"/>
            <w:tcBorders>
              <w:top w:val="nil"/>
              <w:left w:val="nil"/>
              <w:bottom w:val="single" w:sz="4" w:space="0" w:color="808080"/>
              <w:right w:val="single" w:sz="4" w:space="0" w:color="808080"/>
            </w:tcBorders>
            <w:shd w:val="clear" w:color="000000" w:fill="BFBFBF"/>
            <w:noWrap/>
            <w:vAlign w:val="bottom"/>
            <w:hideMark/>
          </w:tcPr>
          <w:p w14:paraId="0E2BE7C1" w14:textId="77777777" w:rsidR="009639CD" w:rsidRPr="009639CD" w:rsidRDefault="009639CD" w:rsidP="009639CD">
            <w:pPr>
              <w:spacing w:after="0" w:line="240" w:lineRule="auto"/>
              <w:jc w:val="center"/>
              <w:rPr>
                <w:rFonts w:ascii="Calibri" w:eastAsia="Times New Roman" w:hAnsi="Calibri" w:cs="Calibri"/>
                <w:b/>
                <w:bCs/>
                <w:color w:val="000000"/>
                <w:kern w:val="0"/>
                <w:lang w:eastAsia="el-GR"/>
                <w14:ligatures w14:val="none"/>
              </w:rPr>
            </w:pPr>
            <w:r w:rsidRPr="009639CD">
              <w:rPr>
                <w:rFonts w:ascii="Calibri" w:eastAsia="Times New Roman" w:hAnsi="Calibri" w:cs="Calibri"/>
                <w:b/>
                <w:bCs/>
                <w:color w:val="000000"/>
                <w:kern w:val="0"/>
                <w:lang w:eastAsia="el-GR"/>
                <w14:ligatures w14:val="none"/>
              </w:rPr>
              <w:t>Foreign address</w:t>
            </w:r>
          </w:p>
        </w:tc>
        <w:tc>
          <w:tcPr>
            <w:tcW w:w="732" w:type="dxa"/>
            <w:tcBorders>
              <w:top w:val="nil"/>
              <w:left w:val="nil"/>
              <w:bottom w:val="single" w:sz="4" w:space="0" w:color="808080"/>
              <w:right w:val="single" w:sz="4" w:space="0" w:color="808080"/>
            </w:tcBorders>
            <w:shd w:val="clear" w:color="000000" w:fill="BFBFBF"/>
            <w:noWrap/>
            <w:vAlign w:val="bottom"/>
            <w:hideMark/>
          </w:tcPr>
          <w:p w14:paraId="45669022" w14:textId="77777777" w:rsidR="009639CD" w:rsidRPr="009639CD" w:rsidRDefault="009639CD" w:rsidP="009639CD">
            <w:pPr>
              <w:spacing w:after="0" w:line="240" w:lineRule="auto"/>
              <w:jc w:val="center"/>
              <w:rPr>
                <w:rFonts w:ascii="Calibri" w:eastAsia="Times New Roman" w:hAnsi="Calibri" w:cs="Calibri"/>
                <w:b/>
                <w:bCs/>
                <w:color w:val="000000"/>
                <w:kern w:val="0"/>
                <w:lang w:eastAsia="el-GR"/>
                <w14:ligatures w14:val="none"/>
              </w:rPr>
            </w:pPr>
            <w:r w:rsidRPr="009639CD">
              <w:rPr>
                <w:rFonts w:ascii="Calibri" w:eastAsia="Times New Roman" w:hAnsi="Calibri" w:cs="Calibri"/>
                <w:b/>
                <w:bCs/>
                <w:color w:val="000000"/>
                <w:kern w:val="0"/>
                <w:lang w:eastAsia="el-GR"/>
                <w14:ligatures w14:val="none"/>
              </w:rPr>
              <w:t>PID</w:t>
            </w:r>
          </w:p>
        </w:tc>
      </w:tr>
      <w:tr w:rsidR="009639CD" w:rsidRPr="009639CD" w14:paraId="62427DDF" w14:textId="77777777" w:rsidTr="009639CD">
        <w:trPr>
          <w:trHeight w:val="288"/>
        </w:trPr>
        <w:tc>
          <w:tcPr>
            <w:tcW w:w="2079" w:type="dxa"/>
            <w:tcBorders>
              <w:top w:val="nil"/>
              <w:left w:val="single" w:sz="4" w:space="0" w:color="808080"/>
              <w:bottom w:val="single" w:sz="4" w:space="0" w:color="808080"/>
              <w:right w:val="single" w:sz="4" w:space="0" w:color="808080"/>
            </w:tcBorders>
            <w:shd w:val="clear" w:color="auto" w:fill="auto"/>
            <w:noWrap/>
            <w:vAlign w:val="center"/>
            <w:hideMark/>
          </w:tcPr>
          <w:p w14:paraId="41AC7457" w14:textId="77777777" w:rsidR="009639CD" w:rsidRPr="009639CD" w:rsidRDefault="009639CD" w:rsidP="009639CD">
            <w:pPr>
              <w:spacing w:after="0" w:line="240" w:lineRule="auto"/>
              <w:jc w:val="center"/>
              <w:rPr>
                <w:rFonts w:ascii="Calibri" w:eastAsia="Times New Roman" w:hAnsi="Calibri" w:cs="Calibri"/>
                <w:color w:val="000000"/>
                <w:kern w:val="0"/>
                <w:lang w:eastAsia="el-GR"/>
                <w14:ligatures w14:val="none"/>
              </w:rPr>
            </w:pPr>
            <w:r w:rsidRPr="009639CD">
              <w:rPr>
                <w:rFonts w:ascii="Calibri" w:eastAsia="Times New Roman" w:hAnsi="Calibri" w:cs="Calibri"/>
                <w:color w:val="000000"/>
                <w:kern w:val="0"/>
                <w:lang w:eastAsia="el-GR"/>
                <w14:ligatures w14:val="none"/>
              </w:rPr>
              <w:t>192.168.1.104:1311</w:t>
            </w:r>
          </w:p>
        </w:tc>
        <w:tc>
          <w:tcPr>
            <w:tcW w:w="2136" w:type="dxa"/>
            <w:tcBorders>
              <w:top w:val="nil"/>
              <w:left w:val="nil"/>
              <w:bottom w:val="single" w:sz="4" w:space="0" w:color="808080"/>
              <w:right w:val="single" w:sz="4" w:space="0" w:color="808080"/>
            </w:tcBorders>
            <w:shd w:val="clear" w:color="auto" w:fill="auto"/>
            <w:noWrap/>
            <w:vAlign w:val="center"/>
            <w:hideMark/>
          </w:tcPr>
          <w:p w14:paraId="0FF8178F" w14:textId="77777777" w:rsidR="009639CD" w:rsidRPr="009639CD" w:rsidRDefault="009639CD" w:rsidP="009639CD">
            <w:pPr>
              <w:spacing w:after="0" w:line="240" w:lineRule="auto"/>
              <w:jc w:val="center"/>
              <w:rPr>
                <w:rFonts w:ascii="Calibri" w:eastAsia="Times New Roman" w:hAnsi="Calibri" w:cs="Calibri"/>
                <w:color w:val="000000"/>
                <w:kern w:val="0"/>
                <w:lang w:eastAsia="el-GR"/>
                <w14:ligatures w14:val="none"/>
              </w:rPr>
            </w:pPr>
            <w:r w:rsidRPr="009639CD">
              <w:rPr>
                <w:rFonts w:ascii="Calibri" w:eastAsia="Times New Roman" w:hAnsi="Calibri" w:cs="Calibri"/>
                <w:color w:val="000000"/>
                <w:kern w:val="0"/>
                <w:lang w:eastAsia="el-GR"/>
                <w14:ligatures w14:val="none"/>
              </w:rPr>
              <w:t>192.168.1.1:139</w:t>
            </w:r>
          </w:p>
        </w:tc>
        <w:tc>
          <w:tcPr>
            <w:tcW w:w="732" w:type="dxa"/>
            <w:tcBorders>
              <w:top w:val="nil"/>
              <w:left w:val="nil"/>
              <w:bottom w:val="single" w:sz="4" w:space="0" w:color="808080"/>
              <w:right w:val="single" w:sz="4" w:space="0" w:color="808080"/>
            </w:tcBorders>
            <w:shd w:val="clear" w:color="auto" w:fill="auto"/>
            <w:noWrap/>
            <w:vAlign w:val="center"/>
            <w:hideMark/>
          </w:tcPr>
          <w:p w14:paraId="3BAC7648" w14:textId="77777777" w:rsidR="009639CD" w:rsidRPr="009639CD" w:rsidRDefault="009639CD" w:rsidP="009639CD">
            <w:pPr>
              <w:spacing w:after="0" w:line="240" w:lineRule="auto"/>
              <w:jc w:val="center"/>
              <w:rPr>
                <w:rFonts w:ascii="Calibri" w:eastAsia="Times New Roman" w:hAnsi="Calibri" w:cs="Calibri"/>
                <w:color w:val="000000"/>
                <w:kern w:val="0"/>
                <w:lang w:eastAsia="el-GR"/>
                <w14:ligatures w14:val="none"/>
              </w:rPr>
            </w:pPr>
            <w:r w:rsidRPr="009639CD">
              <w:rPr>
                <w:rFonts w:ascii="Calibri" w:eastAsia="Times New Roman" w:hAnsi="Calibri" w:cs="Calibri"/>
                <w:color w:val="000000"/>
                <w:kern w:val="0"/>
                <w:lang w:eastAsia="el-GR"/>
                <w14:ligatures w14:val="none"/>
              </w:rPr>
              <w:t>4</w:t>
            </w:r>
          </w:p>
        </w:tc>
      </w:tr>
      <w:tr w:rsidR="009639CD" w:rsidRPr="009639CD" w14:paraId="55BFC396" w14:textId="77777777" w:rsidTr="009639CD">
        <w:trPr>
          <w:trHeight w:val="288"/>
        </w:trPr>
        <w:tc>
          <w:tcPr>
            <w:tcW w:w="2079" w:type="dxa"/>
            <w:tcBorders>
              <w:top w:val="nil"/>
              <w:left w:val="single" w:sz="4" w:space="0" w:color="808080"/>
              <w:bottom w:val="single" w:sz="4" w:space="0" w:color="808080"/>
              <w:right w:val="single" w:sz="4" w:space="0" w:color="808080"/>
            </w:tcBorders>
            <w:shd w:val="clear" w:color="auto" w:fill="auto"/>
            <w:noWrap/>
            <w:vAlign w:val="center"/>
            <w:hideMark/>
          </w:tcPr>
          <w:p w14:paraId="2BE3CC6C" w14:textId="3F0B400D" w:rsidR="009639CD" w:rsidRPr="009639CD" w:rsidRDefault="009639CD" w:rsidP="009639CD">
            <w:pPr>
              <w:spacing w:after="0" w:line="240" w:lineRule="auto"/>
              <w:jc w:val="center"/>
              <w:rPr>
                <w:rFonts w:ascii="Calibri" w:eastAsia="Times New Roman" w:hAnsi="Calibri" w:cs="Calibri"/>
                <w:color w:val="000000"/>
                <w:kern w:val="0"/>
                <w:lang w:eastAsia="el-GR"/>
                <w14:ligatures w14:val="none"/>
              </w:rPr>
            </w:pPr>
            <w:r w:rsidRPr="009639CD">
              <w:rPr>
                <w:rFonts w:ascii="Calibri" w:eastAsia="Times New Roman" w:hAnsi="Calibri" w:cs="Calibri"/>
                <w:color w:val="000000"/>
                <w:kern w:val="0"/>
                <w:lang w:eastAsia="el-GR"/>
                <w14:ligatures w14:val="none"/>
              </w:rPr>
              <w:t>192.168.1.104:1303</w:t>
            </w:r>
          </w:p>
        </w:tc>
        <w:tc>
          <w:tcPr>
            <w:tcW w:w="2136" w:type="dxa"/>
            <w:tcBorders>
              <w:top w:val="nil"/>
              <w:left w:val="nil"/>
              <w:bottom w:val="single" w:sz="4" w:space="0" w:color="808080"/>
              <w:right w:val="single" w:sz="4" w:space="0" w:color="808080"/>
            </w:tcBorders>
            <w:shd w:val="clear" w:color="auto" w:fill="auto"/>
            <w:noWrap/>
            <w:vAlign w:val="center"/>
            <w:hideMark/>
          </w:tcPr>
          <w:p w14:paraId="5D26211A" w14:textId="77777777" w:rsidR="009639CD" w:rsidRPr="009639CD" w:rsidRDefault="009639CD" w:rsidP="009639CD">
            <w:pPr>
              <w:spacing w:after="0" w:line="240" w:lineRule="auto"/>
              <w:jc w:val="center"/>
              <w:rPr>
                <w:rFonts w:ascii="Calibri" w:eastAsia="Times New Roman" w:hAnsi="Calibri" w:cs="Calibri"/>
                <w:color w:val="000000"/>
                <w:kern w:val="0"/>
                <w:lang w:eastAsia="el-GR"/>
                <w14:ligatures w14:val="none"/>
              </w:rPr>
            </w:pPr>
            <w:r w:rsidRPr="009639CD">
              <w:rPr>
                <w:rFonts w:ascii="Calibri" w:eastAsia="Times New Roman" w:hAnsi="Calibri" w:cs="Calibri"/>
                <w:color w:val="000000"/>
                <w:kern w:val="0"/>
                <w:lang w:eastAsia="el-GR"/>
                <w14:ligatures w14:val="none"/>
              </w:rPr>
              <w:t>63.245.209.10:80</w:t>
            </w:r>
          </w:p>
        </w:tc>
        <w:tc>
          <w:tcPr>
            <w:tcW w:w="732" w:type="dxa"/>
            <w:tcBorders>
              <w:top w:val="nil"/>
              <w:left w:val="nil"/>
              <w:bottom w:val="single" w:sz="4" w:space="0" w:color="808080"/>
              <w:right w:val="single" w:sz="4" w:space="0" w:color="808080"/>
            </w:tcBorders>
            <w:shd w:val="clear" w:color="auto" w:fill="auto"/>
            <w:noWrap/>
            <w:vAlign w:val="center"/>
            <w:hideMark/>
          </w:tcPr>
          <w:p w14:paraId="1AD0C26E" w14:textId="77777777" w:rsidR="009639CD" w:rsidRPr="009639CD" w:rsidRDefault="009639CD" w:rsidP="009639CD">
            <w:pPr>
              <w:spacing w:after="0" w:line="240" w:lineRule="auto"/>
              <w:jc w:val="center"/>
              <w:rPr>
                <w:rFonts w:ascii="Calibri" w:eastAsia="Times New Roman" w:hAnsi="Calibri" w:cs="Calibri"/>
                <w:color w:val="000000"/>
                <w:kern w:val="0"/>
                <w:lang w:eastAsia="el-GR"/>
                <w14:ligatures w14:val="none"/>
              </w:rPr>
            </w:pPr>
            <w:r w:rsidRPr="009639CD">
              <w:rPr>
                <w:rFonts w:ascii="Calibri" w:eastAsia="Times New Roman" w:hAnsi="Calibri" w:cs="Calibri"/>
                <w:color w:val="000000"/>
                <w:kern w:val="0"/>
                <w:lang w:eastAsia="el-GR"/>
                <w14:ligatures w14:val="none"/>
              </w:rPr>
              <w:t>188</w:t>
            </w:r>
          </w:p>
        </w:tc>
      </w:tr>
      <w:tr w:rsidR="009639CD" w:rsidRPr="009639CD" w14:paraId="2E3F4EEB" w14:textId="77777777" w:rsidTr="009639CD">
        <w:trPr>
          <w:trHeight w:val="288"/>
        </w:trPr>
        <w:tc>
          <w:tcPr>
            <w:tcW w:w="2079" w:type="dxa"/>
            <w:tcBorders>
              <w:top w:val="nil"/>
              <w:left w:val="single" w:sz="4" w:space="0" w:color="808080"/>
              <w:bottom w:val="single" w:sz="4" w:space="0" w:color="808080"/>
              <w:right w:val="single" w:sz="4" w:space="0" w:color="808080"/>
            </w:tcBorders>
            <w:shd w:val="clear" w:color="auto" w:fill="auto"/>
            <w:noWrap/>
            <w:vAlign w:val="center"/>
            <w:hideMark/>
          </w:tcPr>
          <w:p w14:paraId="38BF323A" w14:textId="77777777" w:rsidR="009639CD" w:rsidRPr="009639CD" w:rsidRDefault="009639CD" w:rsidP="009639CD">
            <w:pPr>
              <w:spacing w:after="0" w:line="240" w:lineRule="auto"/>
              <w:jc w:val="center"/>
              <w:rPr>
                <w:rFonts w:ascii="Calibri" w:eastAsia="Times New Roman" w:hAnsi="Calibri" w:cs="Calibri"/>
                <w:color w:val="000000"/>
                <w:kern w:val="0"/>
                <w:lang w:eastAsia="el-GR"/>
                <w14:ligatures w14:val="none"/>
              </w:rPr>
            </w:pPr>
            <w:r w:rsidRPr="009639CD">
              <w:rPr>
                <w:rFonts w:ascii="Calibri" w:eastAsia="Times New Roman" w:hAnsi="Calibri" w:cs="Calibri"/>
                <w:color w:val="000000"/>
                <w:kern w:val="0"/>
                <w:lang w:eastAsia="el-GR"/>
                <w14:ligatures w14:val="none"/>
              </w:rPr>
              <w:t>192.168.1.104:1208</w:t>
            </w:r>
          </w:p>
        </w:tc>
        <w:tc>
          <w:tcPr>
            <w:tcW w:w="2136" w:type="dxa"/>
            <w:tcBorders>
              <w:top w:val="nil"/>
              <w:left w:val="nil"/>
              <w:bottom w:val="single" w:sz="4" w:space="0" w:color="808080"/>
              <w:right w:val="single" w:sz="4" w:space="0" w:color="808080"/>
            </w:tcBorders>
            <w:shd w:val="clear" w:color="auto" w:fill="auto"/>
            <w:noWrap/>
            <w:vAlign w:val="center"/>
            <w:hideMark/>
          </w:tcPr>
          <w:p w14:paraId="19F6A1A8" w14:textId="77777777" w:rsidR="009639CD" w:rsidRPr="009639CD" w:rsidRDefault="009639CD" w:rsidP="009639CD">
            <w:pPr>
              <w:spacing w:after="0" w:line="240" w:lineRule="auto"/>
              <w:jc w:val="center"/>
              <w:rPr>
                <w:rFonts w:ascii="Calibri" w:eastAsia="Times New Roman" w:hAnsi="Calibri" w:cs="Calibri"/>
                <w:color w:val="000000"/>
                <w:kern w:val="0"/>
                <w:lang w:eastAsia="el-GR"/>
                <w14:ligatures w14:val="none"/>
              </w:rPr>
            </w:pPr>
            <w:r w:rsidRPr="009639CD">
              <w:rPr>
                <w:rFonts w:ascii="Calibri" w:eastAsia="Times New Roman" w:hAnsi="Calibri" w:cs="Calibri"/>
                <w:color w:val="000000"/>
                <w:kern w:val="0"/>
                <w:lang w:eastAsia="el-GR"/>
                <w14:ligatures w14:val="none"/>
              </w:rPr>
              <w:t>198.189.255.73:80</w:t>
            </w:r>
          </w:p>
        </w:tc>
        <w:tc>
          <w:tcPr>
            <w:tcW w:w="732" w:type="dxa"/>
            <w:tcBorders>
              <w:top w:val="nil"/>
              <w:left w:val="nil"/>
              <w:bottom w:val="single" w:sz="4" w:space="0" w:color="808080"/>
              <w:right w:val="single" w:sz="4" w:space="0" w:color="808080"/>
            </w:tcBorders>
            <w:shd w:val="clear" w:color="auto" w:fill="auto"/>
            <w:noWrap/>
            <w:vAlign w:val="center"/>
            <w:hideMark/>
          </w:tcPr>
          <w:p w14:paraId="25A4618E" w14:textId="77777777" w:rsidR="009639CD" w:rsidRPr="009639CD" w:rsidRDefault="009639CD" w:rsidP="009639CD">
            <w:pPr>
              <w:spacing w:after="0" w:line="240" w:lineRule="auto"/>
              <w:jc w:val="center"/>
              <w:rPr>
                <w:rFonts w:ascii="Calibri" w:eastAsia="Times New Roman" w:hAnsi="Calibri" w:cs="Calibri"/>
                <w:color w:val="000000"/>
                <w:kern w:val="0"/>
                <w:lang w:eastAsia="el-GR"/>
                <w14:ligatures w14:val="none"/>
              </w:rPr>
            </w:pPr>
            <w:r w:rsidRPr="009639CD">
              <w:rPr>
                <w:rFonts w:ascii="Calibri" w:eastAsia="Times New Roman" w:hAnsi="Calibri" w:cs="Calibri"/>
                <w:color w:val="000000"/>
                <w:kern w:val="0"/>
                <w:lang w:eastAsia="el-GR"/>
                <w14:ligatures w14:val="none"/>
              </w:rPr>
              <w:t>2804</w:t>
            </w:r>
          </w:p>
        </w:tc>
      </w:tr>
      <w:tr w:rsidR="009639CD" w:rsidRPr="009639CD" w14:paraId="41201B4E" w14:textId="77777777" w:rsidTr="009639CD">
        <w:trPr>
          <w:trHeight w:val="288"/>
        </w:trPr>
        <w:tc>
          <w:tcPr>
            <w:tcW w:w="2079" w:type="dxa"/>
            <w:tcBorders>
              <w:top w:val="nil"/>
              <w:left w:val="single" w:sz="4" w:space="0" w:color="808080"/>
              <w:bottom w:val="single" w:sz="4" w:space="0" w:color="808080"/>
              <w:right w:val="single" w:sz="4" w:space="0" w:color="808080"/>
            </w:tcBorders>
            <w:shd w:val="clear" w:color="auto" w:fill="auto"/>
            <w:noWrap/>
            <w:vAlign w:val="center"/>
            <w:hideMark/>
          </w:tcPr>
          <w:p w14:paraId="4DC3480A" w14:textId="2DA4F8EF" w:rsidR="009639CD" w:rsidRPr="009639CD" w:rsidRDefault="009639CD" w:rsidP="009639CD">
            <w:pPr>
              <w:spacing w:after="0" w:line="240" w:lineRule="auto"/>
              <w:jc w:val="center"/>
              <w:rPr>
                <w:rFonts w:ascii="Calibri" w:eastAsia="Times New Roman" w:hAnsi="Calibri" w:cs="Calibri"/>
                <w:color w:val="000000"/>
                <w:kern w:val="0"/>
                <w:lang w:eastAsia="el-GR"/>
                <w14:ligatures w14:val="none"/>
              </w:rPr>
            </w:pPr>
            <w:r w:rsidRPr="009639CD">
              <w:rPr>
                <w:rFonts w:ascii="Calibri" w:eastAsia="Times New Roman" w:hAnsi="Calibri" w:cs="Calibri"/>
                <w:color w:val="000000"/>
                <w:kern w:val="0"/>
                <w:lang w:eastAsia="el-GR"/>
                <w14:ligatures w14:val="none"/>
              </w:rPr>
              <w:t>192.168.1.104:1310</w:t>
            </w:r>
          </w:p>
        </w:tc>
        <w:tc>
          <w:tcPr>
            <w:tcW w:w="2136" w:type="dxa"/>
            <w:tcBorders>
              <w:top w:val="nil"/>
              <w:left w:val="nil"/>
              <w:bottom w:val="single" w:sz="4" w:space="0" w:color="808080"/>
              <w:right w:val="single" w:sz="4" w:space="0" w:color="808080"/>
            </w:tcBorders>
            <w:shd w:val="clear" w:color="auto" w:fill="auto"/>
            <w:noWrap/>
            <w:vAlign w:val="center"/>
            <w:hideMark/>
          </w:tcPr>
          <w:p w14:paraId="57AF8A16" w14:textId="2CEEA3DF" w:rsidR="009639CD" w:rsidRPr="009639CD" w:rsidRDefault="009639CD" w:rsidP="009639CD">
            <w:pPr>
              <w:spacing w:after="0" w:line="240" w:lineRule="auto"/>
              <w:jc w:val="center"/>
              <w:rPr>
                <w:rFonts w:ascii="Calibri" w:eastAsia="Times New Roman" w:hAnsi="Calibri" w:cs="Calibri"/>
                <w:color w:val="000000"/>
                <w:kern w:val="0"/>
                <w:lang w:eastAsia="el-GR"/>
                <w14:ligatures w14:val="none"/>
              </w:rPr>
            </w:pPr>
            <w:r w:rsidRPr="009639CD">
              <w:rPr>
                <w:rFonts w:ascii="Calibri" w:eastAsia="Times New Roman" w:hAnsi="Calibri" w:cs="Calibri"/>
                <w:color w:val="000000"/>
                <w:kern w:val="0"/>
                <w:lang w:eastAsia="el-GR"/>
                <w14:ligatures w14:val="none"/>
              </w:rPr>
              <w:t>192.168.1.1:445</w:t>
            </w:r>
          </w:p>
        </w:tc>
        <w:tc>
          <w:tcPr>
            <w:tcW w:w="732" w:type="dxa"/>
            <w:tcBorders>
              <w:top w:val="nil"/>
              <w:left w:val="nil"/>
              <w:bottom w:val="single" w:sz="4" w:space="0" w:color="808080"/>
              <w:right w:val="single" w:sz="4" w:space="0" w:color="808080"/>
            </w:tcBorders>
            <w:shd w:val="clear" w:color="auto" w:fill="auto"/>
            <w:noWrap/>
            <w:vAlign w:val="center"/>
            <w:hideMark/>
          </w:tcPr>
          <w:p w14:paraId="045161C3" w14:textId="77777777" w:rsidR="009639CD" w:rsidRPr="009639CD" w:rsidRDefault="009639CD" w:rsidP="009639CD">
            <w:pPr>
              <w:spacing w:after="0" w:line="240" w:lineRule="auto"/>
              <w:jc w:val="center"/>
              <w:rPr>
                <w:rFonts w:ascii="Calibri" w:eastAsia="Times New Roman" w:hAnsi="Calibri" w:cs="Calibri"/>
                <w:color w:val="000000"/>
                <w:kern w:val="0"/>
                <w:lang w:eastAsia="el-GR"/>
                <w14:ligatures w14:val="none"/>
              </w:rPr>
            </w:pPr>
            <w:r w:rsidRPr="009639CD">
              <w:rPr>
                <w:rFonts w:ascii="Calibri" w:eastAsia="Times New Roman" w:hAnsi="Calibri" w:cs="Calibri"/>
                <w:color w:val="000000"/>
                <w:kern w:val="0"/>
                <w:lang w:eastAsia="el-GR"/>
                <w14:ligatures w14:val="none"/>
              </w:rPr>
              <w:t>4</w:t>
            </w:r>
          </w:p>
        </w:tc>
      </w:tr>
      <w:tr w:rsidR="009639CD" w:rsidRPr="009639CD" w14:paraId="4F584ED3" w14:textId="77777777" w:rsidTr="009639CD">
        <w:trPr>
          <w:trHeight w:val="288"/>
        </w:trPr>
        <w:tc>
          <w:tcPr>
            <w:tcW w:w="2079" w:type="dxa"/>
            <w:tcBorders>
              <w:top w:val="nil"/>
              <w:left w:val="single" w:sz="4" w:space="0" w:color="808080"/>
              <w:bottom w:val="single" w:sz="4" w:space="0" w:color="808080"/>
              <w:right w:val="single" w:sz="4" w:space="0" w:color="808080"/>
            </w:tcBorders>
            <w:shd w:val="clear" w:color="auto" w:fill="auto"/>
            <w:noWrap/>
            <w:vAlign w:val="center"/>
            <w:hideMark/>
          </w:tcPr>
          <w:p w14:paraId="07C45249" w14:textId="77777777" w:rsidR="009639CD" w:rsidRPr="009639CD" w:rsidRDefault="009639CD" w:rsidP="009639CD">
            <w:pPr>
              <w:spacing w:after="0" w:line="240" w:lineRule="auto"/>
              <w:jc w:val="center"/>
              <w:rPr>
                <w:rFonts w:ascii="Calibri" w:eastAsia="Times New Roman" w:hAnsi="Calibri" w:cs="Calibri"/>
                <w:color w:val="000000"/>
                <w:kern w:val="0"/>
                <w:lang w:eastAsia="el-GR"/>
                <w14:ligatures w14:val="none"/>
              </w:rPr>
            </w:pPr>
            <w:r w:rsidRPr="009639CD">
              <w:rPr>
                <w:rFonts w:ascii="Calibri" w:eastAsia="Times New Roman" w:hAnsi="Calibri" w:cs="Calibri"/>
                <w:color w:val="000000"/>
                <w:kern w:val="0"/>
                <w:lang w:eastAsia="el-GR"/>
                <w14:ligatures w14:val="none"/>
              </w:rPr>
              <w:t>127.0.0.1:1301</w:t>
            </w:r>
          </w:p>
        </w:tc>
        <w:tc>
          <w:tcPr>
            <w:tcW w:w="2136" w:type="dxa"/>
            <w:tcBorders>
              <w:top w:val="nil"/>
              <w:left w:val="nil"/>
              <w:bottom w:val="single" w:sz="4" w:space="0" w:color="808080"/>
              <w:right w:val="single" w:sz="4" w:space="0" w:color="808080"/>
            </w:tcBorders>
            <w:shd w:val="clear" w:color="auto" w:fill="auto"/>
            <w:noWrap/>
            <w:vAlign w:val="center"/>
            <w:hideMark/>
          </w:tcPr>
          <w:p w14:paraId="119570EC" w14:textId="77777777" w:rsidR="009639CD" w:rsidRPr="009639CD" w:rsidRDefault="009639CD" w:rsidP="009639CD">
            <w:pPr>
              <w:spacing w:after="0" w:line="240" w:lineRule="auto"/>
              <w:jc w:val="center"/>
              <w:rPr>
                <w:rFonts w:ascii="Calibri" w:eastAsia="Times New Roman" w:hAnsi="Calibri" w:cs="Calibri"/>
                <w:color w:val="000000"/>
                <w:kern w:val="0"/>
                <w:lang w:eastAsia="el-GR"/>
                <w14:ligatures w14:val="none"/>
              </w:rPr>
            </w:pPr>
            <w:r w:rsidRPr="009639CD">
              <w:rPr>
                <w:rFonts w:ascii="Calibri" w:eastAsia="Times New Roman" w:hAnsi="Calibri" w:cs="Calibri"/>
                <w:color w:val="000000"/>
                <w:kern w:val="0"/>
                <w:lang w:eastAsia="el-GR"/>
                <w14:ligatures w14:val="none"/>
              </w:rPr>
              <w:t>127.0.0.1:1302</w:t>
            </w:r>
          </w:p>
        </w:tc>
        <w:tc>
          <w:tcPr>
            <w:tcW w:w="732" w:type="dxa"/>
            <w:tcBorders>
              <w:top w:val="nil"/>
              <w:left w:val="nil"/>
              <w:bottom w:val="single" w:sz="4" w:space="0" w:color="808080"/>
              <w:right w:val="single" w:sz="4" w:space="0" w:color="808080"/>
            </w:tcBorders>
            <w:shd w:val="clear" w:color="auto" w:fill="auto"/>
            <w:noWrap/>
            <w:vAlign w:val="center"/>
            <w:hideMark/>
          </w:tcPr>
          <w:p w14:paraId="2D19BC44" w14:textId="77777777" w:rsidR="009639CD" w:rsidRPr="009639CD" w:rsidRDefault="009639CD" w:rsidP="009639CD">
            <w:pPr>
              <w:spacing w:after="0" w:line="240" w:lineRule="auto"/>
              <w:jc w:val="center"/>
              <w:rPr>
                <w:rFonts w:ascii="Calibri" w:eastAsia="Times New Roman" w:hAnsi="Calibri" w:cs="Calibri"/>
                <w:color w:val="000000"/>
                <w:kern w:val="0"/>
                <w:lang w:eastAsia="el-GR"/>
                <w14:ligatures w14:val="none"/>
              </w:rPr>
            </w:pPr>
            <w:r w:rsidRPr="009639CD">
              <w:rPr>
                <w:rFonts w:ascii="Calibri" w:eastAsia="Times New Roman" w:hAnsi="Calibri" w:cs="Calibri"/>
                <w:color w:val="000000"/>
                <w:kern w:val="0"/>
                <w:lang w:eastAsia="el-GR"/>
                <w14:ligatures w14:val="none"/>
              </w:rPr>
              <w:t>188</w:t>
            </w:r>
          </w:p>
        </w:tc>
      </w:tr>
      <w:tr w:rsidR="009639CD" w:rsidRPr="009639CD" w14:paraId="666E3C2B" w14:textId="77777777" w:rsidTr="009639CD">
        <w:trPr>
          <w:trHeight w:val="288"/>
        </w:trPr>
        <w:tc>
          <w:tcPr>
            <w:tcW w:w="2079" w:type="dxa"/>
            <w:tcBorders>
              <w:top w:val="nil"/>
              <w:left w:val="single" w:sz="4" w:space="0" w:color="808080"/>
              <w:bottom w:val="single" w:sz="4" w:space="0" w:color="808080"/>
              <w:right w:val="single" w:sz="4" w:space="0" w:color="808080"/>
            </w:tcBorders>
            <w:shd w:val="clear" w:color="auto" w:fill="auto"/>
            <w:noWrap/>
            <w:vAlign w:val="center"/>
            <w:hideMark/>
          </w:tcPr>
          <w:p w14:paraId="09D4D17E" w14:textId="77777777" w:rsidR="009639CD" w:rsidRPr="009639CD" w:rsidRDefault="009639CD" w:rsidP="009639CD">
            <w:pPr>
              <w:spacing w:after="0" w:line="240" w:lineRule="auto"/>
              <w:jc w:val="center"/>
              <w:rPr>
                <w:rFonts w:ascii="Calibri" w:eastAsia="Times New Roman" w:hAnsi="Calibri" w:cs="Calibri"/>
                <w:color w:val="000000"/>
                <w:kern w:val="0"/>
                <w:lang w:eastAsia="el-GR"/>
                <w14:ligatures w14:val="none"/>
              </w:rPr>
            </w:pPr>
            <w:r w:rsidRPr="009639CD">
              <w:rPr>
                <w:rFonts w:ascii="Calibri" w:eastAsia="Times New Roman" w:hAnsi="Calibri" w:cs="Calibri"/>
                <w:color w:val="000000"/>
                <w:kern w:val="0"/>
                <w:lang w:eastAsia="el-GR"/>
                <w14:ligatures w14:val="none"/>
              </w:rPr>
              <w:t>192.168.1.104:1304</w:t>
            </w:r>
          </w:p>
        </w:tc>
        <w:tc>
          <w:tcPr>
            <w:tcW w:w="2136" w:type="dxa"/>
            <w:tcBorders>
              <w:top w:val="nil"/>
              <w:left w:val="nil"/>
              <w:bottom w:val="single" w:sz="4" w:space="0" w:color="808080"/>
              <w:right w:val="single" w:sz="4" w:space="0" w:color="808080"/>
            </w:tcBorders>
            <w:shd w:val="clear" w:color="auto" w:fill="auto"/>
            <w:noWrap/>
            <w:vAlign w:val="center"/>
            <w:hideMark/>
          </w:tcPr>
          <w:p w14:paraId="44758446" w14:textId="5A115A95" w:rsidR="009639CD" w:rsidRPr="009639CD" w:rsidRDefault="009639CD" w:rsidP="009639CD">
            <w:pPr>
              <w:spacing w:after="0" w:line="240" w:lineRule="auto"/>
              <w:jc w:val="center"/>
              <w:rPr>
                <w:rFonts w:ascii="Calibri" w:eastAsia="Times New Roman" w:hAnsi="Calibri" w:cs="Calibri"/>
                <w:color w:val="000000"/>
                <w:kern w:val="0"/>
                <w:lang w:eastAsia="el-GR"/>
                <w14:ligatures w14:val="none"/>
              </w:rPr>
            </w:pPr>
            <w:r w:rsidRPr="009639CD">
              <w:rPr>
                <w:rFonts w:ascii="Calibri" w:eastAsia="Times New Roman" w:hAnsi="Calibri" w:cs="Calibri"/>
                <w:color w:val="000000"/>
                <w:kern w:val="0"/>
                <w:lang w:eastAsia="el-GR"/>
                <w14:ligatures w14:val="none"/>
              </w:rPr>
              <w:t>208.97.132.223:995</w:t>
            </w:r>
          </w:p>
        </w:tc>
        <w:tc>
          <w:tcPr>
            <w:tcW w:w="732" w:type="dxa"/>
            <w:tcBorders>
              <w:top w:val="nil"/>
              <w:left w:val="nil"/>
              <w:bottom w:val="single" w:sz="4" w:space="0" w:color="808080"/>
              <w:right w:val="single" w:sz="4" w:space="0" w:color="808080"/>
            </w:tcBorders>
            <w:shd w:val="clear" w:color="auto" w:fill="auto"/>
            <w:noWrap/>
            <w:vAlign w:val="center"/>
            <w:hideMark/>
          </w:tcPr>
          <w:p w14:paraId="6B603F6D" w14:textId="77777777" w:rsidR="009639CD" w:rsidRPr="009639CD" w:rsidRDefault="009639CD" w:rsidP="009639CD">
            <w:pPr>
              <w:spacing w:after="0" w:line="240" w:lineRule="auto"/>
              <w:jc w:val="center"/>
              <w:rPr>
                <w:rFonts w:ascii="Calibri" w:eastAsia="Times New Roman" w:hAnsi="Calibri" w:cs="Calibri"/>
                <w:color w:val="000000"/>
                <w:kern w:val="0"/>
                <w:lang w:eastAsia="el-GR"/>
                <w14:ligatures w14:val="none"/>
              </w:rPr>
            </w:pPr>
            <w:r w:rsidRPr="009639CD">
              <w:rPr>
                <w:rFonts w:ascii="Calibri" w:eastAsia="Times New Roman" w:hAnsi="Calibri" w:cs="Calibri"/>
                <w:color w:val="000000"/>
                <w:kern w:val="0"/>
                <w:lang w:eastAsia="el-GR"/>
                <w14:ligatures w14:val="none"/>
              </w:rPr>
              <w:t>188</w:t>
            </w:r>
          </w:p>
        </w:tc>
      </w:tr>
      <w:tr w:rsidR="009639CD" w:rsidRPr="009639CD" w14:paraId="7B9104AA" w14:textId="77777777" w:rsidTr="009639CD">
        <w:trPr>
          <w:trHeight w:val="288"/>
        </w:trPr>
        <w:tc>
          <w:tcPr>
            <w:tcW w:w="2079" w:type="dxa"/>
            <w:tcBorders>
              <w:top w:val="nil"/>
              <w:left w:val="single" w:sz="4" w:space="0" w:color="808080"/>
              <w:bottom w:val="single" w:sz="4" w:space="0" w:color="808080"/>
              <w:right w:val="single" w:sz="4" w:space="0" w:color="808080"/>
            </w:tcBorders>
            <w:shd w:val="clear" w:color="auto" w:fill="auto"/>
            <w:noWrap/>
            <w:vAlign w:val="center"/>
            <w:hideMark/>
          </w:tcPr>
          <w:p w14:paraId="2E073C54" w14:textId="66CCE549" w:rsidR="009639CD" w:rsidRPr="009639CD" w:rsidRDefault="009639CD" w:rsidP="009639CD">
            <w:pPr>
              <w:spacing w:after="0" w:line="240" w:lineRule="auto"/>
              <w:jc w:val="center"/>
              <w:rPr>
                <w:rFonts w:ascii="Calibri" w:eastAsia="Times New Roman" w:hAnsi="Calibri" w:cs="Calibri"/>
                <w:color w:val="000000"/>
                <w:kern w:val="0"/>
                <w:lang w:eastAsia="el-GR"/>
                <w14:ligatures w14:val="none"/>
              </w:rPr>
            </w:pPr>
            <w:r w:rsidRPr="009639CD">
              <w:rPr>
                <w:rFonts w:ascii="Calibri" w:eastAsia="Times New Roman" w:hAnsi="Calibri" w:cs="Calibri"/>
                <w:color w:val="000000"/>
                <w:kern w:val="0"/>
                <w:lang w:eastAsia="el-GR"/>
                <w14:ligatures w14:val="none"/>
              </w:rPr>
              <w:t>127.0.0.1:1302</w:t>
            </w:r>
          </w:p>
        </w:tc>
        <w:tc>
          <w:tcPr>
            <w:tcW w:w="2136" w:type="dxa"/>
            <w:tcBorders>
              <w:top w:val="nil"/>
              <w:left w:val="nil"/>
              <w:bottom w:val="single" w:sz="4" w:space="0" w:color="808080"/>
              <w:right w:val="single" w:sz="4" w:space="0" w:color="808080"/>
            </w:tcBorders>
            <w:shd w:val="clear" w:color="auto" w:fill="auto"/>
            <w:noWrap/>
            <w:vAlign w:val="center"/>
            <w:hideMark/>
          </w:tcPr>
          <w:p w14:paraId="66A21BE9" w14:textId="77777777" w:rsidR="009639CD" w:rsidRPr="009639CD" w:rsidRDefault="009639CD" w:rsidP="009639CD">
            <w:pPr>
              <w:spacing w:after="0" w:line="240" w:lineRule="auto"/>
              <w:jc w:val="center"/>
              <w:rPr>
                <w:rFonts w:ascii="Calibri" w:eastAsia="Times New Roman" w:hAnsi="Calibri" w:cs="Calibri"/>
                <w:color w:val="000000"/>
                <w:kern w:val="0"/>
                <w:lang w:eastAsia="el-GR"/>
                <w14:ligatures w14:val="none"/>
              </w:rPr>
            </w:pPr>
            <w:r w:rsidRPr="009639CD">
              <w:rPr>
                <w:rFonts w:ascii="Calibri" w:eastAsia="Times New Roman" w:hAnsi="Calibri" w:cs="Calibri"/>
                <w:color w:val="000000"/>
                <w:kern w:val="0"/>
                <w:lang w:eastAsia="el-GR"/>
                <w14:ligatures w14:val="none"/>
              </w:rPr>
              <w:t>127.0.0.1:1301</w:t>
            </w:r>
          </w:p>
        </w:tc>
        <w:tc>
          <w:tcPr>
            <w:tcW w:w="732" w:type="dxa"/>
            <w:tcBorders>
              <w:top w:val="nil"/>
              <w:left w:val="nil"/>
              <w:bottom w:val="single" w:sz="4" w:space="0" w:color="808080"/>
              <w:right w:val="single" w:sz="4" w:space="0" w:color="808080"/>
            </w:tcBorders>
            <w:shd w:val="clear" w:color="auto" w:fill="auto"/>
            <w:noWrap/>
            <w:vAlign w:val="center"/>
            <w:hideMark/>
          </w:tcPr>
          <w:p w14:paraId="741598BA" w14:textId="77777777" w:rsidR="009639CD" w:rsidRPr="009639CD" w:rsidRDefault="009639CD" w:rsidP="009639CD">
            <w:pPr>
              <w:spacing w:after="0" w:line="240" w:lineRule="auto"/>
              <w:jc w:val="center"/>
              <w:rPr>
                <w:rFonts w:ascii="Calibri" w:eastAsia="Times New Roman" w:hAnsi="Calibri" w:cs="Calibri"/>
                <w:color w:val="000000"/>
                <w:kern w:val="0"/>
                <w:lang w:eastAsia="el-GR"/>
                <w14:ligatures w14:val="none"/>
              </w:rPr>
            </w:pPr>
            <w:r w:rsidRPr="009639CD">
              <w:rPr>
                <w:rFonts w:ascii="Calibri" w:eastAsia="Times New Roman" w:hAnsi="Calibri" w:cs="Calibri"/>
                <w:color w:val="000000"/>
                <w:kern w:val="0"/>
                <w:lang w:eastAsia="el-GR"/>
                <w14:ligatures w14:val="none"/>
              </w:rPr>
              <w:t>188</w:t>
            </w:r>
          </w:p>
        </w:tc>
      </w:tr>
      <w:tr w:rsidR="009639CD" w:rsidRPr="009639CD" w14:paraId="22294425" w14:textId="77777777" w:rsidTr="009639CD">
        <w:trPr>
          <w:trHeight w:val="288"/>
        </w:trPr>
        <w:tc>
          <w:tcPr>
            <w:tcW w:w="2079" w:type="dxa"/>
            <w:tcBorders>
              <w:top w:val="nil"/>
              <w:left w:val="single" w:sz="4" w:space="0" w:color="808080"/>
              <w:bottom w:val="single" w:sz="4" w:space="0" w:color="808080"/>
              <w:right w:val="single" w:sz="4" w:space="0" w:color="808080"/>
            </w:tcBorders>
            <w:shd w:val="clear" w:color="auto" w:fill="auto"/>
            <w:noWrap/>
            <w:vAlign w:val="center"/>
            <w:hideMark/>
          </w:tcPr>
          <w:p w14:paraId="056CD995" w14:textId="77777777" w:rsidR="009639CD" w:rsidRPr="009639CD" w:rsidRDefault="009639CD" w:rsidP="009639CD">
            <w:pPr>
              <w:spacing w:after="0" w:line="240" w:lineRule="auto"/>
              <w:jc w:val="center"/>
              <w:rPr>
                <w:rFonts w:ascii="Calibri" w:eastAsia="Times New Roman" w:hAnsi="Calibri" w:cs="Calibri"/>
                <w:color w:val="000000"/>
                <w:kern w:val="0"/>
                <w:lang w:eastAsia="el-GR"/>
                <w14:ligatures w14:val="none"/>
              </w:rPr>
            </w:pPr>
            <w:r w:rsidRPr="009639CD">
              <w:rPr>
                <w:rFonts w:ascii="Calibri" w:eastAsia="Times New Roman" w:hAnsi="Calibri" w:cs="Calibri"/>
                <w:color w:val="000000"/>
                <w:kern w:val="0"/>
                <w:lang w:eastAsia="el-GR"/>
                <w14:ligatures w14:val="none"/>
              </w:rPr>
              <w:t>192.168.1.104:1307</w:t>
            </w:r>
          </w:p>
        </w:tc>
        <w:tc>
          <w:tcPr>
            <w:tcW w:w="2136" w:type="dxa"/>
            <w:tcBorders>
              <w:top w:val="nil"/>
              <w:left w:val="nil"/>
              <w:bottom w:val="single" w:sz="4" w:space="0" w:color="808080"/>
              <w:right w:val="single" w:sz="4" w:space="0" w:color="808080"/>
            </w:tcBorders>
            <w:shd w:val="clear" w:color="auto" w:fill="auto"/>
            <w:noWrap/>
            <w:vAlign w:val="center"/>
            <w:hideMark/>
          </w:tcPr>
          <w:p w14:paraId="3BE3EB4B" w14:textId="77777777" w:rsidR="009639CD" w:rsidRPr="009639CD" w:rsidRDefault="009639CD" w:rsidP="009639CD">
            <w:pPr>
              <w:spacing w:after="0" w:line="240" w:lineRule="auto"/>
              <w:jc w:val="center"/>
              <w:rPr>
                <w:rFonts w:ascii="Calibri" w:eastAsia="Times New Roman" w:hAnsi="Calibri" w:cs="Calibri"/>
                <w:color w:val="000000"/>
                <w:kern w:val="0"/>
                <w:lang w:eastAsia="el-GR"/>
                <w14:ligatures w14:val="none"/>
              </w:rPr>
            </w:pPr>
            <w:r w:rsidRPr="009639CD">
              <w:rPr>
                <w:rFonts w:ascii="Calibri" w:eastAsia="Times New Roman" w:hAnsi="Calibri" w:cs="Calibri"/>
                <w:color w:val="000000"/>
                <w:kern w:val="0"/>
                <w:lang w:eastAsia="el-GR"/>
                <w14:ligatures w14:val="none"/>
              </w:rPr>
              <w:t>208.97.132.223:995</w:t>
            </w:r>
          </w:p>
        </w:tc>
        <w:tc>
          <w:tcPr>
            <w:tcW w:w="732" w:type="dxa"/>
            <w:tcBorders>
              <w:top w:val="nil"/>
              <w:left w:val="nil"/>
              <w:bottom w:val="single" w:sz="4" w:space="0" w:color="808080"/>
              <w:right w:val="single" w:sz="4" w:space="0" w:color="808080"/>
            </w:tcBorders>
            <w:shd w:val="clear" w:color="auto" w:fill="auto"/>
            <w:noWrap/>
            <w:vAlign w:val="center"/>
            <w:hideMark/>
          </w:tcPr>
          <w:p w14:paraId="31C65EA2" w14:textId="77777777" w:rsidR="009639CD" w:rsidRPr="009639CD" w:rsidRDefault="009639CD" w:rsidP="009639CD">
            <w:pPr>
              <w:spacing w:after="0" w:line="240" w:lineRule="auto"/>
              <w:jc w:val="center"/>
              <w:rPr>
                <w:rFonts w:ascii="Calibri" w:eastAsia="Times New Roman" w:hAnsi="Calibri" w:cs="Calibri"/>
                <w:color w:val="000000"/>
                <w:kern w:val="0"/>
                <w:lang w:eastAsia="el-GR"/>
                <w14:ligatures w14:val="none"/>
              </w:rPr>
            </w:pPr>
            <w:r w:rsidRPr="009639CD">
              <w:rPr>
                <w:rFonts w:ascii="Calibri" w:eastAsia="Times New Roman" w:hAnsi="Calibri" w:cs="Calibri"/>
                <w:color w:val="000000"/>
                <w:kern w:val="0"/>
                <w:lang w:eastAsia="el-GR"/>
                <w14:ligatures w14:val="none"/>
              </w:rPr>
              <w:t>188</w:t>
            </w:r>
          </w:p>
        </w:tc>
      </w:tr>
      <w:tr w:rsidR="009639CD" w:rsidRPr="009639CD" w14:paraId="04BBA1A9" w14:textId="77777777" w:rsidTr="009639CD">
        <w:trPr>
          <w:trHeight w:val="288"/>
        </w:trPr>
        <w:tc>
          <w:tcPr>
            <w:tcW w:w="2079" w:type="dxa"/>
            <w:tcBorders>
              <w:top w:val="nil"/>
              <w:left w:val="single" w:sz="4" w:space="0" w:color="808080"/>
              <w:bottom w:val="single" w:sz="4" w:space="0" w:color="808080"/>
              <w:right w:val="single" w:sz="4" w:space="0" w:color="808080"/>
            </w:tcBorders>
            <w:shd w:val="clear" w:color="auto" w:fill="auto"/>
            <w:noWrap/>
            <w:vAlign w:val="center"/>
            <w:hideMark/>
          </w:tcPr>
          <w:p w14:paraId="24280A5F" w14:textId="77777777" w:rsidR="009639CD" w:rsidRPr="009639CD" w:rsidRDefault="009639CD" w:rsidP="009639CD">
            <w:pPr>
              <w:spacing w:after="0" w:line="240" w:lineRule="auto"/>
              <w:jc w:val="center"/>
              <w:rPr>
                <w:rFonts w:ascii="Calibri" w:eastAsia="Times New Roman" w:hAnsi="Calibri" w:cs="Calibri"/>
                <w:color w:val="000000"/>
                <w:kern w:val="0"/>
                <w:lang w:eastAsia="el-GR"/>
                <w14:ligatures w14:val="none"/>
              </w:rPr>
            </w:pPr>
            <w:r w:rsidRPr="009639CD">
              <w:rPr>
                <w:rFonts w:ascii="Calibri" w:eastAsia="Times New Roman" w:hAnsi="Calibri" w:cs="Calibri"/>
                <w:color w:val="000000"/>
                <w:kern w:val="0"/>
                <w:lang w:eastAsia="el-GR"/>
                <w14:ligatures w14:val="none"/>
              </w:rPr>
              <w:t>127.0.0.1:1300</w:t>
            </w:r>
          </w:p>
        </w:tc>
        <w:tc>
          <w:tcPr>
            <w:tcW w:w="2136" w:type="dxa"/>
            <w:tcBorders>
              <w:top w:val="nil"/>
              <w:left w:val="nil"/>
              <w:bottom w:val="single" w:sz="4" w:space="0" w:color="808080"/>
              <w:right w:val="single" w:sz="4" w:space="0" w:color="808080"/>
            </w:tcBorders>
            <w:shd w:val="clear" w:color="auto" w:fill="auto"/>
            <w:noWrap/>
            <w:vAlign w:val="center"/>
            <w:hideMark/>
          </w:tcPr>
          <w:p w14:paraId="2F22AA91" w14:textId="77777777" w:rsidR="009639CD" w:rsidRPr="009639CD" w:rsidRDefault="009639CD" w:rsidP="009639CD">
            <w:pPr>
              <w:spacing w:after="0" w:line="240" w:lineRule="auto"/>
              <w:jc w:val="center"/>
              <w:rPr>
                <w:rFonts w:ascii="Calibri" w:eastAsia="Times New Roman" w:hAnsi="Calibri" w:cs="Calibri"/>
                <w:color w:val="000000"/>
                <w:kern w:val="0"/>
                <w:lang w:eastAsia="el-GR"/>
                <w14:ligatures w14:val="none"/>
              </w:rPr>
            </w:pPr>
            <w:r w:rsidRPr="009639CD">
              <w:rPr>
                <w:rFonts w:ascii="Calibri" w:eastAsia="Times New Roman" w:hAnsi="Calibri" w:cs="Calibri"/>
                <w:color w:val="000000"/>
                <w:kern w:val="0"/>
                <w:lang w:eastAsia="el-GR"/>
                <w14:ligatures w14:val="none"/>
              </w:rPr>
              <w:t>127.0.0.1:1299</w:t>
            </w:r>
          </w:p>
        </w:tc>
        <w:tc>
          <w:tcPr>
            <w:tcW w:w="732" w:type="dxa"/>
            <w:tcBorders>
              <w:top w:val="nil"/>
              <w:left w:val="nil"/>
              <w:bottom w:val="single" w:sz="4" w:space="0" w:color="808080"/>
              <w:right w:val="single" w:sz="4" w:space="0" w:color="808080"/>
            </w:tcBorders>
            <w:shd w:val="clear" w:color="auto" w:fill="auto"/>
            <w:noWrap/>
            <w:vAlign w:val="center"/>
            <w:hideMark/>
          </w:tcPr>
          <w:p w14:paraId="5FF63E29" w14:textId="77777777" w:rsidR="009639CD" w:rsidRPr="009639CD" w:rsidRDefault="009639CD" w:rsidP="009639CD">
            <w:pPr>
              <w:spacing w:after="0" w:line="240" w:lineRule="auto"/>
              <w:jc w:val="center"/>
              <w:rPr>
                <w:rFonts w:ascii="Calibri" w:eastAsia="Times New Roman" w:hAnsi="Calibri" w:cs="Calibri"/>
                <w:color w:val="000000"/>
                <w:kern w:val="0"/>
                <w:lang w:eastAsia="el-GR"/>
                <w14:ligatures w14:val="none"/>
              </w:rPr>
            </w:pPr>
            <w:r w:rsidRPr="009639CD">
              <w:rPr>
                <w:rFonts w:ascii="Calibri" w:eastAsia="Times New Roman" w:hAnsi="Calibri" w:cs="Calibri"/>
                <w:color w:val="000000"/>
                <w:kern w:val="0"/>
                <w:lang w:eastAsia="el-GR"/>
                <w14:ligatures w14:val="none"/>
              </w:rPr>
              <w:t>188</w:t>
            </w:r>
          </w:p>
        </w:tc>
      </w:tr>
      <w:tr w:rsidR="009639CD" w:rsidRPr="009639CD" w14:paraId="03D80CC5" w14:textId="77777777" w:rsidTr="009639CD">
        <w:trPr>
          <w:trHeight w:val="288"/>
        </w:trPr>
        <w:tc>
          <w:tcPr>
            <w:tcW w:w="2079" w:type="dxa"/>
            <w:tcBorders>
              <w:top w:val="nil"/>
              <w:left w:val="single" w:sz="4" w:space="0" w:color="808080"/>
              <w:bottom w:val="single" w:sz="4" w:space="0" w:color="808080"/>
              <w:right w:val="single" w:sz="4" w:space="0" w:color="808080"/>
            </w:tcBorders>
            <w:shd w:val="clear" w:color="auto" w:fill="auto"/>
            <w:noWrap/>
            <w:vAlign w:val="center"/>
            <w:hideMark/>
          </w:tcPr>
          <w:p w14:paraId="2D35800D" w14:textId="77777777" w:rsidR="009639CD" w:rsidRPr="009639CD" w:rsidRDefault="009639CD" w:rsidP="009639CD">
            <w:pPr>
              <w:spacing w:after="0" w:line="240" w:lineRule="auto"/>
              <w:jc w:val="center"/>
              <w:rPr>
                <w:rFonts w:ascii="Calibri" w:eastAsia="Times New Roman" w:hAnsi="Calibri" w:cs="Calibri"/>
                <w:color w:val="000000"/>
                <w:kern w:val="0"/>
                <w:lang w:eastAsia="el-GR"/>
                <w14:ligatures w14:val="none"/>
              </w:rPr>
            </w:pPr>
            <w:r w:rsidRPr="009639CD">
              <w:rPr>
                <w:rFonts w:ascii="Calibri" w:eastAsia="Times New Roman" w:hAnsi="Calibri" w:cs="Calibri"/>
                <w:color w:val="000000"/>
                <w:kern w:val="0"/>
                <w:lang w:eastAsia="el-GR"/>
                <w14:ligatures w14:val="none"/>
              </w:rPr>
              <w:t>127.0.0.1:1299</w:t>
            </w:r>
          </w:p>
        </w:tc>
        <w:tc>
          <w:tcPr>
            <w:tcW w:w="2136" w:type="dxa"/>
            <w:tcBorders>
              <w:top w:val="nil"/>
              <w:left w:val="nil"/>
              <w:bottom w:val="single" w:sz="4" w:space="0" w:color="808080"/>
              <w:right w:val="single" w:sz="4" w:space="0" w:color="808080"/>
            </w:tcBorders>
            <w:shd w:val="clear" w:color="auto" w:fill="auto"/>
            <w:noWrap/>
            <w:vAlign w:val="center"/>
            <w:hideMark/>
          </w:tcPr>
          <w:p w14:paraId="787E3A47" w14:textId="5D851595" w:rsidR="009639CD" w:rsidRPr="009639CD" w:rsidRDefault="009639CD" w:rsidP="009639CD">
            <w:pPr>
              <w:spacing w:after="0" w:line="240" w:lineRule="auto"/>
              <w:jc w:val="center"/>
              <w:rPr>
                <w:rFonts w:ascii="Calibri" w:eastAsia="Times New Roman" w:hAnsi="Calibri" w:cs="Calibri"/>
                <w:color w:val="000000"/>
                <w:kern w:val="0"/>
                <w:lang w:eastAsia="el-GR"/>
                <w14:ligatures w14:val="none"/>
              </w:rPr>
            </w:pPr>
            <w:r w:rsidRPr="009639CD">
              <w:rPr>
                <w:rFonts w:ascii="Calibri" w:eastAsia="Times New Roman" w:hAnsi="Calibri" w:cs="Calibri"/>
                <w:color w:val="000000"/>
                <w:kern w:val="0"/>
                <w:lang w:eastAsia="el-GR"/>
                <w14:ligatures w14:val="none"/>
              </w:rPr>
              <w:t>127.0.0.1:1300</w:t>
            </w:r>
          </w:p>
        </w:tc>
        <w:tc>
          <w:tcPr>
            <w:tcW w:w="732" w:type="dxa"/>
            <w:tcBorders>
              <w:top w:val="nil"/>
              <w:left w:val="nil"/>
              <w:bottom w:val="single" w:sz="4" w:space="0" w:color="808080"/>
              <w:right w:val="single" w:sz="4" w:space="0" w:color="808080"/>
            </w:tcBorders>
            <w:shd w:val="clear" w:color="auto" w:fill="auto"/>
            <w:noWrap/>
            <w:vAlign w:val="center"/>
            <w:hideMark/>
          </w:tcPr>
          <w:p w14:paraId="1D8EA18B" w14:textId="77777777" w:rsidR="009639CD" w:rsidRPr="009639CD" w:rsidRDefault="009639CD" w:rsidP="009639CD">
            <w:pPr>
              <w:spacing w:after="0" w:line="240" w:lineRule="auto"/>
              <w:jc w:val="center"/>
              <w:rPr>
                <w:rFonts w:ascii="Calibri" w:eastAsia="Times New Roman" w:hAnsi="Calibri" w:cs="Calibri"/>
                <w:color w:val="000000"/>
                <w:kern w:val="0"/>
                <w:lang w:eastAsia="el-GR"/>
                <w14:ligatures w14:val="none"/>
              </w:rPr>
            </w:pPr>
            <w:r w:rsidRPr="009639CD">
              <w:rPr>
                <w:rFonts w:ascii="Calibri" w:eastAsia="Times New Roman" w:hAnsi="Calibri" w:cs="Calibri"/>
                <w:color w:val="000000"/>
                <w:kern w:val="0"/>
                <w:lang w:eastAsia="el-GR"/>
                <w14:ligatures w14:val="none"/>
              </w:rPr>
              <w:t>188</w:t>
            </w:r>
          </w:p>
        </w:tc>
      </w:tr>
      <w:tr w:rsidR="009639CD" w:rsidRPr="009639CD" w14:paraId="52A80B5C" w14:textId="77777777" w:rsidTr="009639CD">
        <w:trPr>
          <w:trHeight w:val="288"/>
        </w:trPr>
        <w:tc>
          <w:tcPr>
            <w:tcW w:w="2079" w:type="dxa"/>
            <w:tcBorders>
              <w:top w:val="nil"/>
              <w:left w:val="single" w:sz="4" w:space="0" w:color="808080"/>
              <w:bottom w:val="single" w:sz="4" w:space="0" w:color="808080"/>
              <w:right w:val="single" w:sz="4" w:space="0" w:color="808080"/>
            </w:tcBorders>
            <w:shd w:val="clear" w:color="auto" w:fill="auto"/>
            <w:noWrap/>
            <w:vAlign w:val="center"/>
            <w:hideMark/>
          </w:tcPr>
          <w:p w14:paraId="126E88AF" w14:textId="77777777" w:rsidR="009639CD" w:rsidRPr="009639CD" w:rsidRDefault="009639CD" w:rsidP="009639CD">
            <w:pPr>
              <w:spacing w:after="0" w:line="240" w:lineRule="auto"/>
              <w:jc w:val="center"/>
              <w:rPr>
                <w:rFonts w:ascii="Calibri" w:eastAsia="Times New Roman" w:hAnsi="Calibri" w:cs="Calibri"/>
                <w:color w:val="000000"/>
                <w:kern w:val="0"/>
                <w:lang w:eastAsia="el-GR"/>
                <w14:ligatures w14:val="none"/>
              </w:rPr>
            </w:pPr>
            <w:r w:rsidRPr="009639CD">
              <w:rPr>
                <w:rFonts w:ascii="Calibri" w:eastAsia="Times New Roman" w:hAnsi="Calibri" w:cs="Calibri"/>
                <w:color w:val="000000"/>
                <w:kern w:val="0"/>
                <w:lang w:eastAsia="el-GR"/>
                <w14:ligatures w14:val="none"/>
              </w:rPr>
              <w:t>192.168.1.104:1305</w:t>
            </w:r>
          </w:p>
        </w:tc>
        <w:tc>
          <w:tcPr>
            <w:tcW w:w="2136" w:type="dxa"/>
            <w:tcBorders>
              <w:top w:val="nil"/>
              <w:left w:val="nil"/>
              <w:bottom w:val="single" w:sz="4" w:space="0" w:color="808080"/>
              <w:right w:val="single" w:sz="4" w:space="0" w:color="808080"/>
            </w:tcBorders>
            <w:shd w:val="clear" w:color="auto" w:fill="auto"/>
            <w:noWrap/>
            <w:vAlign w:val="center"/>
            <w:hideMark/>
          </w:tcPr>
          <w:p w14:paraId="357E4E02" w14:textId="5599DCD4" w:rsidR="009639CD" w:rsidRPr="009639CD" w:rsidRDefault="009639CD" w:rsidP="009639CD">
            <w:pPr>
              <w:spacing w:after="0" w:line="240" w:lineRule="auto"/>
              <w:jc w:val="center"/>
              <w:rPr>
                <w:rFonts w:ascii="Calibri" w:eastAsia="Times New Roman" w:hAnsi="Calibri" w:cs="Calibri"/>
                <w:color w:val="000000"/>
                <w:kern w:val="0"/>
                <w:lang w:eastAsia="el-GR"/>
                <w14:ligatures w14:val="none"/>
              </w:rPr>
            </w:pPr>
            <w:r w:rsidRPr="009639CD">
              <w:rPr>
                <w:rFonts w:ascii="Calibri" w:eastAsia="Times New Roman" w:hAnsi="Calibri" w:cs="Calibri"/>
                <w:color w:val="000000"/>
                <w:kern w:val="0"/>
                <w:lang w:eastAsia="el-GR"/>
                <w14:ligatures w14:val="none"/>
              </w:rPr>
              <w:t>63.245.221.11:80</w:t>
            </w:r>
          </w:p>
        </w:tc>
        <w:tc>
          <w:tcPr>
            <w:tcW w:w="732" w:type="dxa"/>
            <w:tcBorders>
              <w:top w:val="nil"/>
              <w:left w:val="nil"/>
              <w:bottom w:val="single" w:sz="4" w:space="0" w:color="808080"/>
              <w:right w:val="single" w:sz="4" w:space="0" w:color="808080"/>
            </w:tcBorders>
            <w:shd w:val="clear" w:color="auto" w:fill="auto"/>
            <w:noWrap/>
            <w:vAlign w:val="center"/>
            <w:hideMark/>
          </w:tcPr>
          <w:p w14:paraId="4983718D" w14:textId="77777777" w:rsidR="009639CD" w:rsidRPr="009639CD" w:rsidRDefault="009639CD" w:rsidP="009639CD">
            <w:pPr>
              <w:keepNext/>
              <w:spacing w:after="0" w:line="240" w:lineRule="auto"/>
              <w:jc w:val="center"/>
              <w:rPr>
                <w:rFonts w:ascii="Calibri" w:eastAsia="Times New Roman" w:hAnsi="Calibri" w:cs="Calibri"/>
                <w:color w:val="000000"/>
                <w:kern w:val="0"/>
                <w:lang w:eastAsia="el-GR"/>
                <w14:ligatures w14:val="none"/>
              </w:rPr>
            </w:pPr>
            <w:r w:rsidRPr="009639CD">
              <w:rPr>
                <w:rFonts w:ascii="Calibri" w:eastAsia="Times New Roman" w:hAnsi="Calibri" w:cs="Calibri"/>
                <w:color w:val="000000"/>
                <w:kern w:val="0"/>
                <w:lang w:eastAsia="el-GR"/>
                <w14:ligatures w14:val="none"/>
              </w:rPr>
              <w:t>188</w:t>
            </w:r>
          </w:p>
        </w:tc>
      </w:tr>
    </w:tbl>
    <w:p w14:paraId="49BF33FC" w14:textId="5CB5B327" w:rsidR="00F7640D" w:rsidRPr="009E2806" w:rsidRDefault="009639CD" w:rsidP="009639CD">
      <w:pPr>
        <w:pStyle w:val="Caption"/>
        <w:jc w:val="center"/>
        <w:rPr>
          <w:lang w:val="el-GR"/>
        </w:rPr>
      </w:pPr>
      <w:r w:rsidRPr="009639CD">
        <w:rPr>
          <w:lang w:val="el-GR"/>
        </w:rPr>
        <w:t xml:space="preserve">Πίνακας </w:t>
      </w:r>
      <w:r>
        <w:fldChar w:fldCharType="begin"/>
      </w:r>
      <w:r w:rsidRPr="009639CD">
        <w:rPr>
          <w:lang w:val="el-GR"/>
        </w:rPr>
        <w:instrText xml:space="preserve"> </w:instrText>
      </w:r>
      <w:r>
        <w:instrText>SEQ</w:instrText>
      </w:r>
      <w:r w:rsidRPr="009639CD">
        <w:rPr>
          <w:lang w:val="el-GR"/>
        </w:rPr>
        <w:instrText xml:space="preserve"> Πίνακας \* </w:instrText>
      </w:r>
      <w:r>
        <w:instrText>ARABIC</w:instrText>
      </w:r>
      <w:r w:rsidRPr="009639CD">
        <w:rPr>
          <w:lang w:val="el-GR"/>
        </w:rPr>
        <w:instrText xml:space="preserve"> </w:instrText>
      </w:r>
      <w:r>
        <w:fldChar w:fldCharType="separate"/>
      </w:r>
      <w:r w:rsidR="00774242">
        <w:rPr>
          <w:noProof/>
        </w:rPr>
        <w:t>5</w:t>
      </w:r>
      <w:r>
        <w:fldChar w:fldCharType="end"/>
      </w:r>
      <w:r w:rsidRPr="009639CD">
        <w:rPr>
          <w:lang w:val="el-GR"/>
        </w:rPr>
        <w:t xml:space="preserve"> </w:t>
      </w:r>
      <w:r>
        <w:rPr>
          <w:lang w:val="el-GR"/>
        </w:rPr>
        <w:t xml:space="preserve">Δικτυακές συνδέσεις που καταγράφηκαν με το </w:t>
      </w:r>
      <w:r>
        <w:t>Volatility</w:t>
      </w:r>
    </w:p>
    <w:p w14:paraId="584828CE" w14:textId="77777777" w:rsidR="00F7640D" w:rsidRDefault="00F7640D" w:rsidP="00F7640D">
      <w:pPr>
        <w:pStyle w:val="Caption"/>
        <w:keepNext/>
        <w:jc w:val="center"/>
      </w:pPr>
      <w:r>
        <w:rPr>
          <w:noProof/>
          <w:lang w:eastAsia="el-GR"/>
        </w:rPr>
        <w:drawing>
          <wp:inline distT="0" distB="0" distL="0" distR="0" wp14:anchorId="412500F6" wp14:editId="31018E54">
            <wp:extent cx="5274310" cy="1588135"/>
            <wp:effectExtent l="0" t="0" r="2540" b="0"/>
            <wp:docPr id="158432018" name="Picture 1584320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2018" name="Picture 13" descr="A screenshot of a computer&#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1588135"/>
                    </a:xfrm>
                    <a:prstGeom prst="rect">
                      <a:avLst/>
                    </a:prstGeom>
                  </pic:spPr>
                </pic:pic>
              </a:graphicData>
            </a:graphic>
          </wp:inline>
        </w:drawing>
      </w:r>
    </w:p>
    <w:p w14:paraId="41C71B6D" w14:textId="67AD97A4" w:rsidR="009639CD" w:rsidRDefault="00F7640D" w:rsidP="00F7640D">
      <w:pPr>
        <w:pStyle w:val="Caption"/>
        <w:jc w:val="center"/>
        <w:rPr>
          <w:lang w:val="el-GR"/>
        </w:rPr>
      </w:pPr>
      <w:r>
        <w:t xml:space="preserve">Εικόνα </w:t>
      </w:r>
      <w:r>
        <w:fldChar w:fldCharType="begin"/>
      </w:r>
      <w:r>
        <w:instrText xml:space="preserve"> SEQ Εικόνα \* ARABIC </w:instrText>
      </w:r>
      <w:r>
        <w:fldChar w:fldCharType="separate"/>
      </w:r>
      <w:r w:rsidR="00774242">
        <w:rPr>
          <w:noProof/>
        </w:rPr>
        <w:t>5</w:t>
      </w:r>
      <w:r>
        <w:fldChar w:fldCharType="end"/>
      </w:r>
      <w:r>
        <w:rPr>
          <w:lang w:val="el-GR"/>
        </w:rPr>
        <w:t xml:space="preserve"> Πληροφορίες αντιγράφου μνήμης</w:t>
      </w:r>
    </w:p>
    <w:p w14:paraId="2A882031" w14:textId="77777777" w:rsidR="00F7640D" w:rsidRDefault="00F7640D" w:rsidP="00F7640D">
      <w:pPr>
        <w:keepNext/>
      </w:pPr>
      <w:r>
        <w:rPr>
          <w:noProof/>
          <w:lang w:eastAsia="el-GR"/>
        </w:rPr>
        <w:drawing>
          <wp:inline distT="0" distB="0" distL="0" distR="0" wp14:anchorId="33E84788" wp14:editId="08C149D8">
            <wp:extent cx="5274310" cy="1697355"/>
            <wp:effectExtent l="0" t="0" r="2540" b="0"/>
            <wp:docPr id="1914855034" name="Picture 1914855034" descr="A computer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55034" name="Picture 12" descr="A computer screen with white text&#10;&#10;Description automatically generated with low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1697355"/>
                    </a:xfrm>
                    <a:prstGeom prst="rect">
                      <a:avLst/>
                    </a:prstGeom>
                  </pic:spPr>
                </pic:pic>
              </a:graphicData>
            </a:graphic>
          </wp:inline>
        </w:drawing>
      </w:r>
    </w:p>
    <w:p w14:paraId="042ECE95" w14:textId="3BD59549" w:rsidR="00F7640D" w:rsidRPr="00F7640D" w:rsidRDefault="00F7640D" w:rsidP="00F7640D">
      <w:pPr>
        <w:pStyle w:val="Caption"/>
        <w:jc w:val="center"/>
        <w:rPr>
          <w:lang w:val="el-GR"/>
        </w:rPr>
      </w:pPr>
      <w:r>
        <w:t xml:space="preserve">Εικόνα </w:t>
      </w:r>
      <w:r>
        <w:fldChar w:fldCharType="begin"/>
      </w:r>
      <w:r>
        <w:instrText xml:space="preserve"> SEQ Εικόνα \* ARABIC </w:instrText>
      </w:r>
      <w:r>
        <w:fldChar w:fldCharType="separate"/>
      </w:r>
      <w:r w:rsidR="00774242">
        <w:rPr>
          <w:noProof/>
        </w:rPr>
        <w:t>6</w:t>
      </w:r>
      <w:r>
        <w:fldChar w:fldCharType="end"/>
      </w:r>
      <w:r>
        <w:rPr>
          <w:lang w:val="el-GR"/>
        </w:rPr>
        <w:t xml:space="preserve"> Προβολή πιθανών </w:t>
      </w:r>
      <w:r>
        <w:t>offsets</w:t>
      </w:r>
    </w:p>
    <w:p w14:paraId="29AA131B" w14:textId="17FD2F39" w:rsidR="002F4CD2" w:rsidRDefault="009639CD" w:rsidP="005D439D">
      <w:pPr>
        <w:rPr>
          <w:rFonts w:ascii="Times New Roman" w:hAnsi="Times New Roman" w:cs="Times New Roman"/>
          <w:lang w:eastAsia="el-GR"/>
        </w:rPr>
      </w:pPr>
      <w:r>
        <w:rPr>
          <w:noProof/>
          <w:lang w:eastAsia="el-GR"/>
        </w:rPr>
        <w:lastRenderedPageBreak/>
        <w:drawing>
          <wp:inline distT="0" distB="0" distL="0" distR="0" wp14:anchorId="6709633D" wp14:editId="6169FEBD">
            <wp:extent cx="5274310" cy="1985010"/>
            <wp:effectExtent l="0" t="0" r="2540" b="0"/>
            <wp:docPr id="53045492" name="Picture 53045492"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5492" name="Picture 5" descr="A screen shot of a computer&#10;&#10;Description automatically generated with low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1985010"/>
                    </a:xfrm>
                    <a:prstGeom prst="rect">
                      <a:avLst/>
                    </a:prstGeom>
                  </pic:spPr>
                </pic:pic>
              </a:graphicData>
            </a:graphic>
          </wp:inline>
        </w:drawing>
      </w:r>
    </w:p>
    <w:p w14:paraId="75C118C7" w14:textId="77777777" w:rsidR="009639CD" w:rsidRDefault="009639CD" w:rsidP="009639CD">
      <w:pPr>
        <w:keepNext/>
      </w:pPr>
      <w:r>
        <w:rPr>
          <w:noProof/>
          <w:lang w:eastAsia="el-GR"/>
        </w:rPr>
        <w:drawing>
          <wp:inline distT="0" distB="0" distL="0" distR="0" wp14:anchorId="3F45266F" wp14:editId="5AE04C2F">
            <wp:extent cx="5274310" cy="2150745"/>
            <wp:effectExtent l="0" t="0" r="2540" b="1905"/>
            <wp:docPr id="1858934279" name="Picture 1858934279"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34279" name="Picture 6" descr="A screen shot of a computer&#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2150745"/>
                    </a:xfrm>
                    <a:prstGeom prst="rect">
                      <a:avLst/>
                    </a:prstGeom>
                  </pic:spPr>
                </pic:pic>
              </a:graphicData>
            </a:graphic>
          </wp:inline>
        </w:drawing>
      </w:r>
    </w:p>
    <w:p w14:paraId="0BE0846E" w14:textId="4E4DF1F7" w:rsidR="009639CD" w:rsidRPr="005A2ADC" w:rsidRDefault="009639CD" w:rsidP="009639CD">
      <w:pPr>
        <w:pStyle w:val="Caption"/>
        <w:jc w:val="center"/>
        <w:rPr>
          <w:lang w:val="el-GR"/>
        </w:rPr>
      </w:pPr>
      <w:r w:rsidRPr="005A2ADC">
        <w:rPr>
          <w:lang w:val="el-GR"/>
        </w:rPr>
        <w:t xml:space="preserve">Εικόνα </w:t>
      </w:r>
      <w:r>
        <w:fldChar w:fldCharType="begin"/>
      </w:r>
      <w:r w:rsidRPr="005A2ADC">
        <w:rPr>
          <w:lang w:val="el-GR"/>
        </w:rPr>
        <w:instrText xml:space="preserve"> </w:instrText>
      </w:r>
      <w:r>
        <w:instrText>SEQ</w:instrText>
      </w:r>
      <w:r w:rsidRPr="005A2ADC">
        <w:rPr>
          <w:lang w:val="el-GR"/>
        </w:rPr>
        <w:instrText xml:space="preserve"> Εικόνα \* </w:instrText>
      </w:r>
      <w:r>
        <w:instrText>ARABIC</w:instrText>
      </w:r>
      <w:r w:rsidRPr="005A2ADC">
        <w:rPr>
          <w:lang w:val="el-GR"/>
        </w:rPr>
        <w:instrText xml:space="preserve"> </w:instrText>
      </w:r>
      <w:r>
        <w:fldChar w:fldCharType="separate"/>
      </w:r>
      <w:r w:rsidR="00774242">
        <w:rPr>
          <w:noProof/>
        </w:rPr>
        <w:t>7</w:t>
      </w:r>
      <w:r>
        <w:fldChar w:fldCharType="end"/>
      </w:r>
      <w:r>
        <w:rPr>
          <w:lang w:val="el-GR"/>
        </w:rPr>
        <w:t xml:space="preserve"> Φάκελοι και αρχεία που προσπελάστηκαν από τον χρήστη</w:t>
      </w:r>
    </w:p>
    <w:p w14:paraId="6B073E92" w14:textId="77777777" w:rsidR="009639CD" w:rsidRDefault="009639CD" w:rsidP="009639CD">
      <w:pPr>
        <w:keepNext/>
      </w:pPr>
      <w:r>
        <w:rPr>
          <w:noProof/>
          <w:lang w:eastAsia="el-GR"/>
        </w:rPr>
        <w:drawing>
          <wp:inline distT="0" distB="0" distL="0" distR="0" wp14:anchorId="43115BB9" wp14:editId="0BF89C94">
            <wp:extent cx="5274310" cy="3309620"/>
            <wp:effectExtent l="0" t="0" r="2540" b="5080"/>
            <wp:docPr id="111993678" name="Picture 111993678"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3678" name="Picture 7" descr="A screenshot of a computer program&#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309620"/>
                    </a:xfrm>
                    <a:prstGeom prst="rect">
                      <a:avLst/>
                    </a:prstGeom>
                  </pic:spPr>
                </pic:pic>
              </a:graphicData>
            </a:graphic>
          </wp:inline>
        </w:drawing>
      </w:r>
    </w:p>
    <w:p w14:paraId="0FF848E6" w14:textId="73A4C4DF" w:rsidR="009639CD" w:rsidRPr="009876EA" w:rsidRDefault="009639CD" w:rsidP="009639CD">
      <w:pPr>
        <w:pStyle w:val="Caption"/>
        <w:jc w:val="center"/>
        <w:rPr>
          <w:lang w:val="el-GR"/>
        </w:rPr>
      </w:pPr>
      <w:r w:rsidRPr="009876EA">
        <w:rPr>
          <w:lang w:val="el-GR"/>
        </w:rPr>
        <w:t xml:space="preserve">Εικόνα </w:t>
      </w:r>
      <w:r>
        <w:fldChar w:fldCharType="begin"/>
      </w:r>
      <w:r w:rsidRPr="009876EA">
        <w:rPr>
          <w:lang w:val="el-GR"/>
        </w:rPr>
        <w:instrText xml:space="preserve"> </w:instrText>
      </w:r>
      <w:r>
        <w:instrText>SEQ</w:instrText>
      </w:r>
      <w:r w:rsidRPr="009876EA">
        <w:rPr>
          <w:lang w:val="el-GR"/>
        </w:rPr>
        <w:instrText xml:space="preserve"> Εικόνα \* </w:instrText>
      </w:r>
      <w:r>
        <w:instrText>ARABIC</w:instrText>
      </w:r>
      <w:r w:rsidRPr="009876EA">
        <w:rPr>
          <w:lang w:val="el-GR"/>
        </w:rPr>
        <w:instrText xml:space="preserve"> </w:instrText>
      </w:r>
      <w:r>
        <w:fldChar w:fldCharType="separate"/>
      </w:r>
      <w:r w:rsidR="00774242">
        <w:rPr>
          <w:noProof/>
        </w:rPr>
        <w:t>8</w:t>
      </w:r>
      <w:r>
        <w:fldChar w:fldCharType="end"/>
      </w:r>
      <w:r>
        <w:rPr>
          <w:lang w:val="el-GR"/>
        </w:rPr>
        <w:t xml:space="preserve"> Λήψη των εντολών που εκτέλεσε ο χρήστης</w:t>
      </w:r>
    </w:p>
    <w:p w14:paraId="6315C8D4" w14:textId="77777777" w:rsidR="00F7640D" w:rsidRDefault="009639CD" w:rsidP="00F7640D">
      <w:pPr>
        <w:keepNext/>
      </w:pPr>
      <w:r>
        <w:rPr>
          <w:noProof/>
          <w:lang w:eastAsia="el-GR"/>
        </w:rPr>
        <w:lastRenderedPageBreak/>
        <w:drawing>
          <wp:inline distT="0" distB="0" distL="0" distR="0" wp14:anchorId="599C820B" wp14:editId="5FFB251C">
            <wp:extent cx="5274310" cy="973455"/>
            <wp:effectExtent l="0" t="0" r="2540" b="0"/>
            <wp:docPr id="1475150325" name="Picture 1475150325"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50325" name="Picture 8" descr="A screen shot of a computer&#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973455"/>
                    </a:xfrm>
                    <a:prstGeom prst="rect">
                      <a:avLst/>
                    </a:prstGeom>
                  </pic:spPr>
                </pic:pic>
              </a:graphicData>
            </a:graphic>
          </wp:inline>
        </w:drawing>
      </w:r>
    </w:p>
    <w:p w14:paraId="27B48A30" w14:textId="7CB685BA" w:rsidR="00665265" w:rsidRDefault="00F7640D" w:rsidP="00F7640D">
      <w:pPr>
        <w:pStyle w:val="Caption"/>
        <w:jc w:val="center"/>
        <w:rPr>
          <w:rFonts w:ascii="Times New Roman" w:hAnsi="Times New Roman" w:cs="Times New Roman"/>
          <w:lang w:eastAsia="el-GR"/>
        </w:rPr>
      </w:pPr>
      <w:r>
        <w:rPr>
          <w:lang w:val="el-GR"/>
        </w:rPr>
        <w:t>Εικόνα</w:t>
      </w:r>
      <w:r>
        <w:t xml:space="preserve"> </w:t>
      </w:r>
      <w:r>
        <w:fldChar w:fldCharType="begin"/>
      </w:r>
      <w:r>
        <w:instrText xml:space="preserve"> SEQ Πίνακας \* ARABIC </w:instrText>
      </w:r>
      <w:r>
        <w:fldChar w:fldCharType="separate"/>
      </w:r>
      <w:r w:rsidR="00774242">
        <w:rPr>
          <w:noProof/>
        </w:rPr>
        <w:t>6</w:t>
      </w:r>
      <w:r>
        <w:fldChar w:fldCharType="end"/>
      </w:r>
      <w:r>
        <w:rPr>
          <w:lang w:val="el-GR"/>
        </w:rPr>
        <w:t xml:space="preserve"> Ανίχνευση ενεργών συνδέσεων</w:t>
      </w:r>
    </w:p>
    <w:p w14:paraId="76908844" w14:textId="77777777" w:rsidR="00F7640D" w:rsidRDefault="009639CD" w:rsidP="00F7640D">
      <w:pPr>
        <w:keepNext/>
      </w:pPr>
      <w:r>
        <w:rPr>
          <w:noProof/>
          <w:lang w:eastAsia="el-GR"/>
        </w:rPr>
        <w:drawing>
          <wp:inline distT="0" distB="0" distL="0" distR="0" wp14:anchorId="38411C2A" wp14:editId="14783570">
            <wp:extent cx="5274310" cy="1412240"/>
            <wp:effectExtent l="0" t="0" r="2540" b="0"/>
            <wp:docPr id="2102645772" name="Picture 2102645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45772" name="Picture 210264577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1412240"/>
                    </a:xfrm>
                    <a:prstGeom prst="rect">
                      <a:avLst/>
                    </a:prstGeom>
                  </pic:spPr>
                </pic:pic>
              </a:graphicData>
            </a:graphic>
          </wp:inline>
        </w:drawing>
      </w:r>
    </w:p>
    <w:p w14:paraId="603BEE0D" w14:textId="491588FF" w:rsidR="009639CD" w:rsidRPr="009E2806" w:rsidRDefault="00F7640D" w:rsidP="009E2806">
      <w:pPr>
        <w:pStyle w:val="Caption"/>
        <w:jc w:val="center"/>
        <w:rPr>
          <w:rFonts w:ascii="Times New Roman" w:hAnsi="Times New Roman" w:cs="Times New Roman"/>
          <w:lang w:val="el-GR" w:eastAsia="el-GR"/>
        </w:rPr>
      </w:pPr>
      <w:r>
        <w:rPr>
          <w:lang w:val="el-GR"/>
        </w:rPr>
        <w:t>Εικόνα</w:t>
      </w:r>
      <w:r w:rsidRPr="00F7640D">
        <w:rPr>
          <w:lang w:val="el-GR"/>
        </w:rPr>
        <w:t xml:space="preserve"> </w:t>
      </w:r>
      <w:r>
        <w:fldChar w:fldCharType="begin"/>
      </w:r>
      <w:r w:rsidRPr="00F7640D">
        <w:rPr>
          <w:lang w:val="el-GR"/>
        </w:rPr>
        <w:instrText xml:space="preserve"> </w:instrText>
      </w:r>
      <w:r>
        <w:instrText>SEQ</w:instrText>
      </w:r>
      <w:r w:rsidRPr="00F7640D">
        <w:rPr>
          <w:lang w:val="el-GR"/>
        </w:rPr>
        <w:instrText xml:space="preserve"> Πίνακας \* </w:instrText>
      </w:r>
      <w:r>
        <w:instrText>ARABIC</w:instrText>
      </w:r>
      <w:r w:rsidRPr="00F7640D">
        <w:rPr>
          <w:lang w:val="el-GR"/>
        </w:rPr>
        <w:instrText xml:space="preserve"> </w:instrText>
      </w:r>
      <w:r>
        <w:fldChar w:fldCharType="separate"/>
      </w:r>
      <w:r w:rsidR="00774242">
        <w:rPr>
          <w:noProof/>
        </w:rPr>
        <w:t>7</w:t>
      </w:r>
      <w:r>
        <w:fldChar w:fldCharType="end"/>
      </w:r>
      <w:r w:rsidRPr="00F7640D">
        <w:rPr>
          <w:lang w:val="el-GR"/>
        </w:rPr>
        <w:t xml:space="preserve"> </w:t>
      </w:r>
      <w:r>
        <w:rPr>
          <w:lang w:val="el-GR"/>
        </w:rPr>
        <w:t>Εντοπισμός όλων των συνδέσεων</w:t>
      </w:r>
    </w:p>
    <w:p w14:paraId="23C69FDF" w14:textId="77777777" w:rsidR="00F7640D" w:rsidRDefault="009639CD" w:rsidP="00F7640D">
      <w:pPr>
        <w:keepNext/>
      </w:pPr>
      <w:r>
        <w:rPr>
          <w:noProof/>
          <w:lang w:eastAsia="el-GR"/>
        </w:rPr>
        <w:drawing>
          <wp:inline distT="0" distB="0" distL="0" distR="0" wp14:anchorId="6751FC4A" wp14:editId="21C05709">
            <wp:extent cx="5274310" cy="2714625"/>
            <wp:effectExtent l="0" t="0" r="2540" b="9525"/>
            <wp:docPr id="2096002602" name="Picture 20960026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02602" name="Picture 11" descr="A screenshot of a computer&#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2714625"/>
                    </a:xfrm>
                    <a:prstGeom prst="rect">
                      <a:avLst/>
                    </a:prstGeom>
                  </pic:spPr>
                </pic:pic>
              </a:graphicData>
            </a:graphic>
          </wp:inline>
        </w:drawing>
      </w:r>
      <w:r w:rsidR="00F7640D">
        <w:rPr>
          <w:noProof/>
          <w:lang w:eastAsia="el-GR"/>
        </w:rPr>
        <w:drawing>
          <wp:inline distT="0" distB="0" distL="0" distR="0" wp14:anchorId="62CF3BBA" wp14:editId="0052CF55">
            <wp:extent cx="5274310" cy="2489835"/>
            <wp:effectExtent l="0" t="0" r="2540" b="5715"/>
            <wp:docPr id="1416852951" name="Picture 1416852951" descr="A picture containing text, screenshot,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52951" name="Picture 10" descr="A picture containing text, screenshot, menu&#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2489835"/>
                    </a:xfrm>
                    <a:prstGeom prst="rect">
                      <a:avLst/>
                    </a:prstGeom>
                  </pic:spPr>
                </pic:pic>
              </a:graphicData>
            </a:graphic>
          </wp:inline>
        </w:drawing>
      </w:r>
    </w:p>
    <w:p w14:paraId="60B0387B" w14:textId="2E55722B" w:rsidR="002F4CD2" w:rsidRDefault="00F7640D" w:rsidP="00F7640D">
      <w:pPr>
        <w:pStyle w:val="Caption"/>
        <w:jc w:val="center"/>
        <w:rPr>
          <w:lang w:val="el-GR"/>
        </w:rPr>
      </w:pPr>
      <w:r>
        <w:t xml:space="preserve">Εικόνα </w:t>
      </w:r>
      <w:r>
        <w:fldChar w:fldCharType="begin"/>
      </w:r>
      <w:r>
        <w:instrText xml:space="preserve"> SEQ Εικόνα \* ARABIC </w:instrText>
      </w:r>
      <w:r>
        <w:fldChar w:fldCharType="separate"/>
      </w:r>
      <w:r w:rsidR="00774242">
        <w:rPr>
          <w:noProof/>
        </w:rPr>
        <w:t>9</w:t>
      </w:r>
      <w:r>
        <w:fldChar w:fldCharType="end"/>
      </w:r>
      <w:r>
        <w:rPr>
          <w:lang w:val="el-GR"/>
        </w:rPr>
        <w:t xml:space="preserve"> Διεργασίες μηχανήματος</w:t>
      </w:r>
    </w:p>
    <w:p w14:paraId="7DA01D00" w14:textId="77777777" w:rsidR="00F7640D" w:rsidRDefault="00F7640D" w:rsidP="00F7640D">
      <w:pPr>
        <w:keepNext/>
      </w:pPr>
      <w:r>
        <w:rPr>
          <w:noProof/>
          <w:lang w:eastAsia="ko-KR"/>
        </w:rPr>
        <w:lastRenderedPageBreak/>
        <w:drawing>
          <wp:inline distT="0" distB="0" distL="0" distR="0" wp14:anchorId="3BD38B29" wp14:editId="54E86957">
            <wp:extent cx="5274310" cy="2017395"/>
            <wp:effectExtent l="0" t="0" r="2540" b="1905"/>
            <wp:docPr id="1570124193" name="Picture 17"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24193" name="Picture 17" descr="A screen shot of a computer&#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2017395"/>
                    </a:xfrm>
                    <a:prstGeom prst="rect">
                      <a:avLst/>
                    </a:prstGeom>
                  </pic:spPr>
                </pic:pic>
              </a:graphicData>
            </a:graphic>
          </wp:inline>
        </w:drawing>
      </w:r>
    </w:p>
    <w:p w14:paraId="5AADADF9" w14:textId="490399BA" w:rsidR="00F7640D" w:rsidRPr="00D270B1" w:rsidRDefault="00F7640D" w:rsidP="00F7640D">
      <w:pPr>
        <w:pStyle w:val="Caption"/>
        <w:jc w:val="center"/>
        <w:rPr>
          <w:lang w:val="el-GR"/>
        </w:rPr>
      </w:pPr>
      <w:r w:rsidRPr="00D270B1">
        <w:rPr>
          <w:lang w:val="el-GR"/>
        </w:rPr>
        <w:t xml:space="preserve">Εικόνα </w:t>
      </w:r>
      <w:r>
        <w:fldChar w:fldCharType="begin"/>
      </w:r>
      <w:r w:rsidRPr="00D270B1">
        <w:rPr>
          <w:lang w:val="el-GR"/>
        </w:rPr>
        <w:instrText xml:space="preserve"> </w:instrText>
      </w:r>
      <w:r>
        <w:instrText>SEQ</w:instrText>
      </w:r>
      <w:r w:rsidRPr="00D270B1">
        <w:rPr>
          <w:lang w:val="el-GR"/>
        </w:rPr>
        <w:instrText xml:space="preserve"> Εικόνα \* </w:instrText>
      </w:r>
      <w:r>
        <w:instrText>ARABIC</w:instrText>
      </w:r>
      <w:r w:rsidRPr="00D270B1">
        <w:rPr>
          <w:lang w:val="el-GR"/>
        </w:rPr>
        <w:instrText xml:space="preserve"> </w:instrText>
      </w:r>
      <w:r>
        <w:fldChar w:fldCharType="separate"/>
      </w:r>
      <w:r w:rsidR="00774242">
        <w:rPr>
          <w:noProof/>
        </w:rPr>
        <w:t>10</w:t>
      </w:r>
      <w:r>
        <w:fldChar w:fldCharType="end"/>
      </w:r>
      <w:r w:rsidRPr="00D270B1">
        <w:rPr>
          <w:lang w:val="el-GR"/>
        </w:rPr>
        <w:t xml:space="preserve"> </w:t>
      </w:r>
      <w:r>
        <w:t>Volatility</w:t>
      </w:r>
      <w:r w:rsidRPr="00D270B1">
        <w:rPr>
          <w:lang w:val="el-GR"/>
        </w:rPr>
        <w:t xml:space="preserve"> </w:t>
      </w:r>
      <w:r>
        <w:t>hivedump</w:t>
      </w:r>
    </w:p>
    <w:p w14:paraId="6A37946E" w14:textId="1B14367B" w:rsidR="002F4CD2" w:rsidRPr="00D270B1" w:rsidRDefault="004813B5" w:rsidP="006D6B19">
      <w:pPr>
        <w:pStyle w:val="Heading2"/>
        <w:rPr>
          <w:rFonts w:ascii="Times New Roman" w:hAnsi="Times New Roman" w:cs="Times New Roman"/>
          <w:lang w:eastAsia="el-GR"/>
        </w:rPr>
      </w:pPr>
      <w:bookmarkStart w:id="24" w:name="_Toc137160563"/>
      <w:r w:rsidRPr="00A80D64">
        <w:rPr>
          <w:rFonts w:ascii="Times New Roman" w:hAnsi="Times New Roman" w:cs="Times New Roman"/>
          <w:lang w:eastAsia="el-GR"/>
        </w:rPr>
        <w:t>Παράρτημα</w:t>
      </w:r>
      <w:r w:rsidRPr="00D270B1">
        <w:rPr>
          <w:rFonts w:ascii="Times New Roman" w:hAnsi="Times New Roman" w:cs="Times New Roman"/>
          <w:lang w:eastAsia="el-GR"/>
        </w:rPr>
        <w:t xml:space="preserve"> </w:t>
      </w:r>
      <w:r w:rsidRPr="00A80D64">
        <w:rPr>
          <w:rFonts w:ascii="Times New Roman" w:hAnsi="Times New Roman" w:cs="Times New Roman"/>
          <w:lang w:eastAsia="el-GR"/>
        </w:rPr>
        <w:t>Γ</w:t>
      </w:r>
      <w:r w:rsidR="00F76B2B" w:rsidRPr="00D270B1">
        <w:rPr>
          <w:rFonts w:ascii="Times New Roman" w:hAnsi="Times New Roman" w:cs="Times New Roman"/>
          <w:lang w:eastAsia="el-GR"/>
        </w:rPr>
        <w:t xml:space="preserve"> – </w:t>
      </w:r>
      <w:r w:rsidR="00F76B2B" w:rsidRPr="00A80D64">
        <w:rPr>
          <w:rFonts w:ascii="Times New Roman" w:hAnsi="Times New Roman" w:cs="Times New Roman"/>
          <w:lang w:eastAsia="el-GR"/>
        </w:rPr>
        <w:t>Ανάλυση</w:t>
      </w:r>
      <w:r w:rsidR="00F76B2B" w:rsidRPr="00D270B1">
        <w:rPr>
          <w:rFonts w:ascii="Times New Roman" w:hAnsi="Times New Roman" w:cs="Times New Roman"/>
          <w:lang w:eastAsia="el-GR"/>
        </w:rPr>
        <w:t xml:space="preserve"> </w:t>
      </w:r>
      <w:r w:rsidR="00C73351" w:rsidRPr="00A80D64">
        <w:rPr>
          <w:rFonts w:ascii="Times New Roman" w:hAnsi="Times New Roman" w:cs="Times New Roman"/>
          <w:lang w:eastAsia="el-GR"/>
        </w:rPr>
        <w:t>δίσκου</w:t>
      </w:r>
      <w:r w:rsidR="00452911" w:rsidRPr="00D270B1">
        <w:rPr>
          <w:rFonts w:ascii="Times New Roman" w:hAnsi="Times New Roman" w:cs="Times New Roman"/>
          <w:lang w:eastAsia="el-GR"/>
        </w:rPr>
        <w:t xml:space="preserve"> </w:t>
      </w:r>
      <w:r w:rsidR="00452911" w:rsidRPr="00A80D64">
        <w:rPr>
          <w:rFonts w:ascii="Times New Roman" w:hAnsi="Times New Roman" w:cs="Times New Roman"/>
          <w:lang w:val="en-US" w:eastAsia="el-GR"/>
        </w:rPr>
        <w:t>Laptop</w:t>
      </w:r>
      <w:bookmarkEnd w:id="24"/>
      <w:r w:rsidR="00452911" w:rsidRPr="00D270B1">
        <w:rPr>
          <w:rFonts w:ascii="Times New Roman" w:hAnsi="Times New Roman" w:cs="Times New Roman"/>
          <w:lang w:eastAsia="el-GR"/>
        </w:rPr>
        <w:t xml:space="preserve"> </w:t>
      </w:r>
    </w:p>
    <w:p w14:paraId="759D0700" w14:textId="77777777" w:rsidR="005B78DC" w:rsidRPr="00D270B1" w:rsidRDefault="005B78DC" w:rsidP="005B78DC">
      <w:pPr>
        <w:rPr>
          <w:rFonts w:ascii="Times New Roman" w:hAnsi="Times New Roman" w:cs="Times New Roman"/>
          <w:lang w:eastAsia="el-GR"/>
        </w:rPr>
      </w:pPr>
    </w:p>
    <w:p w14:paraId="685203C2" w14:textId="77777777" w:rsidR="003954AD" w:rsidRPr="003954AD" w:rsidRDefault="003954AD" w:rsidP="003954AD">
      <w:pPr>
        <w:tabs>
          <w:tab w:val="left" w:pos="3095"/>
        </w:tabs>
        <w:spacing w:line="360" w:lineRule="auto"/>
        <w:jc w:val="both"/>
        <w:rPr>
          <w:rFonts w:ascii="Times New Roman" w:hAnsi="Times New Roman" w:cs="Times New Roman"/>
          <w:sz w:val="20"/>
          <w:szCs w:val="20"/>
          <w:lang w:val="en-US"/>
        </w:rPr>
      </w:pPr>
      <w:r w:rsidRPr="003954AD">
        <w:rPr>
          <w:rFonts w:ascii="Times New Roman" w:hAnsi="Times New Roman" w:cs="Times New Roman"/>
          <w:sz w:val="20"/>
          <w:szCs w:val="20"/>
          <w:lang w:val="en-US"/>
        </w:rPr>
        <w:t>Disclaimer: The registry can be found in “Charlie-2009-12-11.E01/vol2/WINDOWS/system32/config”</w:t>
      </w:r>
    </w:p>
    <w:p w14:paraId="3A9D96F7" w14:textId="77777777" w:rsidR="00B136C7" w:rsidRPr="00A80D64" w:rsidRDefault="00B136C7" w:rsidP="00B136C7">
      <w:pPr>
        <w:pStyle w:val="Heading4"/>
        <w:keepNext w:val="0"/>
        <w:keepLines w:val="0"/>
        <w:numPr>
          <w:ilvl w:val="0"/>
          <w:numId w:val="17"/>
        </w:numPr>
        <w:tabs>
          <w:tab w:val="left" w:pos="1800"/>
        </w:tabs>
        <w:spacing w:before="0" w:line="360" w:lineRule="auto"/>
        <w:contextualSpacing/>
        <w:jc w:val="both"/>
        <w:rPr>
          <w:rFonts w:ascii="Times New Roman" w:hAnsi="Times New Roman" w:cs="Times New Roman"/>
          <w:sz w:val="20"/>
          <w:szCs w:val="20"/>
          <w:lang w:val="en-US"/>
        </w:rPr>
      </w:pPr>
      <w:r w:rsidRPr="00A80D64">
        <w:rPr>
          <w:rFonts w:ascii="Times New Roman" w:hAnsi="Times New Roman" w:cs="Times New Roman"/>
          <w:sz w:val="20"/>
          <w:szCs w:val="20"/>
          <w:lang w:val="en-US"/>
        </w:rPr>
        <w:t xml:space="preserve">What are the hash values (MD5 &amp; SHA-1) of all images? </w:t>
      </w:r>
    </w:p>
    <w:p w14:paraId="4AB54ADC" w14:textId="77777777" w:rsidR="00B136C7" w:rsidRPr="00B136C7" w:rsidRDefault="00B136C7" w:rsidP="00B136C7">
      <w:pPr>
        <w:pStyle w:val="ListParagraph"/>
        <w:tabs>
          <w:tab w:val="left" w:pos="1800"/>
        </w:tabs>
        <w:spacing w:line="360" w:lineRule="auto"/>
        <w:jc w:val="both"/>
        <w:rPr>
          <w:rFonts w:ascii="Times New Roman" w:hAnsi="Times New Roman" w:cs="Times New Roman"/>
          <w:sz w:val="20"/>
          <w:szCs w:val="20"/>
          <w:lang w:val="en-US"/>
        </w:rPr>
      </w:pPr>
      <w:r w:rsidRPr="00B136C7">
        <w:rPr>
          <w:rFonts w:ascii="Times New Roman" w:hAnsi="Times New Roman" w:cs="Times New Roman"/>
          <w:sz w:val="20"/>
          <w:szCs w:val="20"/>
          <w:lang w:val="en-US"/>
        </w:rPr>
        <w:t>Does the acquisition and verification hash value match?</w:t>
      </w:r>
    </w:p>
    <w:p w14:paraId="2805BE8D" w14:textId="77777777" w:rsidR="00B136C7" w:rsidRPr="00B136C7" w:rsidRDefault="00B136C7" w:rsidP="00B136C7">
      <w:pPr>
        <w:pStyle w:val="ListParagraph"/>
        <w:tabs>
          <w:tab w:val="left" w:pos="1800"/>
        </w:tabs>
        <w:spacing w:line="360" w:lineRule="auto"/>
        <w:jc w:val="both"/>
        <w:rPr>
          <w:rFonts w:ascii="Times New Roman" w:hAnsi="Times New Roman" w:cs="Times New Roman"/>
          <w:sz w:val="20"/>
          <w:szCs w:val="20"/>
          <w:lang w:val="en-US"/>
        </w:rPr>
      </w:pPr>
    </w:p>
    <w:tbl>
      <w:tblPr>
        <w:tblStyle w:val="TableGrid"/>
        <w:tblW w:w="0" w:type="auto"/>
        <w:tblInd w:w="720" w:type="dxa"/>
        <w:tblLook w:val="04A0" w:firstRow="1" w:lastRow="0" w:firstColumn="1" w:lastColumn="0" w:noHBand="0" w:noVBand="1"/>
      </w:tblPr>
      <w:tblGrid>
        <w:gridCol w:w="1365"/>
        <w:gridCol w:w="825"/>
        <w:gridCol w:w="912"/>
        <w:gridCol w:w="4474"/>
      </w:tblGrid>
      <w:tr w:rsidR="00B136C7" w:rsidRPr="00A80D64" w14:paraId="73FF80D1" w14:textId="77777777">
        <w:trPr>
          <w:trHeight w:val="35"/>
        </w:trPr>
        <w:tc>
          <w:tcPr>
            <w:tcW w:w="1517" w:type="dxa"/>
            <w:vMerge w:val="restart"/>
            <w:tcBorders>
              <w:top w:val="single" w:sz="4" w:space="0" w:color="auto"/>
              <w:left w:val="single" w:sz="4" w:space="0" w:color="auto"/>
              <w:bottom w:val="single" w:sz="4" w:space="0" w:color="auto"/>
              <w:right w:val="single" w:sz="4" w:space="0" w:color="auto"/>
            </w:tcBorders>
            <w:hideMark/>
          </w:tcPr>
          <w:p w14:paraId="7F6BFEE3"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Possible Answer</w:t>
            </w:r>
          </w:p>
        </w:tc>
        <w:tc>
          <w:tcPr>
            <w:tcW w:w="861" w:type="dxa"/>
            <w:tcBorders>
              <w:top w:val="single" w:sz="4" w:space="0" w:color="auto"/>
              <w:left w:val="single" w:sz="4" w:space="0" w:color="auto"/>
              <w:bottom w:val="single" w:sz="4" w:space="0" w:color="auto"/>
              <w:right w:val="single" w:sz="4" w:space="0" w:color="auto"/>
            </w:tcBorders>
            <w:shd w:val="clear" w:color="auto" w:fill="FFE599" w:themeFill="accent4" w:themeFillTint="66"/>
            <w:hideMark/>
          </w:tcPr>
          <w:p w14:paraId="6D1E383B"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Class</w:t>
            </w:r>
          </w:p>
        </w:tc>
        <w:tc>
          <w:tcPr>
            <w:tcW w:w="998" w:type="dxa"/>
            <w:tcBorders>
              <w:top w:val="single" w:sz="4" w:space="0" w:color="auto"/>
              <w:left w:val="single" w:sz="4" w:space="0" w:color="auto"/>
              <w:bottom w:val="single" w:sz="4" w:space="0" w:color="auto"/>
              <w:right w:val="single" w:sz="4" w:space="0" w:color="auto"/>
            </w:tcBorders>
            <w:shd w:val="clear" w:color="auto" w:fill="FFE599" w:themeFill="accent4" w:themeFillTint="66"/>
            <w:hideMark/>
          </w:tcPr>
          <w:p w14:paraId="3B6033AF"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Hash Algo.</w:t>
            </w:r>
          </w:p>
        </w:tc>
        <w:tc>
          <w:tcPr>
            <w:tcW w:w="4914" w:type="dxa"/>
            <w:tcBorders>
              <w:top w:val="single" w:sz="4" w:space="0" w:color="auto"/>
              <w:left w:val="single" w:sz="4" w:space="0" w:color="auto"/>
              <w:bottom w:val="single" w:sz="4" w:space="0" w:color="auto"/>
              <w:right w:val="single" w:sz="4" w:space="0" w:color="auto"/>
            </w:tcBorders>
            <w:shd w:val="clear" w:color="auto" w:fill="FFE599" w:themeFill="accent4" w:themeFillTint="66"/>
            <w:hideMark/>
          </w:tcPr>
          <w:p w14:paraId="74AB8AFA"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Hash value</w:t>
            </w:r>
          </w:p>
        </w:tc>
      </w:tr>
      <w:tr w:rsidR="00B136C7" w:rsidRPr="00A80D64" w14:paraId="27B6ECFC" w14:textId="77777777">
        <w:trPr>
          <w:trHeight w:val="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BFDD6A0" w14:textId="77777777" w:rsidR="00B136C7" w:rsidRPr="00A80D64" w:rsidRDefault="00B136C7">
            <w:pPr>
              <w:rPr>
                <w:rFonts w:ascii="Times New Roman" w:hAnsi="Times New Roman" w:cs="Times New Roman"/>
                <w:sz w:val="20"/>
                <w:szCs w:val="20"/>
              </w:rPr>
            </w:pPr>
          </w:p>
        </w:tc>
        <w:tc>
          <w:tcPr>
            <w:tcW w:w="861" w:type="dxa"/>
            <w:vMerge w:val="restart"/>
            <w:tcBorders>
              <w:top w:val="single" w:sz="4" w:space="0" w:color="auto"/>
              <w:left w:val="single" w:sz="4" w:space="0" w:color="auto"/>
              <w:bottom w:val="single" w:sz="4" w:space="0" w:color="auto"/>
              <w:right w:val="single" w:sz="4" w:space="0" w:color="auto"/>
            </w:tcBorders>
            <w:hideMark/>
          </w:tcPr>
          <w:p w14:paraId="441F85FA"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PC</w:t>
            </w:r>
          </w:p>
        </w:tc>
        <w:tc>
          <w:tcPr>
            <w:tcW w:w="998" w:type="dxa"/>
            <w:tcBorders>
              <w:top w:val="single" w:sz="4" w:space="0" w:color="auto"/>
              <w:left w:val="single" w:sz="4" w:space="0" w:color="auto"/>
              <w:bottom w:val="single" w:sz="4" w:space="0" w:color="auto"/>
              <w:right w:val="single" w:sz="4" w:space="0" w:color="auto"/>
            </w:tcBorders>
            <w:hideMark/>
          </w:tcPr>
          <w:p w14:paraId="08639719"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MD5</w:t>
            </w:r>
          </w:p>
        </w:tc>
        <w:tc>
          <w:tcPr>
            <w:tcW w:w="4914" w:type="dxa"/>
            <w:tcBorders>
              <w:top w:val="single" w:sz="4" w:space="0" w:color="auto"/>
              <w:left w:val="single" w:sz="4" w:space="0" w:color="auto"/>
              <w:bottom w:val="single" w:sz="4" w:space="0" w:color="auto"/>
              <w:right w:val="single" w:sz="4" w:space="0" w:color="auto"/>
            </w:tcBorders>
            <w:hideMark/>
          </w:tcPr>
          <w:p w14:paraId="6FA8544C"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0377b3d41bbbc295a1c9f00aa07ee174</w:t>
            </w:r>
          </w:p>
        </w:tc>
      </w:tr>
      <w:tr w:rsidR="00B136C7" w:rsidRPr="00A80D64" w14:paraId="56DD591C" w14:textId="77777777">
        <w:trPr>
          <w:trHeight w:val="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FAE3F50" w14:textId="77777777" w:rsidR="00B136C7" w:rsidRPr="00A80D64" w:rsidRDefault="00B136C7">
            <w:pPr>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ABFA9A4" w14:textId="77777777" w:rsidR="00B136C7" w:rsidRPr="00A80D64" w:rsidRDefault="00B136C7">
            <w:pPr>
              <w:rPr>
                <w:rFonts w:ascii="Times New Roman" w:hAnsi="Times New Roman" w:cs="Times New Roman"/>
                <w:sz w:val="20"/>
                <w:szCs w:val="20"/>
              </w:rPr>
            </w:pPr>
          </w:p>
        </w:tc>
        <w:tc>
          <w:tcPr>
            <w:tcW w:w="998" w:type="dxa"/>
            <w:tcBorders>
              <w:top w:val="single" w:sz="4" w:space="0" w:color="auto"/>
              <w:left w:val="single" w:sz="4" w:space="0" w:color="auto"/>
              <w:bottom w:val="single" w:sz="4" w:space="0" w:color="auto"/>
              <w:right w:val="single" w:sz="4" w:space="0" w:color="auto"/>
            </w:tcBorders>
            <w:hideMark/>
          </w:tcPr>
          <w:p w14:paraId="35DBE0A8"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SHA-1</w:t>
            </w:r>
          </w:p>
        </w:tc>
        <w:tc>
          <w:tcPr>
            <w:tcW w:w="4914" w:type="dxa"/>
            <w:tcBorders>
              <w:top w:val="single" w:sz="4" w:space="0" w:color="auto"/>
              <w:left w:val="single" w:sz="4" w:space="0" w:color="auto"/>
              <w:bottom w:val="single" w:sz="4" w:space="0" w:color="auto"/>
              <w:right w:val="single" w:sz="4" w:space="0" w:color="auto"/>
            </w:tcBorders>
            <w:hideMark/>
          </w:tcPr>
          <w:p w14:paraId="4F464BF8"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Not calculated</w:t>
            </w:r>
          </w:p>
        </w:tc>
      </w:tr>
      <w:tr w:rsidR="00B136C7" w:rsidRPr="00A80D64" w14:paraId="2909D813" w14:textId="77777777">
        <w:trPr>
          <w:trHeight w:val="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4B07638" w14:textId="77777777" w:rsidR="00B136C7" w:rsidRPr="00A80D64" w:rsidRDefault="00B136C7">
            <w:pPr>
              <w:rPr>
                <w:rFonts w:ascii="Times New Roman" w:hAnsi="Times New Roman" w:cs="Times New Roman"/>
                <w:sz w:val="20"/>
                <w:szCs w:val="20"/>
              </w:rPr>
            </w:pPr>
          </w:p>
        </w:tc>
        <w:tc>
          <w:tcPr>
            <w:tcW w:w="861" w:type="dxa"/>
            <w:vMerge w:val="restart"/>
            <w:tcBorders>
              <w:top w:val="single" w:sz="4" w:space="0" w:color="auto"/>
              <w:left w:val="single" w:sz="4" w:space="0" w:color="auto"/>
              <w:bottom w:val="single" w:sz="4" w:space="0" w:color="auto"/>
              <w:right w:val="single" w:sz="4" w:space="0" w:color="auto"/>
            </w:tcBorders>
            <w:hideMark/>
          </w:tcPr>
          <w:p w14:paraId="00B3FD2B"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RM#2</w:t>
            </w:r>
          </w:p>
        </w:tc>
        <w:tc>
          <w:tcPr>
            <w:tcW w:w="998" w:type="dxa"/>
            <w:tcBorders>
              <w:top w:val="single" w:sz="4" w:space="0" w:color="auto"/>
              <w:left w:val="single" w:sz="4" w:space="0" w:color="auto"/>
              <w:bottom w:val="single" w:sz="4" w:space="0" w:color="auto"/>
              <w:right w:val="single" w:sz="4" w:space="0" w:color="auto"/>
            </w:tcBorders>
            <w:hideMark/>
          </w:tcPr>
          <w:p w14:paraId="1403FE4A"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MD5</w:t>
            </w:r>
          </w:p>
        </w:tc>
        <w:tc>
          <w:tcPr>
            <w:tcW w:w="4914" w:type="dxa"/>
            <w:tcBorders>
              <w:top w:val="single" w:sz="4" w:space="0" w:color="auto"/>
              <w:left w:val="single" w:sz="4" w:space="0" w:color="auto"/>
              <w:bottom w:val="single" w:sz="4" w:space="0" w:color="auto"/>
              <w:right w:val="single" w:sz="4" w:space="0" w:color="auto"/>
            </w:tcBorders>
            <w:hideMark/>
          </w:tcPr>
          <w:p w14:paraId="783F220A"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9c0de6c8532d7a66ddcf01861dfb6535</w:t>
            </w:r>
          </w:p>
        </w:tc>
      </w:tr>
      <w:tr w:rsidR="00B136C7" w:rsidRPr="00A80D64" w14:paraId="5AD50F81" w14:textId="77777777">
        <w:trPr>
          <w:trHeight w:val="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9B32B7D" w14:textId="77777777" w:rsidR="00B136C7" w:rsidRPr="00A80D64" w:rsidRDefault="00B136C7">
            <w:pPr>
              <w:rPr>
                <w:rFonts w:ascii="Times New Roman" w:hAnsi="Times New Roman" w:cs="Times New Roman"/>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9984B66" w14:textId="77777777" w:rsidR="00B136C7" w:rsidRPr="00A80D64" w:rsidRDefault="00B136C7">
            <w:pPr>
              <w:rPr>
                <w:rFonts w:ascii="Times New Roman" w:hAnsi="Times New Roman" w:cs="Times New Roman"/>
                <w:sz w:val="20"/>
                <w:szCs w:val="20"/>
              </w:rPr>
            </w:pPr>
          </w:p>
        </w:tc>
        <w:tc>
          <w:tcPr>
            <w:tcW w:w="998" w:type="dxa"/>
            <w:tcBorders>
              <w:top w:val="single" w:sz="4" w:space="0" w:color="auto"/>
              <w:left w:val="single" w:sz="4" w:space="0" w:color="auto"/>
              <w:bottom w:val="single" w:sz="4" w:space="0" w:color="auto"/>
              <w:right w:val="single" w:sz="4" w:space="0" w:color="auto"/>
            </w:tcBorders>
            <w:hideMark/>
          </w:tcPr>
          <w:p w14:paraId="129184F7"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SHA-1</w:t>
            </w:r>
          </w:p>
        </w:tc>
        <w:tc>
          <w:tcPr>
            <w:tcW w:w="4914" w:type="dxa"/>
            <w:tcBorders>
              <w:top w:val="single" w:sz="4" w:space="0" w:color="auto"/>
              <w:left w:val="single" w:sz="4" w:space="0" w:color="auto"/>
              <w:bottom w:val="single" w:sz="4" w:space="0" w:color="auto"/>
              <w:right w:val="single" w:sz="4" w:space="0" w:color="auto"/>
            </w:tcBorders>
            <w:hideMark/>
          </w:tcPr>
          <w:p w14:paraId="73A6A356"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Not calculated</w:t>
            </w:r>
          </w:p>
        </w:tc>
      </w:tr>
      <w:tr w:rsidR="00B136C7" w:rsidRPr="00A80D64" w14:paraId="49B67C1D" w14:textId="77777777">
        <w:tc>
          <w:tcPr>
            <w:tcW w:w="1517" w:type="dxa"/>
            <w:tcBorders>
              <w:top w:val="single" w:sz="4" w:space="0" w:color="auto"/>
              <w:left w:val="single" w:sz="4" w:space="0" w:color="auto"/>
              <w:bottom w:val="single" w:sz="4" w:space="0" w:color="auto"/>
              <w:right w:val="single" w:sz="4" w:space="0" w:color="auto"/>
            </w:tcBorders>
            <w:hideMark/>
          </w:tcPr>
          <w:p w14:paraId="3AC0AC0B"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Evidence Location</w:t>
            </w:r>
          </w:p>
        </w:tc>
        <w:tc>
          <w:tcPr>
            <w:tcW w:w="6773" w:type="dxa"/>
            <w:gridSpan w:val="3"/>
            <w:tcBorders>
              <w:top w:val="single" w:sz="4" w:space="0" w:color="auto"/>
              <w:left w:val="single" w:sz="4" w:space="0" w:color="auto"/>
              <w:bottom w:val="single" w:sz="4" w:space="0" w:color="auto"/>
              <w:right w:val="single" w:sz="4" w:space="0" w:color="auto"/>
            </w:tcBorders>
            <w:hideMark/>
          </w:tcPr>
          <w:p w14:paraId="0C94F638"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N/A</w:t>
            </w:r>
          </w:p>
        </w:tc>
      </w:tr>
    </w:tbl>
    <w:p w14:paraId="78C44018" w14:textId="77777777" w:rsidR="00B136C7" w:rsidRDefault="00B136C7" w:rsidP="00B136C7">
      <w:pPr>
        <w:ind w:firstLine="360"/>
        <w:jc w:val="center"/>
        <w:rPr>
          <w:rFonts w:ascii="Times New Roman" w:hAnsi="Times New Roman" w:cs="Times New Roman"/>
          <w:noProof/>
          <w:sz w:val="20"/>
          <w:szCs w:val="20"/>
        </w:rPr>
      </w:pPr>
    </w:p>
    <w:p w14:paraId="1BDBD793" w14:textId="77777777" w:rsidR="00B136C7" w:rsidRDefault="00B136C7" w:rsidP="00B136C7">
      <w:pPr>
        <w:ind w:firstLine="360"/>
        <w:jc w:val="center"/>
        <w:rPr>
          <w:rFonts w:ascii="Times New Roman" w:hAnsi="Times New Roman" w:cs="Times New Roman"/>
          <w:sz w:val="20"/>
          <w:szCs w:val="20"/>
        </w:rPr>
      </w:pPr>
      <w:r w:rsidRPr="0081090A">
        <w:rPr>
          <w:rFonts w:ascii="Times New Roman" w:hAnsi="Times New Roman" w:cs="Times New Roman"/>
          <w:noProof/>
          <w:sz w:val="20"/>
          <w:szCs w:val="20"/>
        </w:rPr>
        <w:drawing>
          <wp:inline distT="0" distB="0" distL="0" distR="0" wp14:anchorId="5E3A1896" wp14:editId="75CE297A">
            <wp:extent cx="4016223" cy="2854546"/>
            <wp:effectExtent l="0" t="0" r="3810" b="3175"/>
            <wp:docPr id="1254931777" name="Picture 12549317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31777" name="Picture 1" descr="A screenshot of a computer&#10;&#10;Description automatically generated with medium confidence"/>
                    <pic:cNvPicPr/>
                  </pic:nvPicPr>
                  <pic:blipFill>
                    <a:blip r:embed="rId53"/>
                    <a:stretch>
                      <a:fillRect/>
                    </a:stretch>
                  </pic:blipFill>
                  <pic:spPr>
                    <a:xfrm>
                      <a:off x="0" y="0"/>
                      <a:ext cx="4035213" cy="2868043"/>
                    </a:xfrm>
                    <a:prstGeom prst="rect">
                      <a:avLst/>
                    </a:prstGeom>
                  </pic:spPr>
                </pic:pic>
              </a:graphicData>
            </a:graphic>
          </wp:inline>
        </w:drawing>
      </w:r>
    </w:p>
    <w:p w14:paraId="5BE9E9CF" w14:textId="77777777" w:rsidR="00B136C7" w:rsidRPr="0081090A" w:rsidRDefault="00B136C7" w:rsidP="00B136C7">
      <w:pPr>
        <w:ind w:firstLine="360"/>
        <w:jc w:val="center"/>
        <w:rPr>
          <w:rFonts w:ascii="Times New Roman" w:hAnsi="Times New Roman" w:cs="Times New Roman"/>
          <w:sz w:val="20"/>
          <w:szCs w:val="20"/>
        </w:rPr>
      </w:pPr>
    </w:p>
    <w:p w14:paraId="37BB8803" w14:textId="77777777" w:rsidR="00B136C7" w:rsidRPr="00A80D64" w:rsidRDefault="00B136C7" w:rsidP="00B136C7">
      <w:pPr>
        <w:pStyle w:val="Heading4"/>
        <w:keepNext w:val="0"/>
        <w:keepLines w:val="0"/>
        <w:numPr>
          <w:ilvl w:val="0"/>
          <w:numId w:val="16"/>
        </w:numPr>
        <w:tabs>
          <w:tab w:val="left" w:pos="1800"/>
        </w:tabs>
        <w:spacing w:before="0" w:line="360" w:lineRule="auto"/>
        <w:contextualSpacing/>
        <w:jc w:val="both"/>
        <w:rPr>
          <w:rFonts w:ascii="Times New Roman" w:hAnsi="Times New Roman" w:cs="Times New Roman"/>
          <w:sz w:val="20"/>
          <w:szCs w:val="20"/>
          <w:lang w:val="en-US"/>
        </w:rPr>
      </w:pPr>
      <w:r w:rsidRPr="00A80D64">
        <w:rPr>
          <w:rFonts w:ascii="Times New Roman" w:hAnsi="Times New Roman" w:cs="Times New Roman"/>
          <w:sz w:val="20"/>
          <w:szCs w:val="20"/>
          <w:lang w:val="en-US"/>
        </w:rPr>
        <w:t>Identify the partition information of PC image.</w:t>
      </w:r>
    </w:p>
    <w:tbl>
      <w:tblPr>
        <w:tblStyle w:val="TableGrid"/>
        <w:tblW w:w="0" w:type="auto"/>
        <w:tblInd w:w="720" w:type="dxa"/>
        <w:tblLook w:val="04A0" w:firstRow="1" w:lastRow="0" w:firstColumn="1" w:lastColumn="0" w:noHBand="0" w:noVBand="1"/>
      </w:tblPr>
      <w:tblGrid>
        <w:gridCol w:w="1137"/>
        <w:gridCol w:w="513"/>
        <w:gridCol w:w="1052"/>
        <w:gridCol w:w="1207"/>
        <w:gridCol w:w="1095"/>
        <w:gridCol w:w="1106"/>
        <w:gridCol w:w="1466"/>
      </w:tblGrid>
      <w:tr w:rsidR="00B136C7" w:rsidRPr="00A80D64" w14:paraId="720FE6AF" w14:textId="77777777">
        <w:trPr>
          <w:trHeight w:val="63"/>
        </w:trPr>
        <w:tc>
          <w:tcPr>
            <w:tcW w:w="1483" w:type="dxa"/>
            <w:vMerge w:val="restart"/>
          </w:tcPr>
          <w:p w14:paraId="305D9E74"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lastRenderedPageBreak/>
              <w:t>Possible Answer</w:t>
            </w:r>
          </w:p>
          <w:p w14:paraId="129486EF" w14:textId="77777777" w:rsidR="00B136C7" w:rsidRPr="00A80D64" w:rsidRDefault="00B136C7">
            <w:pPr>
              <w:jc w:val="center"/>
              <w:rPr>
                <w:rFonts w:ascii="Times New Roman" w:hAnsi="Times New Roman" w:cs="Times New Roman"/>
                <w:sz w:val="20"/>
                <w:szCs w:val="20"/>
              </w:rPr>
            </w:pPr>
          </w:p>
        </w:tc>
        <w:tc>
          <w:tcPr>
            <w:tcW w:w="517" w:type="dxa"/>
            <w:shd w:val="clear" w:color="auto" w:fill="FFE599" w:themeFill="accent4" w:themeFillTint="66"/>
          </w:tcPr>
          <w:p w14:paraId="67093A8A" w14:textId="77777777" w:rsidR="00B136C7" w:rsidRPr="00A80D64" w:rsidRDefault="00B136C7">
            <w:pPr>
              <w:pStyle w:val="ListParagraph"/>
              <w:tabs>
                <w:tab w:val="left" w:pos="1800"/>
              </w:tabs>
              <w:ind w:left="0"/>
              <w:jc w:val="center"/>
              <w:rPr>
                <w:rFonts w:ascii="Times New Roman" w:hAnsi="Times New Roman" w:cs="Times New Roman"/>
                <w:sz w:val="20"/>
                <w:szCs w:val="20"/>
              </w:rPr>
            </w:pPr>
            <w:r w:rsidRPr="00A80D64">
              <w:rPr>
                <w:rFonts w:ascii="Times New Roman" w:hAnsi="Times New Roman" w:cs="Times New Roman"/>
                <w:sz w:val="20"/>
                <w:szCs w:val="20"/>
              </w:rPr>
              <w:t>No.</w:t>
            </w:r>
          </w:p>
        </w:tc>
        <w:tc>
          <w:tcPr>
            <w:tcW w:w="1273" w:type="dxa"/>
            <w:shd w:val="clear" w:color="auto" w:fill="FFE599" w:themeFill="accent4" w:themeFillTint="66"/>
          </w:tcPr>
          <w:p w14:paraId="6817B76B" w14:textId="77777777" w:rsidR="00B136C7" w:rsidRPr="00A80D64" w:rsidRDefault="00B136C7">
            <w:pPr>
              <w:pStyle w:val="ListParagraph"/>
              <w:tabs>
                <w:tab w:val="left" w:pos="1800"/>
              </w:tabs>
              <w:ind w:left="0"/>
              <w:jc w:val="center"/>
              <w:rPr>
                <w:rFonts w:ascii="Times New Roman" w:hAnsi="Times New Roman" w:cs="Times New Roman"/>
                <w:sz w:val="20"/>
                <w:szCs w:val="20"/>
              </w:rPr>
            </w:pPr>
            <w:r w:rsidRPr="00A80D64">
              <w:rPr>
                <w:rFonts w:ascii="Times New Roman" w:hAnsi="Times New Roman" w:cs="Times New Roman"/>
                <w:sz w:val="20"/>
                <w:szCs w:val="20"/>
              </w:rPr>
              <w:t>Bootable</w:t>
            </w:r>
          </w:p>
        </w:tc>
        <w:tc>
          <w:tcPr>
            <w:tcW w:w="1254" w:type="dxa"/>
            <w:shd w:val="clear" w:color="auto" w:fill="FFE599" w:themeFill="accent4" w:themeFillTint="66"/>
          </w:tcPr>
          <w:p w14:paraId="70E4644D" w14:textId="77777777" w:rsidR="00B136C7" w:rsidRPr="00A80D64" w:rsidRDefault="00B136C7">
            <w:pPr>
              <w:pStyle w:val="ListParagraph"/>
              <w:tabs>
                <w:tab w:val="left" w:pos="1800"/>
              </w:tabs>
              <w:ind w:left="0"/>
              <w:jc w:val="center"/>
              <w:rPr>
                <w:rFonts w:ascii="Times New Roman" w:hAnsi="Times New Roman" w:cs="Times New Roman"/>
                <w:sz w:val="20"/>
                <w:szCs w:val="20"/>
              </w:rPr>
            </w:pPr>
            <w:r w:rsidRPr="00A80D64">
              <w:rPr>
                <w:rFonts w:ascii="Times New Roman" w:hAnsi="Times New Roman" w:cs="Times New Roman"/>
                <w:sz w:val="20"/>
                <w:szCs w:val="20"/>
              </w:rPr>
              <w:t>File system</w:t>
            </w:r>
          </w:p>
        </w:tc>
        <w:tc>
          <w:tcPr>
            <w:tcW w:w="1250" w:type="dxa"/>
            <w:shd w:val="clear" w:color="auto" w:fill="FFE599" w:themeFill="accent4" w:themeFillTint="66"/>
          </w:tcPr>
          <w:p w14:paraId="04E8D56A" w14:textId="77777777" w:rsidR="00B136C7" w:rsidRPr="00A80D64" w:rsidRDefault="00B136C7">
            <w:pPr>
              <w:pStyle w:val="ListParagraph"/>
              <w:tabs>
                <w:tab w:val="left" w:pos="1800"/>
              </w:tabs>
              <w:ind w:left="0"/>
              <w:jc w:val="center"/>
              <w:rPr>
                <w:rFonts w:ascii="Times New Roman" w:hAnsi="Times New Roman" w:cs="Times New Roman"/>
                <w:sz w:val="20"/>
                <w:szCs w:val="20"/>
              </w:rPr>
            </w:pPr>
            <w:r w:rsidRPr="00A80D64">
              <w:rPr>
                <w:rFonts w:ascii="Times New Roman" w:hAnsi="Times New Roman" w:cs="Times New Roman"/>
                <w:sz w:val="20"/>
                <w:szCs w:val="20"/>
              </w:rPr>
              <w:t>Start Sector</w:t>
            </w:r>
          </w:p>
        </w:tc>
        <w:tc>
          <w:tcPr>
            <w:tcW w:w="1281" w:type="dxa"/>
            <w:shd w:val="clear" w:color="auto" w:fill="FFE599" w:themeFill="accent4" w:themeFillTint="66"/>
          </w:tcPr>
          <w:p w14:paraId="734FE54C" w14:textId="77777777" w:rsidR="00B136C7" w:rsidRPr="00A80D64" w:rsidRDefault="00B136C7">
            <w:pPr>
              <w:pStyle w:val="ListParagraph"/>
              <w:tabs>
                <w:tab w:val="left" w:pos="1800"/>
              </w:tabs>
              <w:ind w:left="0"/>
              <w:jc w:val="center"/>
              <w:rPr>
                <w:rFonts w:ascii="Times New Roman" w:hAnsi="Times New Roman" w:cs="Times New Roman"/>
                <w:sz w:val="20"/>
                <w:szCs w:val="20"/>
              </w:rPr>
            </w:pPr>
            <w:r w:rsidRPr="00A80D64">
              <w:rPr>
                <w:rFonts w:ascii="Times New Roman" w:hAnsi="Times New Roman" w:cs="Times New Roman"/>
                <w:sz w:val="20"/>
                <w:szCs w:val="20"/>
              </w:rPr>
              <w:t>Total Sectors</w:t>
            </w:r>
          </w:p>
        </w:tc>
        <w:tc>
          <w:tcPr>
            <w:tcW w:w="1232" w:type="dxa"/>
            <w:shd w:val="clear" w:color="auto" w:fill="FFE599" w:themeFill="accent4" w:themeFillTint="66"/>
          </w:tcPr>
          <w:p w14:paraId="5B1C91BD" w14:textId="77777777" w:rsidR="00B136C7" w:rsidRPr="00A80D64" w:rsidRDefault="00B136C7">
            <w:pPr>
              <w:pStyle w:val="ListParagraph"/>
              <w:tabs>
                <w:tab w:val="left" w:pos="1800"/>
              </w:tabs>
              <w:ind w:left="0"/>
              <w:jc w:val="center"/>
              <w:rPr>
                <w:rFonts w:ascii="Times New Roman" w:hAnsi="Times New Roman" w:cs="Times New Roman"/>
                <w:sz w:val="20"/>
                <w:szCs w:val="20"/>
              </w:rPr>
            </w:pPr>
            <w:r w:rsidRPr="00A80D64">
              <w:rPr>
                <w:rFonts w:ascii="Times New Roman" w:hAnsi="Times New Roman" w:cs="Times New Roman"/>
                <w:sz w:val="20"/>
                <w:szCs w:val="20"/>
              </w:rPr>
              <w:t>Size</w:t>
            </w:r>
          </w:p>
        </w:tc>
      </w:tr>
      <w:tr w:rsidR="00B136C7" w:rsidRPr="00A80D64" w14:paraId="4EA0C4BE" w14:textId="77777777">
        <w:trPr>
          <w:trHeight w:val="63"/>
        </w:trPr>
        <w:tc>
          <w:tcPr>
            <w:tcW w:w="1483" w:type="dxa"/>
            <w:vMerge/>
          </w:tcPr>
          <w:p w14:paraId="6711BE69"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517" w:type="dxa"/>
          </w:tcPr>
          <w:p w14:paraId="2EC29F48" w14:textId="77777777" w:rsidR="00B136C7" w:rsidRPr="00A80D64" w:rsidRDefault="00B136C7">
            <w:pPr>
              <w:pStyle w:val="ListParagraph"/>
              <w:tabs>
                <w:tab w:val="left" w:pos="1800"/>
              </w:tabs>
              <w:ind w:left="0"/>
              <w:jc w:val="center"/>
              <w:rPr>
                <w:rFonts w:ascii="Times New Roman" w:hAnsi="Times New Roman" w:cs="Times New Roman"/>
                <w:sz w:val="20"/>
                <w:szCs w:val="20"/>
              </w:rPr>
            </w:pPr>
            <w:r w:rsidRPr="00A80D64">
              <w:rPr>
                <w:rFonts w:ascii="Times New Roman" w:hAnsi="Times New Roman" w:cs="Times New Roman"/>
                <w:sz w:val="20"/>
                <w:szCs w:val="20"/>
              </w:rPr>
              <w:t>1</w:t>
            </w:r>
          </w:p>
        </w:tc>
        <w:tc>
          <w:tcPr>
            <w:tcW w:w="1273" w:type="dxa"/>
          </w:tcPr>
          <w:p w14:paraId="7B655E86" w14:textId="77777777" w:rsidR="00B136C7" w:rsidRPr="00A80D64" w:rsidRDefault="00B136C7">
            <w:pPr>
              <w:pStyle w:val="ListParagraph"/>
              <w:tabs>
                <w:tab w:val="left" w:pos="1800"/>
              </w:tabs>
              <w:ind w:left="0"/>
              <w:jc w:val="center"/>
              <w:rPr>
                <w:rFonts w:ascii="Times New Roman" w:hAnsi="Times New Roman" w:cs="Times New Roman"/>
                <w:sz w:val="20"/>
                <w:szCs w:val="20"/>
              </w:rPr>
            </w:pPr>
            <w:r w:rsidRPr="00A80D64">
              <w:rPr>
                <w:rFonts w:ascii="Times New Roman" w:hAnsi="Times New Roman" w:cs="Times New Roman"/>
                <w:sz w:val="20"/>
                <w:szCs w:val="20"/>
              </w:rPr>
              <w:t>False</w:t>
            </w:r>
          </w:p>
        </w:tc>
        <w:tc>
          <w:tcPr>
            <w:tcW w:w="1254" w:type="dxa"/>
          </w:tcPr>
          <w:p w14:paraId="7AE844EB" w14:textId="77777777" w:rsidR="00B136C7" w:rsidRPr="00A80D64" w:rsidRDefault="00B136C7">
            <w:pPr>
              <w:pStyle w:val="ListParagraph"/>
              <w:tabs>
                <w:tab w:val="left" w:pos="1800"/>
              </w:tabs>
              <w:ind w:left="0"/>
              <w:jc w:val="center"/>
              <w:rPr>
                <w:rFonts w:ascii="Times New Roman" w:hAnsi="Times New Roman" w:cs="Times New Roman"/>
                <w:sz w:val="20"/>
                <w:szCs w:val="20"/>
              </w:rPr>
            </w:pPr>
            <w:r w:rsidRPr="00A80D64">
              <w:rPr>
                <w:rFonts w:ascii="Times New Roman" w:hAnsi="Times New Roman" w:cs="Times New Roman"/>
                <w:sz w:val="20"/>
                <w:szCs w:val="20"/>
              </w:rPr>
              <w:t>Unallocated</w:t>
            </w:r>
          </w:p>
        </w:tc>
        <w:tc>
          <w:tcPr>
            <w:tcW w:w="1250" w:type="dxa"/>
          </w:tcPr>
          <w:p w14:paraId="3BA8F085" w14:textId="77777777" w:rsidR="00B136C7" w:rsidRPr="00A80D64" w:rsidRDefault="00B136C7">
            <w:pPr>
              <w:pStyle w:val="ListParagraph"/>
              <w:tabs>
                <w:tab w:val="left" w:pos="1800"/>
              </w:tabs>
              <w:ind w:left="0"/>
              <w:jc w:val="center"/>
              <w:rPr>
                <w:rFonts w:ascii="Times New Roman" w:hAnsi="Times New Roman" w:cs="Times New Roman"/>
                <w:sz w:val="20"/>
                <w:szCs w:val="20"/>
              </w:rPr>
            </w:pPr>
            <w:r w:rsidRPr="00A80D64">
              <w:rPr>
                <w:rFonts w:ascii="Times New Roman" w:hAnsi="Times New Roman" w:cs="Times New Roman"/>
                <w:sz w:val="20"/>
                <w:szCs w:val="20"/>
              </w:rPr>
              <w:t>0</w:t>
            </w:r>
          </w:p>
        </w:tc>
        <w:tc>
          <w:tcPr>
            <w:tcW w:w="1281" w:type="dxa"/>
          </w:tcPr>
          <w:p w14:paraId="5B1FEF9D" w14:textId="77777777" w:rsidR="00B136C7" w:rsidRPr="00A80D64" w:rsidRDefault="00B136C7">
            <w:pPr>
              <w:pStyle w:val="ListParagraph"/>
              <w:tabs>
                <w:tab w:val="left" w:pos="1800"/>
              </w:tabs>
              <w:ind w:left="0"/>
              <w:jc w:val="center"/>
              <w:rPr>
                <w:rFonts w:ascii="Times New Roman" w:hAnsi="Times New Roman" w:cs="Times New Roman"/>
                <w:sz w:val="20"/>
                <w:szCs w:val="20"/>
              </w:rPr>
            </w:pPr>
            <w:r w:rsidRPr="00A80D64">
              <w:rPr>
                <w:rFonts w:ascii="Times New Roman" w:hAnsi="Times New Roman" w:cs="Times New Roman"/>
                <w:sz w:val="20"/>
                <w:szCs w:val="20"/>
              </w:rPr>
              <w:t>63</w:t>
            </w:r>
          </w:p>
        </w:tc>
        <w:tc>
          <w:tcPr>
            <w:tcW w:w="1232" w:type="dxa"/>
          </w:tcPr>
          <w:p w14:paraId="733836F2" w14:textId="77777777" w:rsidR="00B136C7" w:rsidRPr="00A80D64" w:rsidRDefault="00B136C7">
            <w:pPr>
              <w:pStyle w:val="ListParagraph"/>
              <w:tabs>
                <w:tab w:val="left" w:pos="1800"/>
              </w:tabs>
              <w:ind w:left="0"/>
              <w:jc w:val="center"/>
              <w:rPr>
                <w:rFonts w:ascii="Times New Roman" w:hAnsi="Times New Roman" w:cs="Times New Roman"/>
                <w:sz w:val="20"/>
                <w:szCs w:val="20"/>
              </w:rPr>
            </w:pPr>
            <w:r w:rsidRPr="00A80D64">
              <w:rPr>
                <w:rFonts w:ascii="Times New Roman" w:hAnsi="Times New Roman" w:cs="Times New Roman"/>
                <w:sz w:val="20"/>
                <w:szCs w:val="20"/>
              </w:rPr>
              <w:t>32.256 B</w:t>
            </w:r>
          </w:p>
        </w:tc>
      </w:tr>
      <w:tr w:rsidR="00B136C7" w:rsidRPr="00A80D64" w14:paraId="5B401577" w14:textId="77777777">
        <w:trPr>
          <w:trHeight w:val="63"/>
        </w:trPr>
        <w:tc>
          <w:tcPr>
            <w:tcW w:w="1483" w:type="dxa"/>
            <w:vMerge/>
          </w:tcPr>
          <w:p w14:paraId="08A89D58"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517" w:type="dxa"/>
          </w:tcPr>
          <w:p w14:paraId="47A8F729" w14:textId="77777777" w:rsidR="00B136C7" w:rsidRPr="00A80D64" w:rsidRDefault="00B136C7">
            <w:pPr>
              <w:pStyle w:val="ListParagraph"/>
              <w:tabs>
                <w:tab w:val="left" w:pos="1800"/>
              </w:tabs>
              <w:ind w:left="0"/>
              <w:jc w:val="center"/>
              <w:rPr>
                <w:rFonts w:ascii="Times New Roman" w:hAnsi="Times New Roman" w:cs="Times New Roman"/>
                <w:sz w:val="20"/>
                <w:szCs w:val="20"/>
              </w:rPr>
            </w:pPr>
            <w:r w:rsidRPr="00A80D64">
              <w:rPr>
                <w:rFonts w:ascii="Times New Roman" w:hAnsi="Times New Roman" w:cs="Times New Roman"/>
                <w:sz w:val="20"/>
                <w:szCs w:val="20"/>
              </w:rPr>
              <w:t>2</w:t>
            </w:r>
          </w:p>
        </w:tc>
        <w:tc>
          <w:tcPr>
            <w:tcW w:w="1273" w:type="dxa"/>
          </w:tcPr>
          <w:p w14:paraId="381EB098" w14:textId="77777777" w:rsidR="00B136C7" w:rsidRPr="00A80D64" w:rsidRDefault="00B136C7">
            <w:pPr>
              <w:pStyle w:val="ListParagraph"/>
              <w:tabs>
                <w:tab w:val="left" w:pos="1800"/>
              </w:tabs>
              <w:ind w:left="0"/>
              <w:jc w:val="center"/>
              <w:rPr>
                <w:rFonts w:ascii="Times New Roman" w:hAnsi="Times New Roman" w:cs="Times New Roman"/>
                <w:sz w:val="20"/>
                <w:szCs w:val="20"/>
              </w:rPr>
            </w:pPr>
            <w:r w:rsidRPr="00A80D64">
              <w:rPr>
                <w:rFonts w:ascii="Times New Roman" w:hAnsi="Times New Roman" w:cs="Times New Roman"/>
                <w:sz w:val="20"/>
                <w:szCs w:val="20"/>
              </w:rPr>
              <w:t>True</w:t>
            </w:r>
          </w:p>
        </w:tc>
        <w:tc>
          <w:tcPr>
            <w:tcW w:w="1254" w:type="dxa"/>
          </w:tcPr>
          <w:p w14:paraId="0C6982C0" w14:textId="77777777" w:rsidR="00B136C7" w:rsidRPr="00A80D64" w:rsidRDefault="00B136C7">
            <w:pPr>
              <w:pStyle w:val="ListParagraph"/>
              <w:tabs>
                <w:tab w:val="left" w:pos="1800"/>
              </w:tabs>
              <w:ind w:left="0"/>
              <w:jc w:val="center"/>
              <w:rPr>
                <w:rFonts w:ascii="Times New Roman" w:hAnsi="Times New Roman" w:cs="Times New Roman"/>
                <w:sz w:val="20"/>
                <w:szCs w:val="20"/>
              </w:rPr>
            </w:pPr>
            <w:r w:rsidRPr="00A80D64">
              <w:rPr>
                <w:rFonts w:ascii="Times New Roman" w:hAnsi="Times New Roman" w:cs="Times New Roman"/>
                <w:sz w:val="20"/>
                <w:szCs w:val="20"/>
              </w:rPr>
              <w:t>NTFS</w:t>
            </w:r>
          </w:p>
        </w:tc>
        <w:tc>
          <w:tcPr>
            <w:tcW w:w="1250" w:type="dxa"/>
          </w:tcPr>
          <w:p w14:paraId="46C9B6D2" w14:textId="77777777" w:rsidR="00B136C7" w:rsidRPr="00A80D64" w:rsidRDefault="00B136C7">
            <w:pPr>
              <w:pStyle w:val="ListParagraph"/>
              <w:tabs>
                <w:tab w:val="left" w:pos="1800"/>
              </w:tabs>
              <w:ind w:left="0"/>
              <w:jc w:val="center"/>
              <w:rPr>
                <w:rFonts w:ascii="Times New Roman" w:hAnsi="Times New Roman" w:cs="Times New Roman"/>
                <w:sz w:val="20"/>
                <w:szCs w:val="20"/>
              </w:rPr>
            </w:pPr>
            <w:r w:rsidRPr="00A80D64">
              <w:rPr>
                <w:rFonts w:ascii="Times New Roman" w:hAnsi="Times New Roman" w:cs="Times New Roman"/>
                <w:sz w:val="20"/>
                <w:szCs w:val="20"/>
              </w:rPr>
              <w:t>63</w:t>
            </w:r>
          </w:p>
        </w:tc>
        <w:tc>
          <w:tcPr>
            <w:tcW w:w="1281" w:type="dxa"/>
          </w:tcPr>
          <w:p w14:paraId="43778389" w14:textId="77777777" w:rsidR="00B136C7" w:rsidRPr="00A80D64" w:rsidRDefault="00B136C7">
            <w:pPr>
              <w:pStyle w:val="ListParagraph"/>
              <w:tabs>
                <w:tab w:val="left" w:pos="1800"/>
              </w:tabs>
              <w:ind w:left="0"/>
              <w:jc w:val="center"/>
              <w:rPr>
                <w:rFonts w:ascii="Times New Roman" w:hAnsi="Times New Roman" w:cs="Times New Roman"/>
                <w:sz w:val="20"/>
                <w:szCs w:val="20"/>
              </w:rPr>
            </w:pPr>
            <w:r w:rsidRPr="00A80D64">
              <w:rPr>
                <w:rFonts w:ascii="Times New Roman" w:hAnsi="Times New Roman" w:cs="Times New Roman"/>
                <w:sz w:val="20"/>
                <w:szCs w:val="20"/>
              </w:rPr>
              <w:t>19968732</w:t>
            </w:r>
          </w:p>
        </w:tc>
        <w:tc>
          <w:tcPr>
            <w:tcW w:w="1232" w:type="dxa"/>
          </w:tcPr>
          <w:p w14:paraId="5AFDF22A" w14:textId="77777777" w:rsidR="00B136C7" w:rsidRPr="00A80D64" w:rsidRDefault="00B136C7">
            <w:pPr>
              <w:pStyle w:val="ListParagraph"/>
              <w:tabs>
                <w:tab w:val="left" w:pos="1800"/>
              </w:tabs>
              <w:ind w:left="0"/>
              <w:jc w:val="center"/>
              <w:rPr>
                <w:rFonts w:ascii="Times New Roman" w:hAnsi="Times New Roman" w:cs="Times New Roman"/>
                <w:sz w:val="20"/>
                <w:szCs w:val="20"/>
              </w:rPr>
            </w:pPr>
            <w:r w:rsidRPr="00A80D64">
              <w:rPr>
                <w:rFonts w:ascii="Times New Roman" w:hAnsi="Times New Roman" w:cs="Times New Roman"/>
                <w:sz w:val="20"/>
                <w:szCs w:val="20"/>
              </w:rPr>
              <w:t>10.223.988.736 B</w:t>
            </w:r>
          </w:p>
        </w:tc>
      </w:tr>
      <w:tr w:rsidR="00B136C7" w:rsidRPr="00A80D64" w14:paraId="3B9AA7F7" w14:textId="77777777">
        <w:trPr>
          <w:trHeight w:val="62"/>
        </w:trPr>
        <w:tc>
          <w:tcPr>
            <w:tcW w:w="1483" w:type="dxa"/>
            <w:vMerge/>
          </w:tcPr>
          <w:p w14:paraId="448458C3"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517" w:type="dxa"/>
          </w:tcPr>
          <w:p w14:paraId="244E0536" w14:textId="77777777" w:rsidR="00B136C7" w:rsidRPr="00A80D64" w:rsidRDefault="00B136C7">
            <w:pPr>
              <w:pStyle w:val="ListParagraph"/>
              <w:tabs>
                <w:tab w:val="left" w:pos="1800"/>
              </w:tabs>
              <w:ind w:left="0"/>
              <w:jc w:val="center"/>
              <w:rPr>
                <w:rFonts w:ascii="Times New Roman" w:hAnsi="Times New Roman" w:cs="Times New Roman"/>
                <w:sz w:val="20"/>
                <w:szCs w:val="20"/>
              </w:rPr>
            </w:pPr>
            <w:r w:rsidRPr="00A80D64">
              <w:rPr>
                <w:rFonts w:ascii="Times New Roman" w:hAnsi="Times New Roman" w:cs="Times New Roman"/>
                <w:sz w:val="20"/>
                <w:szCs w:val="20"/>
              </w:rPr>
              <w:t>3</w:t>
            </w:r>
          </w:p>
        </w:tc>
        <w:tc>
          <w:tcPr>
            <w:tcW w:w="1273" w:type="dxa"/>
          </w:tcPr>
          <w:p w14:paraId="602AB052" w14:textId="77777777" w:rsidR="00B136C7" w:rsidRPr="00A80D64" w:rsidRDefault="00B136C7">
            <w:pPr>
              <w:pStyle w:val="ListParagraph"/>
              <w:tabs>
                <w:tab w:val="left" w:pos="1800"/>
              </w:tabs>
              <w:ind w:left="0"/>
              <w:jc w:val="center"/>
              <w:rPr>
                <w:rFonts w:ascii="Times New Roman" w:hAnsi="Times New Roman" w:cs="Times New Roman"/>
                <w:sz w:val="20"/>
                <w:szCs w:val="20"/>
              </w:rPr>
            </w:pPr>
            <w:r w:rsidRPr="00A80D64">
              <w:rPr>
                <w:rFonts w:ascii="Times New Roman" w:hAnsi="Times New Roman" w:cs="Times New Roman"/>
                <w:sz w:val="20"/>
                <w:szCs w:val="20"/>
              </w:rPr>
              <w:t>False</w:t>
            </w:r>
          </w:p>
        </w:tc>
        <w:tc>
          <w:tcPr>
            <w:tcW w:w="1254" w:type="dxa"/>
          </w:tcPr>
          <w:p w14:paraId="60BB3379" w14:textId="77777777" w:rsidR="00B136C7" w:rsidRPr="00A80D64" w:rsidRDefault="00B136C7">
            <w:pPr>
              <w:pStyle w:val="ListParagraph"/>
              <w:tabs>
                <w:tab w:val="left" w:pos="1800"/>
              </w:tabs>
              <w:ind w:left="0"/>
              <w:jc w:val="center"/>
              <w:rPr>
                <w:rFonts w:ascii="Times New Roman" w:hAnsi="Times New Roman" w:cs="Times New Roman"/>
                <w:sz w:val="20"/>
                <w:szCs w:val="20"/>
              </w:rPr>
            </w:pPr>
            <w:r w:rsidRPr="00A80D64">
              <w:rPr>
                <w:rFonts w:ascii="Times New Roman" w:hAnsi="Times New Roman" w:cs="Times New Roman"/>
                <w:sz w:val="20"/>
                <w:szCs w:val="20"/>
              </w:rPr>
              <w:t>Unallocated</w:t>
            </w:r>
          </w:p>
        </w:tc>
        <w:tc>
          <w:tcPr>
            <w:tcW w:w="1250" w:type="dxa"/>
          </w:tcPr>
          <w:p w14:paraId="08B28233" w14:textId="77777777" w:rsidR="00B136C7" w:rsidRPr="00A80D64" w:rsidRDefault="00B136C7">
            <w:pPr>
              <w:pStyle w:val="ListParagraph"/>
              <w:tabs>
                <w:tab w:val="left" w:pos="1800"/>
              </w:tabs>
              <w:ind w:left="0"/>
              <w:jc w:val="center"/>
              <w:rPr>
                <w:rFonts w:ascii="Times New Roman" w:hAnsi="Times New Roman" w:cs="Times New Roman"/>
                <w:sz w:val="20"/>
                <w:szCs w:val="20"/>
              </w:rPr>
            </w:pPr>
            <w:r w:rsidRPr="00A80D64">
              <w:rPr>
                <w:rFonts w:ascii="Times New Roman" w:hAnsi="Times New Roman" w:cs="Times New Roman"/>
                <w:sz w:val="20"/>
                <w:szCs w:val="20"/>
              </w:rPr>
              <w:t>19968795</w:t>
            </w:r>
          </w:p>
        </w:tc>
        <w:tc>
          <w:tcPr>
            <w:tcW w:w="1281" w:type="dxa"/>
          </w:tcPr>
          <w:p w14:paraId="43399ED1" w14:textId="77777777" w:rsidR="00B136C7" w:rsidRPr="00A80D64" w:rsidRDefault="00B136C7">
            <w:pPr>
              <w:pStyle w:val="ListParagraph"/>
              <w:tabs>
                <w:tab w:val="left" w:pos="1800"/>
              </w:tabs>
              <w:ind w:left="0"/>
              <w:jc w:val="center"/>
              <w:rPr>
                <w:rFonts w:ascii="Times New Roman" w:hAnsi="Times New Roman" w:cs="Times New Roman"/>
                <w:sz w:val="20"/>
                <w:szCs w:val="20"/>
              </w:rPr>
            </w:pPr>
            <w:r w:rsidRPr="00A80D64">
              <w:rPr>
                <w:rFonts w:ascii="Times New Roman" w:hAnsi="Times New Roman" w:cs="Times New Roman"/>
                <w:sz w:val="20"/>
                <w:szCs w:val="20"/>
              </w:rPr>
              <w:t>30933</w:t>
            </w:r>
          </w:p>
        </w:tc>
        <w:tc>
          <w:tcPr>
            <w:tcW w:w="1232" w:type="dxa"/>
          </w:tcPr>
          <w:p w14:paraId="148E8BEC" w14:textId="77777777" w:rsidR="00B136C7" w:rsidRPr="00A80D64" w:rsidRDefault="00B136C7">
            <w:pPr>
              <w:pStyle w:val="ListParagraph"/>
              <w:tabs>
                <w:tab w:val="left" w:pos="1800"/>
              </w:tabs>
              <w:ind w:left="0"/>
              <w:jc w:val="center"/>
              <w:rPr>
                <w:rFonts w:ascii="Times New Roman" w:hAnsi="Times New Roman" w:cs="Times New Roman"/>
                <w:sz w:val="20"/>
                <w:szCs w:val="20"/>
              </w:rPr>
            </w:pPr>
            <w:r w:rsidRPr="00A80D64">
              <w:rPr>
                <w:rFonts w:ascii="Times New Roman" w:hAnsi="Times New Roman" w:cs="Times New Roman"/>
                <w:sz w:val="20"/>
                <w:szCs w:val="20"/>
              </w:rPr>
              <w:t>15.837.696 B</w:t>
            </w:r>
          </w:p>
        </w:tc>
      </w:tr>
      <w:tr w:rsidR="00B136C7" w:rsidRPr="00A80D64" w14:paraId="3ADD8CEF" w14:textId="77777777">
        <w:tc>
          <w:tcPr>
            <w:tcW w:w="1483" w:type="dxa"/>
          </w:tcPr>
          <w:p w14:paraId="372A704B"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Evidence Location</w:t>
            </w:r>
          </w:p>
        </w:tc>
        <w:tc>
          <w:tcPr>
            <w:tcW w:w="6807" w:type="dxa"/>
            <w:gridSpan w:val="6"/>
          </w:tcPr>
          <w:p w14:paraId="7222C49C"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N/A</w:t>
            </w:r>
          </w:p>
        </w:tc>
      </w:tr>
    </w:tbl>
    <w:p w14:paraId="607474D4" w14:textId="77777777" w:rsidR="00B136C7" w:rsidRPr="0081090A" w:rsidRDefault="00B136C7" w:rsidP="00B136C7">
      <w:pPr>
        <w:pStyle w:val="ListParagraph"/>
        <w:tabs>
          <w:tab w:val="left" w:pos="1800"/>
        </w:tabs>
        <w:spacing w:line="360" w:lineRule="auto"/>
        <w:jc w:val="both"/>
        <w:rPr>
          <w:rFonts w:ascii="Times New Roman" w:hAnsi="Times New Roman" w:cs="Times New Roman"/>
          <w:sz w:val="20"/>
          <w:szCs w:val="20"/>
        </w:rPr>
      </w:pPr>
    </w:p>
    <w:p w14:paraId="6EB2D835" w14:textId="77777777" w:rsidR="00B136C7" w:rsidRPr="0081090A" w:rsidRDefault="00B136C7" w:rsidP="00B136C7">
      <w:pPr>
        <w:pStyle w:val="ListParagraph"/>
        <w:tabs>
          <w:tab w:val="left" w:pos="1800"/>
        </w:tabs>
        <w:spacing w:line="360" w:lineRule="auto"/>
        <w:jc w:val="both"/>
        <w:rPr>
          <w:rFonts w:ascii="Times New Roman" w:hAnsi="Times New Roman" w:cs="Times New Roman"/>
          <w:sz w:val="20"/>
          <w:szCs w:val="20"/>
        </w:rPr>
      </w:pPr>
      <w:r w:rsidRPr="0081090A">
        <w:rPr>
          <w:rFonts w:ascii="Times New Roman" w:hAnsi="Times New Roman" w:cs="Times New Roman"/>
          <w:noProof/>
          <w:sz w:val="20"/>
          <w:szCs w:val="20"/>
        </w:rPr>
        <w:drawing>
          <wp:inline distT="0" distB="0" distL="0" distR="0" wp14:anchorId="011A183F" wp14:editId="6120E427">
            <wp:extent cx="5727700" cy="1767840"/>
            <wp:effectExtent l="0" t="0" r="6350" b="3810"/>
            <wp:docPr id="1317952901" name="Picture 13179529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52901" name="Picture 1" descr="Graphical user interface, text, application&#10;&#10;Description automatically generated"/>
                    <pic:cNvPicPr/>
                  </pic:nvPicPr>
                  <pic:blipFill>
                    <a:blip r:embed="rId54"/>
                    <a:stretch>
                      <a:fillRect/>
                    </a:stretch>
                  </pic:blipFill>
                  <pic:spPr>
                    <a:xfrm>
                      <a:off x="0" y="0"/>
                      <a:ext cx="5727700" cy="1767840"/>
                    </a:xfrm>
                    <a:prstGeom prst="rect">
                      <a:avLst/>
                    </a:prstGeom>
                  </pic:spPr>
                </pic:pic>
              </a:graphicData>
            </a:graphic>
          </wp:inline>
        </w:drawing>
      </w:r>
    </w:p>
    <w:p w14:paraId="5E1D585F" w14:textId="77777777" w:rsidR="00B136C7" w:rsidRPr="0081090A" w:rsidRDefault="00B136C7" w:rsidP="00B136C7">
      <w:pPr>
        <w:pStyle w:val="ListParagraph"/>
        <w:tabs>
          <w:tab w:val="left" w:pos="1800"/>
        </w:tabs>
        <w:spacing w:line="360" w:lineRule="auto"/>
        <w:jc w:val="both"/>
        <w:rPr>
          <w:rFonts w:ascii="Times New Roman" w:hAnsi="Times New Roman" w:cs="Times New Roman"/>
          <w:sz w:val="20"/>
          <w:szCs w:val="20"/>
        </w:rPr>
      </w:pPr>
    </w:p>
    <w:p w14:paraId="26D41CBD" w14:textId="77777777" w:rsidR="00B136C7" w:rsidRPr="00A80D64" w:rsidRDefault="00B136C7" w:rsidP="00B136C7">
      <w:pPr>
        <w:pStyle w:val="Heading4"/>
        <w:keepNext w:val="0"/>
        <w:keepLines w:val="0"/>
        <w:numPr>
          <w:ilvl w:val="0"/>
          <w:numId w:val="16"/>
        </w:numPr>
        <w:tabs>
          <w:tab w:val="left" w:pos="1800"/>
        </w:tabs>
        <w:spacing w:before="0" w:line="360" w:lineRule="auto"/>
        <w:contextualSpacing/>
        <w:jc w:val="both"/>
        <w:rPr>
          <w:rFonts w:ascii="Times New Roman" w:hAnsi="Times New Roman" w:cs="Times New Roman"/>
          <w:sz w:val="20"/>
          <w:szCs w:val="20"/>
          <w:lang w:val="en-US"/>
        </w:rPr>
      </w:pPr>
      <w:r w:rsidRPr="00A80D64">
        <w:rPr>
          <w:rFonts w:ascii="Times New Roman" w:hAnsi="Times New Roman" w:cs="Times New Roman"/>
          <w:sz w:val="20"/>
          <w:szCs w:val="20"/>
          <w:lang w:val="en-US"/>
        </w:rPr>
        <w:t>Explain installed OS information in detail.</w:t>
      </w:r>
    </w:p>
    <w:p w14:paraId="325F4B8A" w14:textId="77777777" w:rsidR="00B136C7" w:rsidRPr="00221EE5" w:rsidRDefault="00B136C7" w:rsidP="00B136C7">
      <w:pPr>
        <w:pStyle w:val="ListParagraph"/>
        <w:tabs>
          <w:tab w:val="left" w:pos="1800"/>
        </w:tabs>
        <w:spacing w:line="360" w:lineRule="auto"/>
        <w:jc w:val="both"/>
        <w:rPr>
          <w:rFonts w:ascii="Times New Roman" w:hAnsi="Times New Roman" w:cs="Times New Roman"/>
          <w:sz w:val="20"/>
          <w:szCs w:val="20"/>
          <w:lang w:val="en-US"/>
        </w:rPr>
      </w:pPr>
      <w:r w:rsidRPr="00221EE5">
        <w:rPr>
          <w:rFonts w:ascii="Times New Roman" w:hAnsi="Times New Roman" w:cs="Times New Roman"/>
          <w:sz w:val="20"/>
          <w:szCs w:val="20"/>
          <w:lang w:val="en-US"/>
        </w:rPr>
        <w:t>(OS name, install date, registered owner…)</w:t>
      </w:r>
    </w:p>
    <w:tbl>
      <w:tblPr>
        <w:tblStyle w:val="TableGrid"/>
        <w:tblW w:w="0" w:type="auto"/>
        <w:tblInd w:w="720" w:type="dxa"/>
        <w:tblLook w:val="04A0" w:firstRow="1" w:lastRow="0" w:firstColumn="1" w:lastColumn="0" w:noHBand="0" w:noVBand="1"/>
      </w:tblPr>
      <w:tblGrid>
        <w:gridCol w:w="959"/>
        <w:gridCol w:w="1422"/>
        <w:gridCol w:w="5195"/>
      </w:tblGrid>
      <w:tr w:rsidR="00B136C7" w:rsidRPr="00D270B1" w14:paraId="7215845C" w14:textId="77777777">
        <w:trPr>
          <w:trHeight w:val="25"/>
        </w:trPr>
        <w:tc>
          <w:tcPr>
            <w:tcW w:w="1615" w:type="dxa"/>
            <w:vMerge w:val="restart"/>
          </w:tcPr>
          <w:p w14:paraId="0CE1AE8C"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Possible Answer</w:t>
            </w:r>
          </w:p>
        </w:tc>
        <w:tc>
          <w:tcPr>
            <w:tcW w:w="1800" w:type="dxa"/>
            <w:shd w:val="clear" w:color="auto" w:fill="FFE599" w:themeFill="accent4" w:themeFillTint="66"/>
          </w:tcPr>
          <w:p w14:paraId="48F1FA4A"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OS Name</w:t>
            </w:r>
          </w:p>
        </w:tc>
        <w:tc>
          <w:tcPr>
            <w:tcW w:w="5215" w:type="dxa"/>
          </w:tcPr>
          <w:p w14:paraId="061BC307" w14:textId="77777777" w:rsidR="00B136C7" w:rsidRPr="00221EE5" w:rsidRDefault="00B136C7">
            <w:pPr>
              <w:pStyle w:val="ListParagraph"/>
              <w:tabs>
                <w:tab w:val="left" w:pos="1800"/>
              </w:tabs>
              <w:ind w:left="0"/>
              <w:jc w:val="both"/>
              <w:rPr>
                <w:rFonts w:ascii="Times New Roman" w:hAnsi="Times New Roman" w:cs="Times New Roman"/>
                <w:sz w:val="20"/>
                <w:szCs w:val="20"/>
                <w:lang w:val="en-US"/>
              </w:rPr>
            </w:pPr>
            <w:r w:rsidRPr="00221EE5">
              <w:rPr>
                <w:rFonts w:ascii="Times New Roman" w:hAnsi="Times New Roman" w:cs="Times New Roman"/>
                <w:sz w:val="20"/>
                <w:szCs w:val="20"/>
                <w:lang w:val="en-US"/>
              </w:rPr>
              <w:t>Microsoft Windows XP Service Pack 3</w:t>
            </w:r>
          </w:p>
        </w:tc>
      </w:tr>
      <w:tr w:rsidR="00B136C7" w:rsidRPr="00A80D64" w14:paraId="4AAC8BCA" w14:textId="77777777">
        <w:trPr>
          <w:trHeight w:val="25"/>
        </w:trPr>
        <w:tc>
          <w:tcPr>
            <w:tcW w:w="1615" w:type="dxa"/>
            <w:vMerge/>
          </w:tcPr>
          <w:p w14:paraId="3E83ACB1" w14:textId="77777777" w:rsidR="00B136C7" w:rsidRPr="00221EE5" w:rsidRDefault="00B136C7">
            <w:pPr>
              <w:pStyle w:val="ListParagraph"/>
              <w:tabs>
                <w:tab w:val="left" w:pos="1800"/>
              </w:tabs>
              <w:ind w:left="0"/>
              <w:jc w:val="both"/>
              <w:rPr>
                <w:rFonts w:ascii="Times New Roman" w:hAnsi="Times New Roman" w:cs="Times New Roman"/>
                <w:sz w:val="20"/>
                <w:szCs w:val="20"/>
                <w:lang w:val="en-US"/>
              </w:rPr>
            </w:pPr>
          </w:p>
        </w:tc>
        <w:tc>
          <w:tcPr>
            <w:tcW w:w="1800" w:type="dxa"/>
            <w:shd w:val="clear" w:color="auto" w:fill="FFE599" w:themeFill="accent4" w:themeFillTint="66"/>
          </w:tcPr>
          <w:p w14:paraId="5C84D219"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Version</w:t>
            </w:r>
          </w:p>
        </w:tc>
        <w:tc>
          <w:tcPr>
            <w:tcW w:w="5215" w:type="dxa"/>
          </w:tcPr>
          <w:p w14:paraId="6E7CF414"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5.1</w:t>
            </w:r>
          </w:p>
        </w:tc>
      </w:tr>
      <w:tr w:rsidR="00B136C7" w:rsidRPr="00A80D64" w14:paraId="4CCD8344" w14:textId="77777777">
        <w:trPr>
          <w:trHeight w:val="25"/>
        </w:trPr>
        <w:tc>
          <w:tcPr>
            <w:tcW w:w="1615" w:type="dxa"/>
            <w:vMerge/>
          </w:tcPr>
          <w:p w14:paraId="587BAD35"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800" w:type="dxa"/>
            <w:shd w:val="clear" w:color="auto" w:fill="FFE599" w:themeFill="accent4" w:themeFillTint="66"/>
          </w:tcPr>
          <w:p w14:paraId="1BB0A884"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Build Number</w:t>
            </w:r>
          </w:p>
        </w:tc>
        <w:tc>
          <w:tcPr>
            <w:tcW w:w="5215" w:type="dxa"/>
          </w:tcPr>
          <w:p w14:paraId="633D96C2"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1.511.1 ()</w:t>
            </w:r>
          </w:p>
        </w:tc>
      </w:tr>
      <w:tr w:rsidR="00B136C7" w:rsidRPr="00A80D64" w14:paraId="23A6EEB5" w14:textId="77777777">
        <w:trPr>
          <w:trHeight w:val="25"/>
        </w:trPr>
        <w:tc>
          <w:tcPr>
            <w:tcW w:w="1615" w:type="dxa"/>
            <w:vMerge/>
          </w:tcPr>
          <w:p w14:paraId="0331AC09"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800" w:type="dxa"/>
            <w:shd w:val="clear" w:color="auto" w:fill="FFE599" w:themeFill="accent4" w:themeFillTint="66"/>
          </w:tcPr>
          <w:p w14:paraId="23A19110"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Registered Owner</w:t>
            </w:r>
          </w:p>
        </w:tc>
        <w:tc>
          <w:tcPr>
            <w:tcW w:w="5215" w:type="dxa"/>
          </w:tcPr>
          <w:p w14:paraId="0846EAB6"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Charlie</w:t>
            </w:r>
          </w:p>
        </w:tc>
      </w:tr>
      <w:tr w:rsidR="00B136C7" w:rsidRPr="00A80D64" w14:paraId="75D12A52" w14:textId="77777777">
        <w:trPr>
          <w:trHeight w:val="25"/>
        </w:trPr>
        <w:tc>
          <w:tcPr>
            <w:tcW w:w="1615" w:type="dxa"/>
            <w:vMerge/>
          </w:tcPr>
          <w:p w14:paraId="56205E22"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800" w:type="dxa"/>
            <w:shd w:val="clear" w:color="auto" w:fill="FFE599" w:themeFill="accent4" w:themeFillTint="66"/>
          </w:tcPr>
          <w:p w14:paraId="32C82A06"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System Root</w:t>
            </w:r>
          </w:p>
        </w:tc>
        <w:tc>
          <w:tcPr>
            <w:tcW w:w="5215" w:type="dxa"/>
          </w:tcPr>
          <w:p w14:paraId="440102B1"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C:/WINDOWS</w:t>
            </w:r>
          </w:p>
        </w:tc>
      </w:tr>
      <w:tr w:rsidR="00B136C7" w:rsidRPr="00BA054F" w14:paraId="2F865FF5" w14:textId="77777777">
        <w:trPr>
          <w:trHeight w:val="25"/>
        </w:trPr>
        <w:tc>
          <w:tcPr>
            <w:tcW w:w="1615" w:type="dxa"/>
            <w:vMerge/>
          </w:tcPr>
          <w:p w14:paraId="74518CD0"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800" w:type="dxa"/>
            <w:shd w:val="clear" w:color="auto" w:fill="FFE599" w:themeFill="accent4" w:themeFillTint="66"/>
          </w:tcPr>
          <w:p w14:paraId="7793FFAB"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Install Date</w:t>
            </w:r>
          </w:p>
        </w:tc>
        <w:tc>
          <w:tcPr>
            <w:tcW w:w="5215" w:type="dxa"/>
          </w:tcPr>
          <w:tbl>
            <w:tblPr>
              <w:tblW w:w="4980" w:type="dxa"/>
              <w:tblCellSpacing w:w="15" w:type="dxa"/>
              <w:tblCellMar>
                <w:top w:w="15" w:type="dxa"/>
                <w:left w:w="15" w:type="dxa"/>
                <w:bottom w:w="15" w:type="dxa"/>
                <w:right w:w="15" w:type="dxa"/>
              </w:tblCellMar>
              <w:tblLook w:val="04A0" w:firstRow="1" w:lastRow="0" w:firstColumn="1" w:lastColumn="0" w:noHBand="0" w:noVBand="1"/>
            </w:tblPr>
            <w:tblGrid>
              <w:gridCol w:w="4980"/>
            </w:tblGrid>
            <w:tr w:rsidR="00B136C7" w:rsidRPr="00BA054F" w14:paraId="1C548D85" w14:textId="77777777">
              <w:trPr>
                <w:trHeight w:val="1194"/>
                <w:tblCellSpacing w:w="15" w:type="dxa"/>
              </w:trPr>
              <w:tc>
                <w:tcPr>
                  <w:tcW w:w="0" w:type="auto"/>
                  <w:vAlign w:val="center"/>
                  <w:hideMark/>
                </w:tcPr>
                <w:p w14:paraId="03C449EC" w14:textId="77777777" w:rsidR="00B136C7" w:rsidRPr="00221EE5" w:rsidRDefault="00B136C7">
                  <w:pPr>
                    <w:spacing w:after="0" w:line="240" w:lineRule="auto"/>
                    <w:rPr>
                      <w:rFonts w:ascii="Times New Roman" w:eastAsia="Times New Roman" w:hAnsi="Times New Roman" w:cs="Times New Roman"/>
                      <w:sz w:val="20"/>
                      <w:szCs w:val="20"/>
                      <w:lang w:val="en-US"/>
                    </w:rPr>
                  </w:pPr>
                  <w:r w:rsidRPr="00221EE5">
                    <w:rPr>
                      <w:rFonts w:ascii="Times New Roman" w:eastAsia="Times New Roman" w:hAnsi="Times New Roman" w:cs="Times New Roman"/>
                      <w:sz w:val="20"/>
                      <w:szCs w:val="20"/>
                      <w:lang w:val="en-US"/>
                    </w:rPr>
                    <w:t>Monday, November 8, 2009 5:25:47 PM PST (1257729947 Linux Epoch)</w:t>
                  </w:r>
                </w:p>
              </w:tc>
            </w:tr>
          </w:tbl>
          <w:p w14:paraId="72C5F64A" w14:textId="77777777" w:rsidR="00B136C7" w:rsidRPr="00221EE5" w:rsidRDefault="00B136C7">
            <w:pPr>
              <w:pStyle w:val="ListParagraph"/>
              <w:tabs>
                <w:tab w:val="left" w:pos="1800"/>
              </w:tabs>
              <w:ind w:left="0"/>
              <w:jc w:val="both"/>
              <w:rPr>
                <w:rFonts w:ascii="Times New Roman" w:hAnsi="Times New Roman" w:cs="Times New Roman"/>
                <w:sz w:val="20"/>
                <w:szCs w:val="20"/>
                <w:lang w:val="en-US"/>
              </w:rPr>
            </w:pPr>
          </w:p>
        </w:tc>
      </w:tr>
      <w:tr w:rsidR="00B136C7" w:rsidRPr="00D270B1" w14:paraId="249EC5BE" w14:textId="77777777">
        <w:tc>
          <w:tcPr>
            <w:tcW w:w="1615" w:type="dxa"/>
          </w:tcPr>
          <w:p w14:paraId="511C0335"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Evidence Location</w:t>
            </w:r>
          </w:p>
        </w:tc>
        <w:tc>
          <w:tcPr>
            <w:tcW w:w="7015" w:type="dxa"/>
            <w:gridSpan w:val="2"/>
            <w:vAlign w:val="center"/>
          </w:tcPr>
          <w:p w14:paraId="3AB3F3DA" w14:textId="77777777" w:rsidR="00B136C7" w:rsidRPr="00221EE5" w:rsidRDefault="00B136C7">
            <w:pPr>
              <w:tabs>
                <w:tab w:val="left" w:pos="1800"/>
              </w:tabs>
              <w:spacing w:line="276" w:lineRule="auto"/>
              <w:jc w:val="both"/>
              <w:rPr>
                <w:rFonts w:ascii="Times New Roman" w:hAnsi="Times New Roman" w:cs="Times New Roman"/>
                <w:sz w:val="20"/>
                <w:szCs w:val="20"/>
                <w:lang w:val="en-US"/>
              </w:rPr>
            </w:pPr>
            <w:r w:rsidRPr="00221EE5">
              <w:rPr>
                <w:rFonts w:ascii="Times New Roman" w:hAnsi="Times New Roman" w:cs="Times New Roman"/>
                <w:sz w:val="20"/>
                <w:szCs w:val="20"/>
                <w:lang w:val="en-US"/>
              </w:rPr>
              <w:t>HKLM/SOFTWARE/Microsoft/WindowsNT/CurrentVersion/ProductName</w:t>
            </w:r>
            <w:r w:rsidRPr="00221EE5">
              <w:rPr>
                <w:rFonts w:ascii="Times New Roman" w:hAnsi="Times New Roman" w:cs="Times New Roman"/>
                <w:sz w:val="20"/>
                <w:szCs w:val="20"/>
                <w:lang w:val="en-US"/>
              </w:rPr>
              <w:br/>
              <w:t>HKLM/SOFTWARE/Microsoft/WindowsNT/CurrentVersion/CSDVersion</w:t>
            </w:r>
            <w:r w:rsidRPr="00221EE5">
              <w:rPr>
                <w:rFonts w:ascii="Times New Roman" w:hAnsi="Times New Roman" w:cs="Times New Roman"/>
                <w:sz w:val="20"/>
                <w:szCs w:val="20"/>
                <w:lang w:val="en-US"/>
              </w:rPr>
              <w:br/>
              <w:t>HKLM/SOFTWARE/Microsoft/WindowsNT/CurrentVersion/CurrentBuild</w:t>
            </w:r>
            <w:r w:rsidRPr="00221EE5">
              <w:rPr>
                <w:rFonts w:ascii="Times New Roman" w:hAnsi="Times New Roman" w:cs="Times New Roman"/>
                <w:sz w:val="20"/>
                <w:szCs w:val="20"/>
                <w:lang w:val="en-US"/>
              </w:rPr>
              <w:br/>
              <w:t>HKLM/SOFTWARE//Microsoft/WindowsNT/CurrentVersion/RegisteredOwner</w:t>
            </w:r>
            <w:r w:rsidRPr="00221EE5">
              <w:rPr>
                <w:rFonts w:ascii="Times New Roman" w:hAnsi="Times New Roman" w:cs="Times New Roman"/>
                <w:sz w:val="20"/>
                <w:szCs w:val="20"/>
                <w:lang w:val="en-US"/>
              </w:rPr>
              <w:br/>
              <w:t>HKLM/SOFTWARE/Microsoft/WindowsNT/CurrentVersion/SystemRoot</w:t>
            </w:r>
            <w:r w:rsidRPr="00221EE5">
              <w:rPr>
                <w:rFonts w:ascii="Times New Roman" w:hAnsi="Times New Roman" w:cs="Times New Roman"/>
                <w:sz w:val="20"/>
                <w:szCs w:val="20"/>
                <w:lang w:val="en-US"/>
              </w:rPr>
              <w:br/>
              <w:t>HKLM/SOFTWARE/Microsoft/WindowsNT/CurrentVersion/InstallDate</w:t>
            </w:r>
          </w:p>
        </w:tc>
      </w:tr>
    </w:tbl>
    <w:p w14:paraId="7A14D1CD" w14:textId="77777777" w:rsidR="00B136C7" w:rsidRPr="0081090A" w:rsidRDefault="00B136C7" w:rsidP="00B136C7">
      <w:pPr>
        <w:pStyle w:val="BDTOCHeader"/>
        <w:jc w:val="center"/>
        <w:rPr>
          <w:rFonts w:ascii="Times New Roman" w:hAnsi="Times New Roman" w:cs="Times New Roman"/>
          <w:sz w:val="20"/>
          <w:szCs w:val="20"/>
        </w:rPr>
      </w:pPr>
      <w:r w:rsidRPr="0081090A">
        <w:rPr>
          <w:rFonts w:ascii="Times New Roman" w:hAnsi="Times New Roman" w:cs="Times New Roman"/>
          <w:noProof/>
          <w:sz w:val="20"/>
          <w:szCs w:val="20"/>
        </w:rPr>
        <w:lastRenderedPageBreak/>
        <w:drawing>
          <wp:inline distT="0" distB="0" distL="0" distR="0" wp14:anchorId="45DDA002" wp14:editId="62504AFC">
            <wp:extent cx="5727700" cy="2188210"/>
            <wp:effectExtent l="0" t="0" r="6350" b="2540"/>
            <wp:docPr id="1585696620" name="Picture 15856966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96620" name="Picture 1" descr="Graphical user interface, application&#10;&#10;Description automatically generated"/>
                    <pic:cNvPicPr/>
                  </pic:nvPicPr>
                  <pic:blipFill>
                    <a:blip r:embed="rId55"/>
                    <a:stretch>
                      <a:fillRect/>
                    </a:stretch>
                  </pic:blipFill>
                  <pic:spPr>
                    <a:xfrm>
                      <a:off x="0" y="0"/>
                      <a:ext cx="5727700" cy="2188210"/>
                    </a:xfrm>
                    <a:prstGeom prst="rect">
                      <a:avLst/>
                    </a:prstGeom>
                  </pic:spPr>
                </pic:pic>
              </a:graphicData>
            </a:graphic>
          </wp:inline>
        </w:drawing>
      </w:r>
    </w:p>
    <w:p w14:paraId="0BC1A621" w14:textId="77777777" w:rsidR="00B136C7" w:rsidRPr="0081090A" w:rsidRDefault="00B136C7" w:rsidP="00B136C7">
      <w:pPr>
        <w:jc w:val="center"/>
        <w:rPr>
          <w:rFonts w:ascii="Times New Roman" w:hAnsi="Times New Roman" w:cs="Times New Roman"/>
          <w:sz w:val="20"/>
          <w:szCs w:val="20"/>
        </w:rPr>
      </w:pPr>
      <w:r w:rsidRPr="0081090A">
        <w:rPr>
          <w:rFonts w:ascii="Times New Roman" w:hAnsi="Times New Roman" w:cs="Times New Roman"/>
          <w:noProof/>
          <w:sz w:val="20"/>
          <w:szCs w:val="20"/>
        </w:rPr>
        <w:drawing>
          <wp:inline distT="0" distB="0" distL="0" distR="0" wp14:anchorId="3D5992B8" wp14:editId="305E6946">
            <wp:extent cx="4220308" cy="2937840"/>
            <wp:effectExtent l="0" t="0" r="8890" b="0"/>
            <wp:docPr id="1066891508" name="Picture 10668915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91508" name="Picture 1"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226892" cy="2942424"/>
                    </a:xfrm>
                    <a:prstGeom prst="rect">
                      <a:avLst/>
                    </a:prstGeom>
                  </pic:spPr>
                </pic:pic>
              </a:graphicData>
            </a:graphic>
          </wp:inline>
        </w:drawing>
      </w:r>
    </w:p>
    <w:p w14:paraId="1F0EEED2" w14:textId="77777777" w:rsidR="00B136C7" w:rsidRPr="0081090A" w:rsidRDefault="00B136C7" w:rsidP="00B136C7">
      <w:pPr>
        <w:rPr>
          <w:rFonts w:ascii="Times New Roman" w:hAnsi="Times New Roman" w:cs="Times New Roman"/>
          <w:sz w:val="20"/>
          <w:szCs w:val="20"/>
        </w:rPr>
      </w:pPr>
      <w:r w:rsidRPr="0081090A">
        <w:rPr>
          <w:rFonts w:ascii="Times New Roman" w:hAnsi="Times New Roman" w:cs="Times New Roman"/>
          <w:sz w:val="20"/>
          <w:szCs w:val="20"/>
        </w:rPr>
        <w:t>Χρησιμοποιήσαμε το https://www.epochconverter.com</w:t>
      </w:r>
      <w:r>
        <w:rPr>
          <w:rFonts w:ascii="Times New Roman" w:hAnsi="Times New Roman" w:cs="Times New Roman"/>
          <w:sz w:val="20"/>
          <w:szCs w:val="20"/>
        </w:rPr>
        <w:t>/</w:t>
      </w:r>
      <w:r w:rsidRPr="0081090A">
        <w:rPr>
          <w:rFonts w:ascii="Times New Roman" w:hAnsi="Times New Roman" w:cs="Times New Roman"/>
          <w:sz w:val="20"/>
          <w:szCs w:val="20"/>
        </w:rPr>
        <w:t>για την μετατροπή από UNIX Timestamp και έπειτα το μετατρέψαμε σε PST μέσω του timelord.</w:t>
      </w:r>
    </w:p>
    <w:p w14:paraId="1AECB5EC" w14:textId="77777777" w:rsidR="00B136C7" w:rsidRPr="0081090A" w:rsidRDefault="00B136C7" w:rsidP="00B136C7">
      <w:pPr>
        <w:rPr>
          <w:rFonts w:ascii="Times New Roman" w:hAnsi="Times New Roman" w:cs="Times New Roman"/>
          <w:sz w:val="20"/>
          <w:szCs w:val="20"/>
        </w:rPr>
      </w:pPr>
    </w:p>
    <w:p w14:paraId="060BEB17" w14:textId="77777777" w:rsidR="00B136C7" w:rsidRPr="00A80D64" w:rsidRDefault="00B136C7" w:rsidP="00B136C7">
      <w:pPr>
        <w:pStyle w:val="Heading4"/>
        <w:keepNext w:val="0"/>
        <w:keepLines w:val="0"/>
        <w:numPr>
          <w:ilvl w:val="0"/>
          <w:numId w:val="16"/>
        </w:numPr>
        <w:tabs>
          <w:tab w:val="left" w:pos="1800"/>
        </w:tabs>
        <w:spacing w:before="0" w:line="360" w:lineRule="auto"/>
        <w:contextualSpacing/>
        <w:jc w:val="both"/>
        <w:rPr>
          <w:rFonts w:ascii="Times New Roman" w:hAnsi="Times New Roman" w:cs="Times New Roman"/>
          <w:sz w:val="20"/>
          <w:szCs w:val="20"/>
          <w:lang w:val="en-US"/>
        </w:rPr>
      </w:pPr>
      <w:r w:rsidRPr="00A80D64">
        <w:rPr>
          <w:rFonts w:ascii="Times New Roman" w:hAnsi="Times New Roman" w:cs="Times New Roman"/>
          <w:sz w:val="20"/>
          <w:szCs w:val="20"/>
          <w:lang w:val="en-US"/>
        </w:rPr>
        <w:t>What is the timezone setting?</w:t>
      </w:r>
    </w:p>
    <w:tbl>
      <w:tblPr>
        <w:tblStyle w:val="TableGrid"/>
        <w:tblW w:w="0" w:type="auto"/>
        <w:tblInd w:w="720" w:type="dxa"/>
        <w:tblLook w:val="04A0" w:firstRow="1" w:lastRow="0" w:firstColumn="1" w:lastColumn="0" w:noHBand="0" w:noVBand="1"/>
      </w:tblPr>
      <w:tblGrid>
        <w:gridCol w:w="960"/>
        <w:gridCol w:w="1808"/>
        <w:gridCol w:w="4808"/>
      </w:tblGrid>
      <w:tr w:rsidR="00B136C7" w:rsidRPr="00A80D64" w14:paraId="5BE5F54A" w14:textId="77777777">
        <w:trPr>
          <w:trHeight w:val="129"/>
        </w:trPr>
        <w:tc>
          <w:tcPr>
            <w:tcW w:w="1591" w:type="dxa"/>
            <w:vMerge w:val="restart"/>
          </w:tcPr>
          <w:p w14:paraId="1246885B"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Possible Answer</w:t>
            </w:r>
          </w:p>
        </w:tc>
        <w:tc>
          <w:tcPr>
            <w:tcW w:w="1809" w:type="dxa"/>
            <w:shd w:val="clear" w:color="auto" w:fill="FFE599" w:themeFill="accent4" w:themeFillTint="66"/>
          </w:tcPr>
          <w:p w14:paraId="36E9CAF9"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Timezone</w:t>
            </w:r>
          </w:p>
        </w:tc>
        <w:tc>
          <w:tcPr>
            <w:tcW w:w="4890" w:type="dxa"/>
          </w:tcPr>
          <w:p w14:paraId="421C89F9"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Pacific Standard Time</w:t>
            </w:r>
          </w:p>
        </w:tc>
      </w:tr>
      <w:tr w:rsidR="00B136C7" w:rsidRPr="00D270B1" w14:paraId="6C178D43" w14:textId="77777777">
        <w:trPr>
          <w:trHeight w:val="129"/>
        </w:trPr>
        <w:tc>
          <w:tcPr>
            <w:tcW w:w="1591" w:type="dxa"/>
            <w:vMerge/>
          </w:tcPr>
          <w:p w14:paraId="1FFFFDF0"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809" w:type="dxa"/>
            <w:shd w:val="clear" w:color="auto" w:fill="FFE599" w:themeFill="accent4" w:themeFillTint="66"/>
          </w:tcPr>
          <w:p w14:paraId="3ABDA2CD"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Daylight Time Bias</w:t>
            </w:r>
          </w:p>
        </w:tc>
        <w:tc>
          <w:tcPr>
            <w:tcW w:w="4890" w:type="dxa"/>
          </w:tcPr>
          <w:p w14:paraId="181B584F" w14:textId="77777777" w:rsidR="00B136C7" w:rsidRPr="00221EE5" w:rsidRDefault="00B136C7">
            <w:pPr>
              <w:pStyle w:val="ListParagraph"/>
              <w:tabs>
                <w:tab w:val="left" w:pos="1800"/>
              </w:tabs>
              <w:ind w:left="0"/>
              <w:jc w:val="both"/>
              <w:rPr>
                <w:rFonts w:ascii="Times New Roman" w:hAnsi="Times New Roman" w:cs="Times New Roman"/>
                <w:sz w:val="20"/>
                <w:szCs w:val="20"/>
                <w:lang w:val="en-US"/>
              </w:rPr>
            </w:pPr>
            <w:r w:rsidRPr="00221EE5">
              <w:rPr>
                <w:rFonts w:ascii="Times New Roman" w:hAnsi="Times New Roman" w:cs="Times New Roman"/>
                <w:sz w:val="20"/>
                <w:szCs w:val="20"/>
                <w:lang w:val="en-US"/>
              </w:rPr>
              <w:t>-60 minutes = -1hour 0xffffffc4 (Linux Epoch 4294967236)</w:t>
            </w:r>
          </w:p>
        </w:tc>
      </w:tr>
      <w:tr w:rsidR="00B136C7" w:rsidRPr="00D270B1" w14:paraId="1A8F06D5" w14:textId="77777777">
        <w:tc>
          <w:tcPr>
            <w:tcW w:w="1591" w:type="dxa"/>
          </w:tcPr>
          <w:p w14:paraId="5E9336E1"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Evidence Location</w:t>
            </w:r>
          </w:p>
        </w:tc>
        <w:tc>
          <w:tcPr>
            <w:tcW w:w="6699" w:type="dxa"/>
            <w:gridSpan w:val="2"/>
            <w:vAlign w:val="center"/>
          </w:tcPr>
          <w:p w14:paraId="50AD332C" w14:textId="77777777" w:rsidR="00B136C7" w:rsidRPr="00221EE5" w:rsidRDefault="00B136C7">
            <w:pPr>
              <w:pStyle w:val="ListParagraph"/>
              <w:tabs>
                <w:tab w:val="left" w:pos="1800"/>
              </w:tabs>
              <w:ind w:left="0"/>
              <w:rPr>
                <w:rFonts w:ascii="Times New Roman" w:hAnsi="Times New Roman" w:cs="Times New Roman"/>
                <w:sz w:val="20"/>
                <w:szCs w:val="20"/>
                <w:lang w:val="en-US"/>
              </w:rPr>
            </w:pPr>
            <w:r w:rsidRPr="00221EE5">
              <w:rPr>
                <w:rFonts w:ascii="Times New Roman" w:hAnsi="Times New Roman" w:cs="Times New Roman"/>
                <w:sz w:val="20"/>
                <w:szCs w:val="20"/>
                <w:lang w:val="en-US"/>
              </w:rPr>
              <w:t>HKLM/SYSTEM/ControlSet###/Control/TimeZoneInformation/StandardName</w:t>
            </w:r>
          </w:p>
          <w:p w14:paraId="1F910C3B" w14:textId="77777777" w:rsidR="00B136C7" w:rsidRPr="00221EE5" w:rsidRDefault="00B136C7">
            <w:pPr>
              <w:pStyle w:val="ListParagraph"/>
              <w:tabs>
                <w:tab w:val="left" w:pos="1800"/>
              </w:tabs>
              <w:ind w:left="0"/>
              <w:rPr>
                <w:rFonts w:ascii="Times New Roman" w:hAnsi="Times New Roman" w:cs="Times New Roman"/>
                <w:sz w:val="20"/>
                <w:szCs w:val="20"/>
                <w:lang w:val="en-US"/>
              </w:rPr>
            </w:pPr>
            <w:r w:rsidRPr="00221EE5">
              <w:rPr>
                <w:rFonts w:ascii="Times New Roman" w:hAnsi="Times New Roman" w:cs="Times New Roman"/>
                <w:sz w:val="20"/>
                <w:szCs w:val="20"/>
                <w:lang w:val="en-US"/>
              </w:rPr>
              <w:t>HKLM/SYSTEM/ControlSet###/Control/TimeZoneInformation/DaylightBias</w:t>
            </w:r>
          </w:p>
        </w:tc>
      </w:tr>
    </w:tbl>
    <w:p w14:paraId="7C05D338" w14:textId="77777777" w:rsidR="00B136C7" w:rsidRPr="0081090A" w:rsidRDefault="00B136C7" w:rsidP="00B136C7">
      <w:pPr>
        <w:rPr>
          <w:rFonts w:ascii="Times New Roman" w:hAnsi="Times New Roman" w:cs="Times New Roman"/>
          <w:sz w:val="20"/>
          <w:szCs w:val="20"/>
        </w:rPr>
      </w:pPr>
      <w:r w:rsidRPr="0081090A">
        <w:rPr>
          <w:rFonts w:ascii="Times New Roman" w:hAnsi="Times New Roman" w:cs="Times New Roman"/>
          <w:noProof/>
          <w:sz w:val="20"/>
          <w:szCs w:val="20"/>
        </w:rPr>
        <w:drawing>
          <wp:inline distT="0" distB="0" distL="0" distR="0" wp14:anchorId="30F96066" wp14:editId="69F3E4D8">
            <wp:extent cx="5727700" cy="1255395"/>
            <wp:effectExtent l="0" t="0" r="6350" b="1905"/>
            <wp:docPr id="1883222093" name="Picture 1883222093"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22093" name="Picture 1" descr="A picture containing text, screenshot, font&#10;&#10;Description automatically generated"/>
                    <pic:cNvPicPr/>
                  </pic:nvPicPr>
                  <pic:blipFill>
                    <a:blip r:embed="rId57"/>
                    <a:stretch>
                      <a:fillRect/>
                    </a:stretch>
                  </pic:blipFill>
                  <pic:spPr>
                    <a:xfrm>
                      <a:off x="0" y="0"/>
                      <a:ext cx="5727700" cy="1255395"/>
                    </a:xfrm>
                    <a:prstGeom prst="rect">
                      <a:avLst/>
                    </a:prstGeom>
                  </pic:spPr>
                </pic:pic>
              </a:graphicData>
            </a:graphic>
          </wp:inline>
        </w:drawing>
      </w:r>
    </w:p>
    <w:p w14:paraId="0685143E" w14:textId="77777777" w:rsidR="00B136C7" w:rsidRPr="0081090A" w:rsidRDefault="00000000" w:rsidP="00B136C7">
      <w:pPr>
        <w:rPr>
          <w:rFonts w:ascii="Times New Roman" w:hAnsi="Times New Roman" w:cs="Times New Roman"/>
          <w:sz w:val="20"/>
          <w:szCs w:val="20"/>
        </w:rPr>
      </w:pPr>
      <w:hyperlink r:id="rId58" w:history="1">
        <w:r w:rsidR="00B136C7" w:rsidRPr="0081090A">
          <w:rPr>
            <w:rStyle w:val="Hyperlink"/>
            <w:rFonts w:ascii="Times New Roman" w:hAnsi="Times New Roman" w:cs="Times New Roman"/>
            <w:sz w:val="20"/>
            <w:szCs w:val="20"/>
          </w:rPr>
          <w:t>https://social.msdn.microsoft.com/Forums/en-US/2c4ae933-c67c-4036-b02a-d72e684154a7/daylight-savings-and-ewffbwf?forum=quebeceefs</w:t>
        </w:r>
      </w:hyperlink>
      <w:r w:rsidR="00B136C7" w:rsidRPr="0081090A">
        <w:rPr>
          <w:rFonts w:ascii="Times New Roman" w:hAnsi="Times New Roman" w:cs="Times New Roman"/>
          <w:sz w:val="20"/>
          <w:szCs w:val="20"/>
        </w:rPr>
        <w:t xml:space="preserve"> </w:t>
      </w:r>
    </w:p>
    <w:p w14:paraId="3A663C9B" w14:textId="77777777" w:rsidR="00B136C7" w:rsidRPr="00A80D64" w:rsidRDefault="00B136C7" w:rsidP="00B136C7">
      <w:pPr>
        <w:pStyle w:val="Heading4"/>
        <w:keepNext w:val="0"/>
        <w:keepLines w:val="0"/>
        <w:numPr>
          <w:ilvl w:val="0"/>
          <w:numId w:val="16"/>
        </w:numPr>
        <w:tabs>
          <w:tab w:val="left" w:pos="1800"/>
        </w:tabs>
        <w:spacing w:before="0" w:line="360" w:lineRule="auto"/>
        <w:contextualSpacing/>
        <w:jc w:val="both"/>
        <w:rPr>
          <w:rFonts w:ascii="Times New Roman" w:hAnsi="Times New Roman" w:cs="Times New Roman"/>
          <w:sz w:val="20"/>
          <w:szCs w:val="20"/>
          <w:lang w:val="en-US"/>
        </w:rPr>
      </w:pPr>
      <w:r w:rsidRPr="00A80D64">
        <w:rPr>
          <w:rFonts w:ascii="Times New Roman" w:hAnsi="Times New Roman" w:cs="Times New Roman"/>
          <w:sz w:val="20"/>
          <w:szCs w:val="20"/>
          <w:lang w:val="en-US"/>
        </w:rPr>
        <w:t>What is the computer name?</w:t>
      </w:r>
    </w:p>
    <w:tbl>
      <w:tblPr>
        <w:tblStyle w:val="TableGrid"/>
        <w:tblW w:w="0" w:type="auto"/>
        <w:tblInd w:w="720" w:type="dxa"/>
        <w:tblLook w:val="04A0" w:firstRow="1" w:lastRow="0" w:firstColumn="1" w:lastColumn="0" w:noHBand="0" w:noVBand="1"/>
      </w:tblPr>
      <w:tblGrid>
        <w:gridCol w:w="876"/>
        <w:gridCol w:w="6700"/>
      </w:tblGrid>
      <w:tr w:rsidR="00B136C7" w:rsidRPr="00A80D64" w14:paraId="5645F713" w14:textId="77777777">
        <w:tc>
          <w:tcPr>
            <w:tcW w:w="1615" w:type="dxa"/>
          </w:tcPr>
          <w:p w14:paraId="7F2FD4FB"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Possible Answer</w:t>
            </w:r>
          </w:p>
        </w:tc>
        <w:tc>
          <w:tcPr>
            <w:tcW w:w="7015" w:type="dxa"/>
          </w:tcPr>
          <w:p w14:paraId="690A96BE"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M57-CHARLIE</w:t>
            </w:r>
          </w:p>
        </w:tc>
      </w:tr>
      <w:tr w:rsidR="00B136C7" w:rsidRPr="00D270B1" w14:paraId="24E5BF54" w14:textId="77777777">
        <w:tc>
          <w:tcPr>
            <w:tcW w:w="1615" w:type="dxa"/>
          </w:tcPr>
          <w:p w14:paraId="55247E00"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Evidence Location</w:t>
            </w:r>
          </w:p>
        </w:tc>
        <w:tc>
          <w:tcPr>
            <w:tcW w:w="7015" w:type="dxa"/>
            <w:vAlign w:val="center"/>
          </w:tcPr>
          <w:p w14:paraId="7402A7A1" w14:textId="77777777" w:rsidR="00B136C7" w:rsidRPr="00221EE5" w:rsidRDefault="00B136C7">
            <w:pPr>
              <w:pStyle w:val="ListParagraph"/>
              <w:tabs>
                <w:tab w:val="left" w:pos="1800"/>
              </w:tabs>
              <w:ind w:left="0"/>
              <w:rPr>
                <w:rFonts w:ascii="Times New Roman" w:hAnsi="Times New Roman" w:cs="Times New Roman"/>
                <w:sz w:val="20"/>
                <w:szCs w:val="20"/>
                <w:lang w:val="en-US"/>
              </w:rPr>
            </w:pPr>
            <w:r w:rsidRPr="00221EE5">
              <w:rPr>
                <w:rFonts w:ascii="Times New Roman" w:hAnsi="Times New Roman" w:cs="Times New Roman"/>
                <w:sz w:val="20"/>
                <w:szCs w:val="20"/>
                <w:lang w:val="en-US"/>
              </w:rPr>
              <w:t>HKLM/SYSTEM/ControlSet###/Control/ComputerName/ComputerName/ComputerName</w:t>
            </w:r>
          </w:p>
        </w:tc>
      </w:tr>
    </w:tbl>
    <w:p w14:paraId="1CE9CC77" w14:textId="77777777" w:rsidR="00B136C7" w:rsidRPr="00221EE5" w:rsidRDefault="00B136C7" w:rsidP="00B136C7">
      <w:pPr>
        <w:tabs>
          <w:tab w:val="left" w:pos="1800"/>
        </w:tabs>
        <w:spacing w:line="360" w:lineRule="auto"/>
        <w:jc w:val="both"/>
        <w:rPr>
          <w:rFonts w:ascii="Times New Roman" w:hAnsi="Times New Roman" w:cs="Times New Roman"/>
          <w:sz w:val="20"/>
          <w:szCs w:val="20"/>
          <w:lang w:val="en-US"/>
        </w:rPr>
      </w:pPr>
    </w:p>
    <w:p w14:paraId="5055A7A1" w14:textId="77777777" w:rsidR="00B136C7" w:rsidRPr="00A80D64" w:rsidRDefault="00B136C7" w:rsidP="00B136C7">
      <w:pPr>
        <w:pStyle w:val="Heading4"/>
        <w:keepNext w:val="0"/>
        <w:keepLines w:val="0"/>
        <w:numPr>
          <w:ilvl w:val="0"/>
          <w:numId w:val="16"/>
        </w:numPr>
        <w:tabs>
          <w:tab w:val="left" w:pos="1800"/>
        </w:tabs>
        <w:spacing w:before="0" w:line="360" w:lineRule="auto"/>
        <w:contextualSpacing/>
        <w:jc w:val="both"/>
        <w:rPr>
          <w:rFonts w:ascii="Times New Roman" w:hAnsi="Times New Roman" w:cs="Times New Roman"/>
          <w:sz w:val="20"/>
          <w:szCs w:val="20"/>
        </w:rPr>
      </w:pPr>
      <w:r w:rsidRPr="00A80D64">
        <w:rPr>
          <w:rFonts w:ascii="Times New Roman" w:hAnsi="Times New Roman" w:cs="Times New Roman"/>
          <w:sz w:val="20"/>
          <w:szCs w:val="20"/>
          <w:lang w:val="en-US"/>
        </w:rPr>
        <w:t xml:space="preserve">List all accounts in OS except the system accounts: Administrator, Guest, systemprofile, LocalService, NetworkService.  </w:t>
      </w:r>
      <w:r w:rsidRPr="00A80D64">
        <w:rPr>
          <w:rFonts w:ascii="Times New Roman" w:hAnsi="Times New Roman" w:cs="Times New Roman"/>
          <w:sz w:val="20"/>
          <w:szCs w:val="20"/>
        </w:rPr>
        <w:t>(Account name, login count, last logon date…)</w:t>
      </w:r>
    </w:p>
    <w:tbl>
      <w:tblPr>
        <w:tblStyle w:val="TableGrid"/>
        <w:tblW w:w="8631" w:type="dxa"/>
        <w:tblInd w:w="720" w:type="dxa"/>
        <w:tblLayout w:type="fixed"/>
        <w:tblLook w:val="04A0" w:firstRow="1" w:lastRow="0" w:firstColumn="1" w:lastColumn="0" w:noHBand="0" w:noVBand="1"/>
      </w:tblPr>
      <w:tblGrid>
        <w:gridCol w:w="1582"/>
        <w:gridCol w:w="1293"/>
        <w:gridCol w:w="653"/>
        <w:gridCol w:w="709"/>
        <w:gridCol w:w="1134"/>
        <w:gridCol w:w="1275"/>
        <w:gridCol w:w="1985"/>
      </w:tblGrid>
      <w:tr w:rsidR="00B136C7" w:rsidRPr="00A80D64" w14:paraId="51CD0EF2" w14:textId="77777777">
        <w:trPr>
          <w:trHeight w:val="25"/>
        </w:trPr>
        <w:tc>
          <w:tcPr>
            <w:tcW w:w="1582" w:type="dxa"/>
            <w:vMerge w:val="restart"/>
          </w:tcPr>
          <w:p w14:paraId="010CA063"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Possible Answer</w:t>
            </w:r>
          </w:p>
          <w:p w14:paraId="5C71A1B9" w14:textId="77777777" w:rsidR="00B136C7" w:rsidRPr="00A80D64" w:rsidRDefault="00B136C7">
            <w:pPr>
              <w:pStyle w:val="ListParagraph"/>
              <w:tabs>
                <w:tab w:val="left" w:pos="1800"/>
              </w:tabs>
              <w:ind w:left="0"/>
              <w:jc w:val="both"/>
              <w:rPr>
                <w:rFonts w:ascii="Times New Roman" w:hAnsi="Times New Roman" w:cs="Times New Roman"/>
                <w:sz w:val="20"/>
                <w:szCs w:val="20"/>
              </w:rPr>
            </w:pPr>
          </w:p>
          <w:p w14:paraId="0E56130C"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w:t>
            </w:r>
            <w:r w:rsidRPr="00A80D64">
              <w:rPr>
                <w:rFonts w:ascii="Times New Roman" w:hAnsi="Times New Roman" w:cs="Times New Roman"/>
                <w:sz w:val="20"/>
                <w:szCs w:val="20"/>
                <w:u w:val="single"/>
              </w:rPr>
              <w:t>Timezone is applied</w:t>
            </w:r>
            <w:r w:rsidRPr="00A80D64">
              <w:rPr>
                <w:rFonts w:ascii="Times New Roman" w:hAnsi="Times New Roman" w:cs="Times New Roman"/>
                <w:sz w:val="20"/>
                <w:szCs w:val="20"/>
              </w:rPr>
              <w:t>)</w:t>
            </w:r>
          </w:p>
        </w:tc>
        <w:tc>
          <w:tcPr>
            <w:tcW w:w="1293" w:type="dxa"/>
            <w:shd w:val="clear" w:color="auto" w:fill="FFE599" w:themeFill="accent4" w:themeFillTint="66"/>
            <w:vAlign w:val="center"/>
          </w:tcPr>
          <w:p w14:paraId="17257453"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Account</w:t>
            </w:r>
          </w:p>
        </w:tc>
        <w:tc>
          <w:tcPr>
            <w:tcW w:w="653" w:type="dxa"/>
            <w:shd w:val="clear" w:color="auto" w:fill="FFE599" w:themeFill="accent4" w:themeFillTint="66"/>
            <w:vAlign w:val="center"/>
          </w:tcPr>
          <w:p w14:paraId="12EC5A23"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SID</w:t>
            </w:r>
          </w:p>
        </w:tc>
        <w:tc>
          <w:tcPr>
            <w:tcW w:w="709" w:type="dxa"/>
            <w:shd w:val="clear" w:color="auto" w:fill="FFE599" w:themeFill="accent4" w:themeFillTint="66"/>
            <w:vAlign w:val="center"/>
          </w:tcPr>
          <w:p w14:paraId="104ABD38"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NT Hash</w:t>
            </w:r>
          </w:p>
        </w:tc>
        <w:tc>
          <w:tcPr>
            <w:tcW w:w="1134" w:type="dxa"/>
            <w:shd w:val="clear" w:color="auto" w:fill="FFE599" w:themeFill="accent4" w:themeFillTint="66"/>
            <w:vAlign w:val="center"/>
          </w:tcPr>
          <w:p w14:paraId="1E49D248"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Login Count</w:t>
            </w:r>
          </w:p>
        </w:tc>
        <w:tc>
          <w:tcPr>
            <w:tcW w:w="1275" w:type="dxa"/>
            <w:shd w:val="clear" w:color="auto" w:fill="FFE599" w:themeFill="accent4" w:themeFillTint="66"/>
            <w:vAlign w:val="center"/>
          </w:tcPr>
          <w:p w14:paraId="1114CBD5"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Account Created Time</w:t>
            </w:r>
          </w:p>
        </w:tc>
        <w:tc>
          <w:tcPr>
            <w:tcW w:w="1985" w:type="dxa"/>
            <w:shd w:val="clear" w:color="auto" w:fill="FFE599" w:themeFill="accent4" w:themeFillTint="66"/>
            <w:vAlign w:val="center"/>
          </w:tcPr>
          <w:p w14:paraId="65DC5C47"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Last Login Time</w:t>
            </w:r>
          </w:p>
        </w:tc>
      </w:tr>
      <w:tr w:rsidR="00B136C7" w:rsidRPr="00A80D64" w14:paraId="5E7E393A" w14:textId="77777777">
        <w:trPr>
          <w:trHeight w:val="20"/>
        </w:trPr>
        <w:tc>
          <w:tcPr>
            <w:tcW w:w="1582" w:type="dxa"/>
            <w:vMerge/>
          </w:tcPr>
          <w:p w14:paraId="42C33D1F"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293" w:type="dxa"/>
          </w:tcPr>
          <w:p w14:paraId="570C949E"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Charlie</w:t>
            </w:r>
          </w:p>
        </w:tc>
        <w:tc>
          <w:tcPr>
            <w:tcW w:w="653" w:type="dxa"/>
          </w:tcPr>
          <w:p w14:paraId="18AE60BF"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1003</w:t>
            </w:r>
          </w:p>
        </w:tc>
        <w:tc>
          <w:tcPr>
            <w:tcW w:w="709" w:type="dxa"/>
          </w:tcPr>
          <w:p w14:paraId="74C22FB6"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A</w:t>
            </w:r>
          </w:p>
        </w:tc>
        <w:tc>
          <w:tcPr>
            <w:tcW w:w="1134" w:type="dxa"/>
          </w:tcPr>
          <w:p w14:paraId="58AD5F63"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51</w:t>
            </w:r>
          </w:p>
        </w:tc>
        <w:tc>
          <w:tcPr>
            <w:tcW w:w="1275" w:type="dxa"/>
          </w:tcPr>
          <w:p w14:paraId="0E3145FD"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2009-11-10</w:t>
            </w:r>
          </w:p>
          <w:p w14:paraId="1356B967"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11:13:30 PST</w:t>
            </w:r>
          </w:p>
        </w:tc>
        <w:tc>
          <w:tcPr>
            <w:tcW w:w="1985" w:type="dxa"/>
          </w:tcPr>
          <w:p w14:paraId="01136AA1"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2009-12-10</w:t>
            </w:r>
          </w:p>
          <w:p w14:paraId="60EE5D88"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 xml:space="preserve">16:53:26 </w:t>
            </w:r>
          </w:p>
          <w:p w14:paraId="33870958"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 xml:space="preserve">PST </w:t>
            </w:r>
          </w:p>
        </w:tc>
      </w:tr>
      <w:tr w:rsidR="00B136C7" w:rsidRPr="00A80D64" w14:paraId="0E74AED6" w14:textId="77777777">
        <w:trPr>
          <w:trHeight w:val="20"/>
        </w:trPr>
        <w:tc>
          <w:tcPr>
            <w:tcW w:w="1582" w:type="dxa"/>
            <w:vMerge/>
          </w:tcPr>
          <w:p w14:paraId="2B66521E"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293" w:type="dxa"/>
          </w:tcPr>
          <w:p w14:paraId="0F691FE5"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HelpAssistant</w:t>
            </w:r>
          </w:p>
        </w:tc>
        <w:tc>
          <w:tcPr>
            <w:tcW w:w="653" w:type="dxa"/>
          </w:tcPr>
          <w:p w14:paraId="4EF9433F"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1000</w:t>
            </w:r>
          </w:p>
        </w:tc>
        <w:tc>
          <w:tcPr>
            <w:tcW w:w="709" w:type="dxa"/>
          </w:tcPr>
          <w:p w14:paraId="4B95A46C"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B</w:t>
            </w:r>
          </w:p>
        </w:tc>
        <w:tc>
          <w:tcPr>
            <w:tcW w:w="1134" w:type="dxa"/>
          </w:tcPr>
          <w:p w14:paraId="46D1A996"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0</w:t>
            </w:r>
          </w:p>
        </w:tc>
        <w:tc>
          <w:tcPr>
            <w:tcW w:w="1275" w:type="dxa"/>
          </w:tcPr>
          <w:p w14:paraId="7463BDF9"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2009-11-08</w:t>
            </w:r>
          </w:p>
          <w:p w14:paraId="317BFB89"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09:05:58 PST</w:t>
            </w:r>
          </w:p>
        </w:tc>
        <w:tc>
          <w:tcPr>
            <w:tcW w:w="1985" w:type="dxa"/>
          </w:tcPr>
          <w:p w14:paraId="7C6D76D4"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w:t>
            </w:r>
          </w:p>
        </w:tc>
      </w:tr>
      <w:tr w:rsidR="00B136C7" w:rsidRPr="00A80D64" w14:paraId="5296DE64" w14:textId="77777777">
        <w:tc>
          <w:tcPr>
            <w:tcW w:w="1582" w:type="dxa"/>
          </w:tcPr>
          <w:p w14:paraId="2D63F91F"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Evidence Location</w:t>
            </w:r>
          </w:p>
        </w:tc>
        <w:tc>
          <w:tcPr>
            <w:tcW w:w="7049" w:type="dxa"/>
            <w:gridSpan w:val="6"/>
            <w:vAlign w:val="center"/>
          </w:tcPr>
          <w:p w14:paraId="6F58E8A2" w14:textId="77777777" w:rsidR="00B136C7" w:rsidRPr="00221EE5" w:rsidRDefault="00B136C7">
            <w:pPr>
              <w:pStyle w:val="ListParagraph"/>
              <w:tabs>
                <w:tab w:val="left" w:pos="1800"/>
              </w:tabs>
              <w:ind w:left="0"/>
              <w:rPr>
                <w:rFonts w:ascii="Times New Roman" w:hAnsi="Times New Roman" w:cs="Times New Roman"/>
                <w:sz w:val="20"/>
                <w:szCs w:val="20"/>
                <w:lang w:val="en-US"/>
              </w:rPr>
            </w:pPr>
            <w:r w:rsidRPr="00221EE5">
              <w:rPr>
                <w:rFonts w:ascii="Times New Roman" w:hAnsi="Times New Roman" w:cs="Times New Roman"/>
                <w:sz w:val="20"/>
                <w:szCs w:val="20"/>
                <w:lang w:val="en-US"/>
              </w:rPr>
              <w:t>HKLM/SAM/SAM/Domains/Account/Users</w:t>
            </w:r>
          </w:p>
          <w:p w14:paraId="40E18EE7" w14:textId="77777777" w:rsidR="00B136C7" w:rsidRPr="00221EE5" w:rsidRDefault="00B136C7">
            <w:pPr>
              <w:pStyle w:val="ListParagraph"/>
              <w:tabs>
                <w:tab w:val="left" w:pos="1800"/>
              </w:tabs>
              <w:ind w:left="0"/>
              <w:rPr>
                <w:rFonts w:ascii="Times New Roman" w:hAnsi="Times New Roman" w:cs="Times New Roman"/>
                <w:sz w:val="20"/>
                <w:szCs w:val="20"/>
                <w:lang w:val="en-US"/>
              </w:rPr>
            </w:pPr>
            <w:r w:rsidRPr="00221EE5">
              <w:rPr>
                <w:rFonts w:ascii="Times New Roman" w:hAnsi="Times New Roman" w:cs="Times New Roman"/>
                <w:sz w:val="20"/>
                <w:szCs w:val="20"/>
                <w:lang w:val="en-US"/>
              </w:rPr>
              <w:t>HKLM/SOFTWARE/Microsoft/Windows NT/CurrentVersion/ProfileList</w:t>
            </w:r>
          </w:p>
          <w:p w14:paraId="28341E18" w14:textId="77777777" w:rsidR="00B136C7" w:rsidRPr="00221EE5" w:rsidRDefault="00B136C7">
            <w:pPr>
              <w:pStyle w:val="ListParagraph"/>
              <w:tabs>
                <w:tab w:val="left" w:pos="1800"/>
              </w:tabs>
              <w:ind w:left="0"/>
              <w:rPr>
                <w:rFonts w:ascii="Times New Roman" w:hAnsi="Times New Roman" w:cs="Times New Roman"/>
                <w:sz w:val="20"/>
                <w:szCs w:val="20"/>
                <w:lang w:val="en-US"/>
              </w:rPr>
            </w:pPr>
          </w:p>
          <w:p w14:paraId="727340F4" w14:textId="77777777" w:rsidR="00B136C7" w:rsidRPr="00A80D64" w:rsidRDefault="00B136C7" w:rsidP="00B136C7">
            <w:pPr>
              <w:pStyle w:val="ListParagraph"/>
              <w:numPr>
                <w:ilvl w:val="0"/>
                <w:numId w:val="22"/>
              </w:numPr>
              <w:tabs>
                <w:tab w:val="left" w:pos="1800"/>
              </w:tabs>
              <w:rPr>
                <w:rFonts w:ascii="Times New Roman" w:hAnsi="Times New Roman" w:cs="Times New Roman"/>
                <w:sz w:val="20"/>
                <w:szCs w:val="20"/>
              </w:rPr>
            </w:pPr>
            <w:r w:rsidRPr="00A80D64">
              <w:rPr>
                <w:rFonts w:ascii="Times New Roman" w:hAnsi="Times New Roman" w:cs="Times New Roman"/>
                <w:sz w:val="20"/>
                <w:szCs w:val="20"/>
              </w:rPr>
              <w:t>aad3b435b51404eeaad3b435b51404ee:31d6cfe0d16ae931b73c59d7e0c089c0</w:t>
            </w:r>
          </w:p>
          <w:p w14:paraId="4A8FC05C" w14:textId="77777777" w:rsidR="00B136C7" w:rsidRPr="00A80D64" w:rsidRDefault="00B136C7" w:rsidP="00B136C7">
            <w:pPr>
              <w:pStyle w:val="ListParagraph"/>
              <w:numPr>
                <w:ilvl w:val="0"/>
                <w:numId w:val="22"/>
              </w:numPr>
              <w:tabs>
                <w:tab w:val="left" w:pos="1800"/>
              </w:tabs>
              <w:rPr>
                <w:rFonts w:ascii="Times New Roman" w:hAnsi="Times New Roman" w:cs="Times New Roman"/>
                <w:sz w:val="20"/>
                <w:szCs w:val="20"/>
              </w:rPr>
            </w:pPr>
            <w:r w:rsidRPr="00A80D64">
              <w:rPr>
                <w:rFonts w:ascii="Times New Roman" w:hAnsi="Times New Roman" w:cs="Times New Roman"/>
                <w:sz w:val="20"/>
                <w:szCs w:val="20"/>
              </w:rPr>
              <w:t>c84fa92b5e90e68cdf2b9bc99a6ddf59:fc20a40d2ee88511f2093e88e4e90d03</w:t>
            </w:r>
          </w:p>
          <w:p w14:paraId="07D35CAC" w14:textId="77777777" w:rsidR="00B136C7" w:rsidRPr="00A80D64" w:rsidRDefault="00B136C7">
            <w:pPr>
              <w:pStyle w:val="ListParagraph"/>
              <w:tabs>
                <w:tab w:val="left" w:pos="1800"/>
              </w:tabs>
              <w:ind w:left="0"/>
              <w:rPr>
                <w:rFonts w:ascii="Times New Roman" w:hAnsi="Times New Roman" w:cs="Times New Roman"/>
                <w:sz w:val="20"/>
                <w:szCs w:val="20"/>
              </w:rPr>
            </w:pPr>
          </w:p>
        </w:tc>
      </w:tr>
    </w:tbl>
    <w:p w14:paraId="00DE8D1B" w14:textId="77777777" w:rsidR="00B136C7" w:rsidRPr="0081090A" w:rsidRDefault="00B136C7" w:rsidP="00B136C7">
      <w:pPr>
        <w:pStyle w:val="ListParagraph"/>
        <w:tabs>
          <w:tab w:val="left" w:pos="1800"/>
        </w:tabs>
        <w:spacing w:line="360" w:lineRule="auto"/>
        <w:jc w:val="both"/>
        <w:rPr>
          <w:rFonts w:ascii="Times New Roman" w:hAnsi="Times New Roman" w:cs="Times New Roman"/>
          <w:sz w:val="20"/>
          <w:szCs w:val="20"/>
        </w:rPr>
      </w:pPr>
      <w:r w:rsidRPr="0081090A">
        <w:rPr>
          <w:rFonts w:ascii="Times New Roman" w:hAnsi="Times New Roman" w:cs="Times New Roman"/>
          <w:noProof/>
          <w:sz w:val="20"/>
          <w:szCs w:val="20"/>
        </w:rPr>
        <w:lastRenderedPageBreak/>
        <w:drawing>
          <wp:inline distT="0" distB="0" distL="0" distR="0" wp14:anchorId="4C9F30B9" wp14:editId="121D0586">
            <wp:extent cx="5727700" cy="4304665"/>
            <wp:effectExtent l="0" t="0" r="6350" b="635"/>
            <wp:docPr id="1955611694" name="Picture 19556116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11694" name="Picture 1" descr="A screenshot of a computer&#10;&#10;Description automatically generated"/>
                    <pic:cNvPicPr/>
                  </pic:nvPicPr>
                  <pic:blipFill>
                    <a:blip r:embed="rId59"/>
                    <a:stretch>
                      <a:fillRect/>
                    </a:stretch>
                  </pic:blipFill>
                  <pic:spPr>
                    <a:xfrm>
                      <a:off x="0" y="0"/>
                      <a:ext cx="5727700" cy="4304665"/>
                    </a:xfrm>
                    <a:prstGeom prst="rect">
                      <a:avLst/>
                    </a:prstGeom>
                  </pic:spPr>
                </pic:pic>
              </a:graphicData>
            </a:graphic>
          </wp:inline>
        </w:drawing>
      </w:r>
    </w:p>
    <w:p w14:paraId="74D7F210" w14:textId="77777777" w:rsidR="00B136C7" w:rsidRPr="0081090A" w:rsidRDefault="00B136C7" w:rsidP="00B136C7">
      <w:pPr>
        <w:pStyle w:val="ListParagraph"/>
        <w:tabs>
          <w:tab w:val="left" w:pos="1800"/>
        </w:tabs>
        <w:spacing w:line="360" w:lineRule="auto"/>
        <w:jc w:val="both"/>
        <w:rPr>
          <w:rFonts w:ascii="Times New Roman" w:hAnsi="Times New Roman" w:cs="Times New Roman"/>
          <w:sz w:val="20"/>
          <w:szCs w:val="20"/>
        </w:rPr>
      </w:pPr>
    </w:p>
    <w:p w14:paraId="1B6E44EE" w14:textId="77777777" w:rsidR="00B136C7" w:rsidRPr="0081090A" w:rsidRDefault="00B136C7" w:rsidP="00B136C7">
      <w:pPr>
        <w:pStyle w:val="ListParagraph"/>
        <w:tabs>
          <w:tab w:val="left" w:pos="1800"/>
        </w:tabs>
        <w:spacing w:line="360" w:lineRule="auto"/>
        <w:jc w:val="both"/>
        <w:rPr>
          <w:rFonts w:ascii="Times New Roman" w:hAnsi="Times New Roman" w:cs="Times New Roman"/>
          <w:sz w:val="20"/>
          <w:szCs w:val="20"/>
        </w:rPr>
      </w:pPr>
    </w:p>
    <w:p w14:paraId="705719E0" w14:textId="77777777" w:rsidR="00B136C7" w:rsidRPr="0081090A" w:rsidRDefault="00B136C7" w:rsidP="00B136C7">
      <w:pPr>
        <w:pStyle w:val="ListParagraph"/>
        <w:tabs>
          <w:tab w:val="left" w:pos="1800"/>
        </w:tabs>
        <w:spacing w:line="360" w:lineRule="auto"/>
        <w:jc w:val="center"/>
        <w:rPr>
          <w:rFonts w:ascii="Times New Roman" w:hAnsi="Times New Roman" w:cs="Times New Roman"/>
          <w:sz w:val="20"/>
          <w:szCs w:val="20"/>
        </w:rPr>
      </w:pPr>
      <w:r w:rsidRPr="0081090A">
        <w:rPr>
          <w:rFonts w:ascii="Times New Roman" w:hAnsi="Times New Roman" w:cs="Times New Roman"/>
          <w:noProof/>
          <w:sz w:val="20"/>
          <w:szCs w:val="20"/>
        </w:rPr>
        <w:drawing>
          <wp:inline distT="0" distB="0" distL="0" distR="0" wp14:anchorId="7E6990C3" wp14:editId="32E373B0">
            <wp:extent cx="4296466" cy="2576451"/>
            <wp:effectExtent l="0" t="0" r="8890" b="0"/>
            <wp:docPr id="1370697209" name="Picture 137069720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97209" name="Picture 1" descr="A screenshot of a computer&#10;&#10;Description automatically generated with low confidence"/>
                    <pic:cNvPicPr/>
                  </pic:nvPicPr>
                  <pic:blipFill>
                    <a:blip r:embed="rId60"/>
                    <a:stretch>
                      <a:fillRect/>
                    </a:stretch>
                  </pic:blipFill>
                  <pic:spPr>
                    <a:xfrm>
                      <a:off x="0" y="0"/>
                      <a:ext cx="4300102" cy="2578631"/>
                    </a:xfrm>
                    <a:prstGeom prst="rect">
                      <a:avLst/>
                    </a:prstGeom>
                  </pic:spPr>
                </pic:pic>
              </a:graphicData>
            </a:graphic>
          </wp:inline>
        </w:drawing>
      </w:r>
    </w:p>
    <w:p w14:paraId="5888A826" w14:textId="77777777" w:rsidR="00B136C7" w:rsidRPr="0081090A" w:rsidRDefault="00B136C7" w:rsidP="00B136C7">
      <w:pPr>
        <w:pStyle w:val="ListParagraph"/>
        <w:tabs>
          <w:tab w:val="left" w:pos="1800"/>
        </w:tabs>
        <w:spacing w:line="360" w:lineRule="auto"/>
        <w:jc w:val="both"/>
        <w:rPr>
          <w:rFonts w:ascii="Times New Roman" w:hAnsi="Times New Roman" w:cs="Times New Roman"/>
          <w:sz w:val="20"/>
          <w:szCs w:val="20"/>
        </w:rPr>
      </w:pPr>
    </w:p>
    <w:p w14:paraId="0DA7AABA" w14:textId="77777777" w:rsidR="00B136C7" w:rsidRPr="00A80D64" w:rsidRDefault="00B136C7" w:rsidP="00B136C7">
      <w:pPr>
        <w:pStyle w:val="Heading4"/>
        <w:keepNext w:val="0"/>
        <w:keepLines w:val="0"/>
        <w:numPr>
          <w:ilvl w:val="0"/>
          <w:numId w:val="16"/>
        </w:numPr>
        <w:tabs>
          <w:tab w:val="left" w:pos="1800"/>
        </w:tabs>
        <w:spacing w:before="0" w:line="360" w:lineRule="auto"/>
        <w:contextualSpacing/>
        <w:jc w:val="both"/>
        <w:rPr>
          <w:rFonts w:ascii="Times New Roman" w:hAnsi="Times New Roman" w:cs="Times New Roman"/>
          <w:sz w:val="20"/>
          <w:szCs w:val="20"/>
          <w:lang w:val="en-US"/>
        </w:rPr>
      </w:pPr>
      <w:r w:rsidRPr="00A80D64">
        <w:rPr>
          <w:rFonts w:ascii="Times New Roman" w:hAnsi="Times New Roman" w:cs="Times New Roman"/>
          <w:sz w:val="20"/>
          <w:szCs w:val="20"/>
          <w:lang w:val="en-US"/>
        </w:rPr>
        <w:t>Who was the last user to logon into PC?</w:t>
      </w:r>
    </w:p>
    <w:tbl>
      <w:tblPr>
        <w:tblStyle w:val="TableGrid"/>
        <w:tblW w:w="0" w:type="auto"/>
        <w:tblInd w:w="720" w:type="dxa"/>
        <w:tblLook w:val="04A0" w:firstRow="1" w:lastRow="0" w:firstColumn="1" w:lastColumn="0" w:noHBand="0" w:noVBand="1"/>
      </w:tblPr>
      <w:tblGrid>
        <w:gridCol w:w="881"/>
        <w:gridCol w:w="6695"/>
      </w:tblGrid>
      <w:tr w:rsidR="00B136C7" w:rsidRPr="00A80D64" w14:paraId="6A9B8459" w14:textId="77777777">
        <w:tc>
          <w:tcPr>
            <w:tcW w:w="1105" w:type="dxa"/>
          </w:tcPr>
          <w:p w14:paraId="744D4AC7"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Possible Answer</w:t>
            </w:r>
          </w:p>
        </w:tc>
        <w:tc>
          <w:tcPr>
            <w:tcW w:w="7185" w:type="dxa"/>
          </w:tcPr>
          <w:p w14:paraId="543AB0BF"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Charlie</w:t>
            </w:r>
          </w:p>
        </w:tc>
      </w:tr>
      <w:tr w:rsidR="00B136C7" w:rsidRPr="00D270B1" w14:paraId="72230335" w14:textId="77777777">
        <w:tc>
          <w:tcPr>
            <w:tcW w:w="1105" w:type="dxa"/>
          </w:tcPr>
          <w:p w14:paraId="6B3138ED"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 xml:space="preserve">Evidence </w:t>
            </w:r>
            <w:r w:rsidRPr="00A80D64">
              <w:rPr>
                <w:rFonts w:ascii="Times New Roman" w:hAnsi="Times New Roman" w:cs="Times New Roman"/>
                <w:sz w:val="20"/>
                <w:szCs w:val="20"/>
              </w:rPr>
              <w:lastRenderedPageBreak/>
              <w:t>Location</w:t>
            </w:r>
          </w:p>
        </w:tc>
        <w:tc>
          <w:tcPr>
            <w:tcW w:w="7185" w:type="dxa"/>
            <w:vAlign w:val="center"/>
          </w:tcPr>
          <w:p w14:paraId="5A61B9D5" w14:textId="77777777" w:rsidR="00B136C7" w:rsidRPr="00221EE5" w:rsidRDefault="00B136C7">
            <w:pPr>
              <w:pStyle w:val="ListParagraph"/>
              <w:tabs>
                <w:tab w:val="left" w:pos="1800"/>
              </w:tabs>
              <w:ind w:left="0"/>
              <w:rPr>
                <w:rFonts w:ascii="Times New Roman" w:hAnsi="Times New Roman" w:cs="Times New Roman"/>
                <w:sz w:val="20"/>
                <w:szCs w:val="20"/>
                <w:lang w:val="en-US"/>
              </w:rPr>
            </w:pPr>
            <w:r w:rsidRPr="00221EE5">
              <w:rPr>
                <w:rFonts w:ascii="Times New Roman" w:hAnsi="Times New Roman" w:cs="Times New Roman"/>
                <w:sz w:val="20"/>
                <w:szCs w:val="20"/>
                <w:lang w:val="en-US"/>
              </w:rPr>
              <w:lastRenderedPageBreak/>
              <w:t>HKLM/SOFTWARE/</w:t>
            </w:r>
            <w:r w:rsidRPr="00A80D64">
              <w:rPr>
                <w:rStyle w:val="HTMLCode"/>
                <w:rFonts w:ascii="Times New Roman" w:eastAsiaTheme="minorEastAsia" w:hAnsi="Times New Roman" w:cs="Times New Roman"/>
                <w:lang w:val="en-US"/>
              </w:rPr>
              <w:t>Microsoft/WindowsNT/CurrentVersion/Winlogon/</w:t>
            </w:r>
            <w:r w:rsidRPr="00221EE5">
              <w:rPr>
                <w:rFonts w:ascii="Times New Roman" w:hAnsi="Times New Roman" w:cs="Times New Roman"/>
                <w:sz w:val="20"/>
                <w:szCs w:val="20"/>
                <w:lang w:val="en-US"/>
              </w:rPr>
              <w:t>DefaultUserName</w:t>
            </w:r>
          </w:p>
        </w:tc>
      </w:tr>
    </w:tbl>
    <w:p w14:paraId="443EF87F" w14:textId="77777777" w:rsidR="00B136C7" w:rsidRPr="00221EE5" w:rsidRDefault="00B136C7" w:rsidP="00B136C7">
      <w:pPr>
        <w:pStyle w:val="ListParagraph"/>
        <w:tabs>
          <w:tab w:val="left" w:pos="1800"/>
        </w:tabs>
        <w:spacing w:line="360" w:lineRule="auto"/>
        <w:jc w:val="both"/>
        <w:rPr>
          <w:rFonts w:ascii="Times New Roman" w:hAnsi="Times New Roman" w:cs="Times New Roman"/>
          <w:sz w:val="20"/>
          <w:szCs w:val="20"/>
          <w:lang w:val="en-US"/>
        </w:rPr>
      </w:pPr>
    </w:p>
    <w:p w14:paraId="3ECFFDDF" w14:textId="77777777" w:rsidR="00B136C7" w:rsidRPr="00A80D64" w:rsidRDefault="00B136C7" w:rsidP="00B136C7">
      <w:pPr>
        <w:pStyle w:val="Heading4"/>
        <w:keepNext w:val="0"/>
        <w:keepLines w:val="0"/>
        <w:numPr>
          <w:ilvl w:val="0"/>
          <w:numId w:val="16"/>
        </w:numPr>
        <w:tabs>
          <w:tab w:val="left" w:pos="1800"/>
        </w:tabs>
        <w:spacing w:before="0" w:line="360" w:lineRule="auto"/>
        <w:contextualSpacing/>
        <w:jc w:val="both"/>
        <w:rPr>
          <w:rFonts w:ascii="Times New Roman" w:hAnsi="Times New Roman" w:cs="Times New Roman"/>
          <w:sz w:val="20"/>
          <w:szCs w:val="20"/>
          <w:lang w:val="en-US"/>
        </w:rPr>
      </w:pPr>
      <w:r w:rsidRPr="00A80D64">
        <w:rPr>
          <w:rFonts w:ascii="Times New Roman" w:hAnsi="Times New Roman" w:cs="Times New Roman"/>
          <w:sz w:val="20"/>
          <w:szCs w:val="20"/>
          <w:lang w:val="en-US"/>
        </w:rPr>
        <w:t>When was the last recorded shutdown date/time?</w:t>
      </w:r>
    </w:p>
    <w:tbl>
      <w:tblPr>
        <w:tblStyle w:val="TableGrid"/>
        <w:tblW w:w="0" w:type="auto"/>
        <w:tblInd w:w="720" w:type="dxa"/>
        <w:tblLook w:val="04A0" w:firstRow="1" w:lastRow="0" w:firstColumn="1" w:lastColumn="0" w:noHBand="0" w:noVBand="1"/>
      </w:tblPr>
      <w:tblGrid>
        <w:gridCol w:w="1292"/>
        <w:gridCol w:w="6284"/>
      </w:tblGrid>
      <w:tr w:rsidR="00B136C7" w:rsidRPr="00D270B1" w14:paraId="7816B806" w14:textId="77777777">
        <w:tc>
          <w:tcPr>
            <w:tcW w:w="1533" w:type="dxa"/>
          </w:tcPr>
          <w:p w14:paraId="4C4B36C4"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Possible Answer</w:t>
            </w:r>
          </w:p>
        </w:tc>
        <w:tc>
          <w:tcPr>
            <w:tcW w:w="6757" w:type="dxa"/>
          </w:tcPr>
          <w:p w14:paraId="7C80E679" w14:textId="77777777" w:rsidR="00B136C7" w:rsidRPr="00221EE5" w:rsidRDefault="00B136C7">
            <w:pPr>
              <w:pStyle w:val="ListParagraph"/>
              <w:tabs>
                <w:tab w:val="left" w:pos="1800"/>
                <w:tab w:val="center" w:pos="3270"/>
              </w:tabs>
              <w:ind w:left="0"/>
              <w:jc w:val="both"/>
              <w:rPr>
                <w:rFonts w:ascii="Times New Roman" w:hAnsi="Times New Roman" w:cs="Times New Roman"/>
                <w:sz w:val="20"/>
                <w:szCs w:val="20"/>
                <w:lang w:val="en-US"/>
              </w:rPr>
            </w:pPr>
            <w:r w:rsidRPr="00221EE5">
              <w:rPr>
                <w:rFonts w:ascii="Times New Roman" w:hAnsi="Times New Roman" w:cs="Times New Roman"/>
                <w:sz w:val="20"/>
                <w:szCs w:val="20"/>
                <w:lang w:val="en-US"/>
              </w:rPr>
              <w:t>Fri Dec 11 09:09:57 2009 PST (04 CE F1 C3 84 7A CA 01)</w:t>
            </w:r>
          </w:p>
        </w:tc>
      </w:tr>
      <w:tr w:rsidR="00B136C7" w:rsidRPr="00D270B1" w14:paraId="6059798F" w14:textId="77777777">
        <w:tc>
          <w:tcPr>
            <w:tcW w:w="1533" w:type="dxa"/>
          </w:tcPr>
          <w:p w14:paraId="1A9EB8FD"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Evidence Location</w:t>
            </w:r>
          </w:p>
        </w:tc>
        <w:tc>
          <w:tcPr>
            <w:tcW w:w="6757" w:type="dxa"/>
            <w:vAlign w:val="center"/>
          </w:tcPr>
          <w:p w14:paraId="562B90A9" w14:textId="77777777" w:rsidR="00B136C7" w:rsidRPr="00221EE5" w:rsidRDefault="00B136C7">
            <w:pPr>
              <w:pStyle w:val="ListParagraph"/>
              <w:tabs>
                <w:tab w:val="left" w:pos="1800"/>
              </w:tabs>
              <w:ind w:left="0"/>
              <w:rPr>
                <w:rFonts w:ascii="Times New Roman" w:hAnsi="Times New Roman" w:cs="Times New Roman"/>
                <w:sz w:val="20"/>
                <w:szCs w:val="20"/>
                <w:lang w:val="en-US"/>
              </w:rPr>
            </w:pPr>
            <w:r w:rsidRPr="00221EE5">
              <w:rPr>
                <w:rFonts w:ascii="Times New Roman" w:hAnsi="Times New Roman" w:cs="Times New Roman"/>
                <w:sz w:val="20"/>
                <w:szCs w:val="20"/>
                <w:lang w:val="en-US"/>
              </w:rPr>
              <w:t>HKLM/SYSTEM/ControlSet###/Control/Windows/ShutdownTime</w:t>
            </w:r>
          </w:p>
        </w:tc>
      </w:tr>
    </w:tbl>
    <w:p w14:paraId="63995ECE" w14:textId="77777777" w:rsidR="00B136C7" w:rsidRPr="0081090A" w:rsidRDefault="00B136C7" w:rsidP="00B136C7">
      <w:pPr>
        <w:pStyle w:val="ListParagraph"/>
        <w:tabs>
          <w:tab w:val="left" w:pos="1800"/>
        </w:tabs>
        <w:spacing w:line="360" w:lineRule="auto"/>
        <w:jc w:val="both"/>
        <w:rPr>
          <w:rFonts w:ascii="Times New Roman" w:hAnsi="Times New Roman" w:cs="Times New Roman"/>
          <w:sz w:val="20"/>
          <w:szCs w:val="20"/>
        </w:rPr>
      </w:pPr>
      <w:r w:rsidRPr="0081090A">
        <w:rPr>
          <w:rFonts w:ascii="Times New Roman" w:hAnsi="Times New Roman" w:cs="Times New Roman"/>
          <w:sz w:val="20"/>
          <w:szCs w:val="20"/>
        </w:rPr>
        <w:t xml:space="preserve">Χρησιμοποιήσαμε ένα script για μετατροπή της REG_BIN value σε date που βρήκαμε στο ακόλουθο </w:t>
      </w:r>
      <w:hyperlink r:id="rId61" w:history="1">
        <w:r w:rsidRPr="0081090A">
          <w:rPr>
            <w:rStyle w:val="Hyperlink"/>
            <w:rFonts w:ascii="Times New Roman" w:hAnsi="Times New Roman" w:cs="Times New Roman"/>
            <w:sz w:val="20"/>
            <w:szCs w:val="20"/>
          </w:rPr>
          <w:t>link</w:t>
        </w:r>
      </w:hyperlink>
      <w:r w:rsidRPr="0081090A">
        <w:rPr>
          <w:rFonts w:ascii="Times New Roman" w:hAnsi="Times New Roman" w:cs="Times New Roman"/>
          <w:sz w:val="20"/>
          <w:szCs w:val="20"/>
        </w:rPr>
        <w:t xml:space="preserve"> και το μετατρέψαμε με το timelord.</w:t>
      </w:r>
    </w:p>
    <w:p w14:paraId="0DD6E858" w14:textId="77777777" w:rsidR="00B136C7" w:rsidRPr="0081090A" w:rsidRDefault="00B136C7" w:rsidP="00B136C7">
      <w:pPr>
        <w:pStyle w:val="ListParagraph"/>
        <w:tabs>
          <w:tab w:val="left" w:pos="1800"/>
        </w:tabs>
        <w:spacing w:line="360" w:lineRule="auto"/>
        <w:jc w:val="center"/>
        <w:rPr>
          <w:rFonts w:ascii="Times New Roman" w:hAnsi="Times New Roman" w:cs="Times New Roman"/>
          <w:sz w:val="20"/>
          <w:szCs w:val="20"/>
        </w:rPr>
      </w:pPr>
      <w:r w:rsidRPr="0081090A">
        <w:rPr>
          <w:rFonts w:ascii="Times New Roman" w:hAnsi="Times New Roman" w:cs="Times New Roman"/>
          <w:noProof/>
          <w:sz w:val="20"/>
          <w:szCs w:val="20"/>
        </w:rPr>
        <w:drawing>
          <wp:inline distT="0" distB="0" distL="0" distR="0" wp14:anchorId="5ADA01AD" wp14:editId="787F2269">
            <wp:extent cx="4300687" cy="2854569"/>
            <wp:effectExtent l="0" t="0" r="5080" b="3175"/>
            <wp:docPr id="1591109462" name="Picture 15911094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09462" name="Picture 2"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304635" cy="2857190"/>
                    </a:xfrm>
                    <a:prstGeom prst="rect">
                      <a:avLst/>
                    </a:prstGeom>
                  </pic:spPr>
                </pic:pic>
              </a:graphicData>
            </a:graphic>
          </wp:inline>
        </w:drawing>
      </w:r>
    </w:p>
    <w:p w14:paraId="089C33D7" w14:textId="77777777" w:rsidR="00B136C7" w:rsidRPr="0081090A" w:rsidRDefault="00B136C7" w:rsidP="00B136C7">
      <w:pPr>
        <w:pStyle w:val="ListParagraph"/>
        <w:tabs>
          <w:tab w:val="left" w:pos="1800"/>
        </w:tabs>
        <w:spacing w:line="360" w:lineRule="auto"/>
        <w:jc w:val="both"/>
        <w:rPr>
          <w:rFonts w:ascii="Times New Roman" w:hAnsi="Times New Roman" w:cs="Times New Roman"/>
          <w:sz w:val="20"/>
          <w:szCs w:val="20"/>
        </w:rPr>
      </w:pPr>
      <w:r w:rsidRPr="0081090A">
        <w:rPr>
          <w:rFonts w:ascii="Times New Roman" w:hAnsi="Times New Roman" w:cs="Times New Roman"/>
          <w:sz w:val="20"/>
          <w:szCs w:val="20"/>
        </w:rPr>
        <w:t xml:space="preserve"> </w:t>
      </w:r>
      <w:r w:rsidRPr="0081090A">
        <w:rPr>
          <w:rFonts w:ascii="Times New Roman" w:hAnsi="Times New Roman" w:cs="Times New Roman"/>
          <w:noProof/>
          <w:sz w:val="20"/>
          <w:szCs w:val="20"/>
        </w:rPr>
        <w:drawing>
          <wp:inline distT="0" distB="0" distL="0" distR="0" wp14:anchorId="40580ACF" wp14:editId="0CA37A00">
            <wp:extent cx="5191125" cy="2209800"/>
            <wp:effectExtent l="0" t="0" r="9525" b="0"/>
            <wp:docPr id="1439004939" name="Picture 14390049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04939" name="Picture 1" descr="Text&#10;&#10;Description automatically generated"/>
                    <pic:cNvPicPr/>
                  </pic:nvPicPr>
                  <pic:blipFill>
                    <a:blip r:embed="rId63"/>
                    <a:stretch>
                      <a:fillRect/>
                    </a:stretch>
                  </pic:blipFill>
                  <pic:spPr>
                    <a:xfrm>
                      <a:off x="0" y="0"/>
                      <a:ext cx="5191125" cy="2209800"/>
                    </a:xfrm>
                    <a:prstGeom prst="rect">
                      <a:avLst/>
                    </a:prstGeom>
                  </pic:spPr>
                </pic:pic>
              </a:graphicData>
            </a:graphic>
          </wp:inline>
        </w:drawing>
      </w:r>
    </w:p>
    <w:p w14:paraId="6B7D7799" w14:textId="77777777" w:rsidR="00B136C7" w:rsidRPr="0081090A" w:rsidRDefault="00B136C7" w:rsidP="00B136C7">
      <w:pPr>
        <w:pStyle w:val="ListParagraph"/>
        <w:tabs>
          <w:tab w:val="left" w:pos="1800"/>
        </w:tabs>
        <w:spacing w:line="360" w:lineRule="auto"/>
        <w:jc w:val="both"/>
        <w:rPr>
          <w:rFonts w:ascii="Times New Roman" w:hAnsi="Times New Roman" w:cs="Times New Roman"/>
          <w:sz w:val="20"/>
          <w:szCs w:val="20"/>
        </w:rPr>
      </w:pPr>
    </w:p>
    <w:p w14:paraId="47622723" w14:textId="77777777" w:rsidR="00B136C7" w:rsidRPr="0081090A" w:rsidRDefault="00B136C7" w:rsidP="00B136C7">
      <w:pPr>
        <w:pStyle w:val="ListParagraph"/>
        <w:tabs>
          <w:tab w:val="left" w:pos="1800"/>
        </w:tabs>
        <w:spacing w:line="360" w:lineRule="auto"/>
        <w:jc w:val="both"/>
        <w:rPr>
          <w:rFonts w:ascii="Times New Roman" w:hAnsi="Times New Roman" w:cs="Times New Roman"/>
          <w:sz w:val="20"/>
          <w:szCs w:val="20"/>
        </w:rPr>
      </w:pPr>
    </w:p>
    <w:p w14:paraId="1B843B9D" w14:textId="77777777" w:rsidR="00B136C7" w:rsidRPr="0081090A" w:rsidRDefault="00B136C7" w:rsidP="00B136C7">
      <w:pPr>
        <w:pStyle w:val="ListParagraph"/>
        <w:tabs>
          <w:tab w:val="left" w:pos="1800"/>
        </w:tabs>
        <w:spacing w:line="360" w:lineRule="auto"/>
        <w:jc w:val="both"/>
        <w:rPr>
          <w:rFonts w:ascii="Times New Roman" w:hAnsi="Times New Roman" w:cs="Times New Roman"/>
          <w:sz w:val="20"/>
          <w:szCs w:val="20"/>
        </w:rPr>
      </w:pPr>
    </w:p>
    <w:p w14:paraId="3AEFBDF8" w14:textId="77777777" w:rsidR="00B136C7" w:rsidRPr="00A80D64" w:rsidRDefault="00B136C7" w:rsidP="00B136C7">
      <w:pPr>
        <w:pStyle w:val="Heading4"/>
        <w:keepNext w:val="0"/>
        <w:keepLines w:val="0"/>
        <w:numPr>
          <w:ilvl w:val="0"/>
          <w:numId w:val="16"/>
        </w:numPr>
        <w:tabs>
          <w:tab w:val="left" w:pos="1800"/>
        </w:tabs>
        <w:spacing w:before="0" w:line="360" w:lineRule="auto"/>
        <w:contextualSpacing/>
        <w:jc w:val="both"/>
        <w:rPr>
          <w:rFonts w:ascii="Times New Roman" w:hAnsi="Times New Roman" w:cs="Times New Roman"/>
          <w:sz w:val="20"/>
          <w:szCs w:val="20"/>
          <w:lang w:val="en-US"/>
        </w:rPr>
      </w:pPr>
      <w:r w:rsidRPr="00A80D64">
        <w:rPr>
          <w:rFonts w:ascii="Times New Roman" w:hAnsi="Times New Roman" w:cs="Times New Roman"/>
          <w:sz w:val="20"/>
          <w:szCs w:val="20"/>
          <w:lang w:val="en-US"/>
        </w:rPr>
        <w:t>Explain the information of network interface(s) with an IP address assigned by DHCP.</w:t>
      </w:r>
    </w:p>
    <w:tbl>
      <w:tblPr>
        <w:tblStyle w:val="TableGrid"/>
        <w:tblW w:w="0" w:type="auto"/>
        <w:tblInd w:w="720" w:type="dxa"/>
        <w:tblLook w:val="04A0" w:firstRow="1" w:lastRow="0" w:firstColumn="1" w:lastColumn="0" w:noHBand="0" w:noVBand="1"/>
      </w:tblPr>
      <w:tblGrid>
        <w:gridCol w:w="819"/>
        <w:gridCol w:w="1966"/>
        <w:gridCol w:w="4791"/>
      </w:tblGrid>
      <w:tr w:rsidR="00B136C7" w:rsidRPr="00D270B1" w14:paraId="76971361" w14:textId="77777777">
        <w:trPr>
          <w:trHeight w:val="23"/>
        </w:trPr>
        <w:tc>
          <w:tcPr>
            <w:tcW w:w="1581" w:type="dxa"/>
            <w:vMerge w:val="restart"/>
          </w:tcPr>
          <w:p w14:paraId="1A5794F5"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 xml:space="preserve">Possible </w:t>
            </w:r>
            <w:r w:rsidRPr="00A80D64">
              <w:rPr>
                <w:rFonts w:ascii="Times New Roman" w:hAnsi="Times New Roman" w:cs="Times New Roman"/>
                <w:sz w:val="20"/>
                <w:szCs w:val="20"/>
              </w:rPr>
              <w:lastRenderedPageBreak/>
              <w:t>Answer</w:t>
            </w:r>
          </w:p>
        </w:tc>
        <w:tc>
          <w:tcPr>
            <w:tcW w:w="1669" w:type="dxa"/>
            <w:shd w:val="clear" w:color="auto" w:fill="FFE599" w:themeFill="accent4" w:themeFillTint="66"/>
          </w:tcPr>
          <w:p w14:paraId="2CFA47E2"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lastRenderedPageBreak/>
              <w:t>Device Name</w:t>
            </w:r>
          </w:p>
        </w:tc>
        <w:tc>
          <w:tcPr>
            <w:tcW w:w="5040" w:type="dxa"/>
          </w:tcPr>
          <w:p w14:paraId="18A46A84" w14:textId="77777777" w:rsidR="00B136C7" w:rsidRPr="00221EE5" w:rsidRDefault="00B136C7">
            <w:pPr>
              <w:pStyle w:val="ListParagraph"/>
              <w:tabs>
                <w:tab w:val="left" w:pos="1800"/>
              </w:tabs>
              <w:ind w:left="0"/>
              <w:jc w:val="both"/>
              <w:rPr>
                <w:rFonts w:ascii="Times New Roman" w:hAnsi="Times New Roman" w:cs="Times New Roman"/>
                <w:sz w:val="20"/>
                <w:szCs w:val="20"/>
                <w:lang w:val="en-US"/>
              </w:rPr>
            </w:pPr>
            <w:r w:rsidRPr="00221EE5">
              <w:rPr>
                <w:rFonts w:ascii="Times New Roman" w:hAnsi="Times New Roman" w:cs="Times New Roman"/>
                <w:sz w:val="20"/>
                <w:szCs w:val="20"/>
                <w:lang w:val="en-US"/>
              </w:rPr>
              <w:t>Intel(R) PRO/1000 MT Network Connection</w:t>
            </w:r>
          </w:p>
        </w:tc>
      </w:tr>
      <w:tr w:rsidR="00B136C7" w:rsidRPr="00A80D64" w14:paraId="6AAD6082" w14:textId="77777777">
        <w:trPr>
          <w:trHeight w:val="23"/>
        </w:trPr>
        <w:tc>
          <w:tcPr>
            <w:tcW w:w="1581" w:type="dxa"/>
            <w:vMerge/>
          </w:tcPr>
          <w:p w14:paraId="1CCF70BE" w14:textId="77777777" w:rsidR="00B136C7" w:rsidRPr="00221EE5" w:rsidRDefault="00B136C7">
            <w:pPr>
              <w:pStyle w:val="ListParagraph"/>
              <w:tabs>
                <w:tab w:val="left" w:pos="1800"/>
              </w:tabs>
              <w:ind w:left="0"/>
              <w:jc w:val="both"/>
              <w:rPr>
                <w:rFonts w:ascii="Times New Roman" w:hAnsi="Times New Roman" w:cs="Times New Roman"/>
                <w:sz w:val="20"/>
                <w:szCs w:val="20"/>
                <w:lang w:val="en-US"/>
              </w:rPr>
            </w:pPr>
          </w:p>
        </w:tc>
        <w:tc>
          <w:tcPr>
            <w:tcW w:w="1669" w:type="dxa"/>
            <w:shd w:val="clear" w:color="auto" w:fill="FFE599" w:themeFill="accent4" w:themeFillTint="66"/>
          </w:tcPr>
          <w:p w14:paraId="5D24F047"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IP Address</w:t>
            </w:r>
          </w:p>
        </w:tc>
        <w:tc>
          <w:tcPr>
            <w:tcW w:w="5040" w:type="dxa"/>
          </w:tcPr>
          <w:p w14:paraId="6D22CA07"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192.168.1.104</w:t>
            </w:r>
          </w:p>
        </w:tc>
      </w:tr>
      <w:tr w:rsidR="00B136C7" w:rsidRPr="00A80D64" w14:paraId="36C709BA" w14:textId="77777777">
        <w:trPr>
          <w:trHeight w:val="23"/>
        </w:trPr>
        <w:tc>
          <w:tcPr>
            <w:tcW w:w="1581" w:type="dxa"/>
            <w:vMerge/>
          </w:tcPr>
          <w:p w14:paraId="185C3FB5"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669" w:type="dxa"/>
            <w:shd w:val="clear" w:color="auto" w:fill="FFE599" w:themeFill="accent4" w:themeFillTint="66"/>
          </w:tcPr>
          <w:p w14:paraId="2604CC7C"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Subnet Mask</w:t>
            </w:r>
          </w:p>
        </w:tc>
        <w:tc>
          <w:tcPr>
            <w:tcW w:w="5040" w:type="dxa"/>
          </w:tcPr>
          <w:p w14:paraId="212580B3"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255.255.0.0</w:t>
            </w:r>
          </w:p>
        </w:tc>
      </w:tr>
      <w:tr w:rsidR="00B136C7" w:rsidRPr="00A80D64" w14:paraId="3212B1E2" w14:textId="77777777">
        <w:trPr>
          <w:trHeight w:val="23"/>
        </w:trPr>
        <w:tc>
          <w:tcPr>
            <w:tcW w:w="1581" w:type="dxa"/>
            <w:vMerge/>
          </w:tcPr>
          <w:p w14:paraId="0CCCEEFA"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669" w:type="dxa"/>
            <w:shd w:val="clear" w:color="auto" w:fill="FFE599" w:themeFill="accent4" w:themeFillTint="66"/>
          </w:tcPr>
          <w:p w14:paraId="2CF8AE76"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Name Server</w:t>
            </w:r>
          </w:p>
        </w:tc>
        <w:tc>
          <w:tcPr>
            <w:tcW w:w="5040" w:type="dxa"/>
          </w:tcPr>
          <w:p w14:paraId="5B499CD6"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192.168.1.1</w:t>
            </w:r>
          </w:p>
        </w:tc>
      </w:tr>
      <w:tr w:rsidR="00B136C7" w:rsidRPr="00A80D64" w14:paraId="48264CDC" w14:textId="77777777">
        <w:trPr>
          <w:trHeight w:val="23"/>
        </w:trPr>
        <w:tc>
          <w:tcPr>
            <w:tcW w:w="1581" w:type="dxa"/>
            <w:vMerge/>
          </w:tcPr>
          <w:p w14:paraId="123EF369"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669" w:type="dxa"/>
            <w:shd w:val="clear" w:color="auto" w:fill="FFE599" w:themeFill="accent4" w:themeFillTint="66"/>
          </w:tcPr>
          <w:p w14:paraId="140CC17D"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Domain</w:t>
            </w:r>
          </w:p>
        </w:tc>
        <w:tc>
          <w:tcPr>
            <w:tcW w:w="5040" w:type="dxa"/>
          </w:tcPr>
          <w:p w14:paraId="486790AE"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m57.biz</w:t>
            </w:r>
          </w:p>
        </w:tc>
      </w:tr>
      <w:tr w:rsidR="00B136C7" w:rsidRPr="00A80D64" w14:paraId="40CDF28E" w14:textId="77777777">
        <w:trPr>
          <w:trHeight w:val="23"/>
        </w:trPr>
        <w:tc>
          <w:tcPr>
            <w:tcW w:w="1581" w:type="dxa"/>
            <w:vMerge/>
          </w:tcPr>
          <w:p w14:paraId="005F721C"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669" w:type="dxa"/>
            <w:shd w:val="clear" w:color="auto" w:fill="FFE599" w:themeFill="accent4" w:themeFillTint="66"/>
          </w:tcPr>
          <w:p w14:paraId="68A95C02"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Default Gateway</w:t>
            </w:r>
          </w:p>
        </w:tc>
        <w:tc>
          <w:tcPr>
            <w:tcW w:w="5040" w:type="dxa"/>
          </w:tcPr>
          <w:p w14:paraId="443BAFA4"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192.168.1.1</w:t>
            </w:r>
          </w:p>
        </w:tc>
      </w:tr>
      <w:tr w:rsidR="00B136C7" w:rsidRPr="00A80D64" w14:paraId="6B520FC9" w14:textId="77777777">
        <w:trPr>
          <w:trHeight w:val="23"/>
        </w:trPr>
        <w:tc>
          <w:tcPr>
            <w:tcW w:w="1581" w:type="dxa"/>
            <w:vMerge/>
          </w:tcPr>
          <w:p w14:paraId="37DF1278"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669" w:type="dxa"/>
            <w:shd w:val="clear" w:color="auto" w:fill="FFE599" w:themeFill="accent4" w:themeFillTint="66"/>
          </w:tcPr>
          <w:p w14:paraId="03D45A1E"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DHCP Usage</w:t>
            </w:r>
          </w:p>
        </w:tc>
        <w:tc>
          <w:tcPr>
            <w:tcW w:w="5040" w:type="dxa"/>
          </w:tcPr>
          <w:p w14:paraId="0491E02F"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YES</w:t>
            </w:r>
          </w:p>
        </w:tc>
      </w:tr>
      <w:tr w:rsidR="00B136C7" w:rsidRPr="00A80D64" w14:paraId="6D4AA902" w14:textId="77777777">
        <w:trPr>
          <w:trHeight w:val="23"/>
        </w:trPr>
        <w:tc>
          <w:tcPr>
            <w:tcW w:w="1581" w:type="dxa"/>
            <w:vMerge/>
          </w:tcPr>
          <w:p w14:paraId="4634925F"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669" w:type="dxa"/>
            <w:shd w:val="clear" w:color="auto" w:fill="FFE599" w:themeFill="accent4" w:themeFillTint="66"/>
          </w:tcPr>
          <w:p w14:paraId="69E02631"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DHCP Server</w:t>
            </w:r>
          </w:p>
        </w:tc>
        <w:tc>
          <w:tcPr>
            <w:tcW w:w="5040" w:type="dxa"/>
          </w:tcPr>
          <w:p w14:paraId="57262447"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192.168.1.1</w:t>
            </w:r>
          </w:p>
        </w:tc>
      </w:tr>
      <w:tr w:rsidR="00B136C7" w:rsidRPr="00D270B1" w14:paraId="7D3DD8A5" w14:textId="77777777">
        <w:tc>
          <w:tcPr>
            <w:tcW w:w="1581" w:type="dxa"/>
          </w:tcPr>
          <w:p w14:paraId="64429D2C"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Evidence Location</w:t>
            </w:r>
          </w:p>
        </w:tc>
        <w:tc>
          <w:tcPr>
            <w:tcW w:w="6709" w:type="dxa"/>
            <w:gridSpan w:val="2"/>
            <w:vAlign w:val="center"/>
          </w:tcPr>
          <w:p w14:paraId="6A948D1B" w14:textId="77777777" w:rsidR="00B136C7" w:rsidRPr="00221EE5" w:rsidRDefault="00B136C7">
            <w:pPr>
              <w:pStyle w:val="ListParagraph"/>
              <w:tabs>
                <w:tab w:val="left" w:pos="1800"/>
              </w:tabs>
              <w:ind w:left="0"/>
              <w:rPr>
                <w:rFonts w:ascii="Times New Roman" w:hAnsi="Times New Roman" w:cs="Times New Roman"/>
                <w:sz w:val="20"/>
                <w:szCs w:val="20"/>
                <w:lang w:val="en-US"/>
              </w:rPr>
            </w:pPr>
            <w:r w:rsidRPr="00221EE5">
              <w:rPr>
                <w:rFonts w:ascii="Times New Roman" w:hAnsi="Times New Roman" w:cs="Times New Roman"/>
                <w:sz w:val="20"/>
                <w:szCs w:val="20"/>
                <w:lang w:val="en-US"/>
              </w:rPr>
              <w:t>GUID={B15FB27D-C44F-4540-AB9C-7C789450051B}</w:t>
            </w:r>
          </w:p>
          <w:p w14:paraId="5FF622C4" w14:textId="77777777" w:rsidR="00B136C7" w:rsidRPr="00221EE5" w:rsidRDefault="00B136C7">
            <w:pPr>
              <w:pStyle w:val="ListParagraph"/>
              <w:tabs>
                <w:tab w:val="left" w:pos="1800"/>
              </w:tabs>
              <w:ind w:left="0"/>
              <w:rPr>
                <w:rFonts w:ascii="Times New Roman" w:hAnsi="Times New Roman" w:cs="Times New Roman"/>
                <w:sz w:val="20"/>
                <w:szCs w:val="20"/>
                <w:lang w:val="en-US"/>
              </w:rPr>
            </w:pPr>
            <w:r w:rsidRPr="00221EE5">
              <w:rPr>
                <w:rFonts w:ascii="Times New Roman" w:hAnsi="Times New Roman" w:cs="Times New Roman"/>
                <w:sz w:val="20"/>
                <w:szCs w:val="20"/>
                <w:lang w:val="en-US"/>
              </w:rPr>
              <w:t>HKLM/SOFTWARE/Microsoft/WindowNT/CurrentVersion/NetworkCards/9 HKLM/SYSTEM/ControlSet###/Services/Tcpip/Parameters/Interfaces/GUID/DhcpIPAddress</w:t>
            </w:r>
          </w:p>
          <w:p w14:paraId="00A0B0DE" w14:textId="77777777" w:rsidR="00B136C7" w:rsidRPr="00221EE5" w:rsidRDefault="00B136C7">
            <w:pPr>
              <w:pStyle w:val="ListParagraph"/>
              <w:tabs>
                <w:tab w:val="left" w:pos="1800"/>
              </w:tabs>
              <w:ind w:left="0"/>
              <w:rPr>
                <w:rFonts w:ascii="Times New Roman" w:hAnsi="Times New Roman" w:cs="Times New Roman"/>
                <w:sz w:val="20"/>
                <w:szCs w:val="20"/>
                <w:lang w:val="en-US"/>
              </w:rPr>
            </w:pPr>
            <w:r w:rsidRPr="00221EE5">
              <w:rPr>
                <w:rFonts w:ascii="Times New Roman" w:hAnsi="Times New Roman" w:cs="Times New Roman"/>
                <w:sz w:val="20"/>
                <w:szCs w:val="20"/>
                <w:lang w:val="en-US"/>
              </w:rPr>
              <w:t>HKLM/SYSTEM/ControlSet###/Services/Tcpip/Parameters/Interfaces/GUID/DhcpSubnetMask</w:t>
            </w:r>
            <w:r w:rsidRPr="00221EE5">
              <w:rPr>
                <w:rFonts w:ascii="Times New Roman" w:hAnsi="Times New Roman" w:cs="Times New Roman"/>
                <w:sz w:val="20"/>
                <w:szCs w:val="20"/>
                <w:lang w:val="en-US"/>
              </w:rPr>
              <w:br/>
              <w:t>HKLM/SYSTEM/ControlSet###/Services/Tcpip/Parameters/Interfaces/GUID/DchpNameServer</w:t>
            </w:r>
          </w:p>
          <w:p w14:paraId="2FADEB33" w14:textId="77777777" w:rsidR="00B136C7" w:rsidRPr="00221EE5" w:rsidRDefault="00B136C7">
            <w:pPr>
              <w:pStyle w:val="ListParagraph"/>
              <w:tabs>
                <w:tab w:val="left" w:pos="1800"/>
              </w:tabs>
              <w:ind w:left="0"/>
              <w:rPr>
                <w:rFonts w:ascii="Times New Roman" w:hAnsi="Times New Roman" w:cs="Times New Roman"/>
                <w:sz w:val="20"/>
                <w:szCs w:val="20"/>
                <w:lang w:val="en-US"/>
              </w:rPr>
            </w:pPr>
            <w:r w:rsidRPr="00221EE5">
              <w:rPr>
                <w:rFonts w:ascii="Times New Roman" w:hAnsi="Times New Roman" w:cs="Times New Roman"/>
                <w:sz w:val="20"/>
                <w:szCs w:val="20"/>
                <w:lang w:val="en-US"/>
              </w:rPr>
              <w:t>HKLM/SYSTEM/ControlSet###/Services/Tcpip/Parameters/Interfaces/GUID/DhcpDomain</w:t>
            </w:r>
          </w:p>
          <w:p w14:paraId="3E24BFFF" w14:textId="77777777" w:rsidR="00B136C7" w:rsidRPr="00221EE5" w:rsidRDefault="00B136C7">
            <w:pPr>
              <w:pStyle w:val="ListParagraph"/>
              <w:tabs>
                <w:tab w:val="left" w:pos="1800"/>
              </w:tabs>
              <w:ind w:left="0"/>
              <w:rPr>
                <w:rFonts w:ascii="Times New Roman" w:hAnsi="Times New Roman" w:cs="Times New Roman"/>
                <w:sz w:val="20"/>
                <w:szCs w:val="20"/>
                <w:lang w:val="en-US"/>
              </w:rPr>
            </w:pPr>
            <w:r w:rsidRPr="00221EE5">
              <w:rPr>
                <w:rFonts w:ascii="Times New Roman" w:hAnsi="Times New Roman" w:cs="Times New Roman"/>
                <w:sz w:val="20"/>
                <w:szCs w:val="20"/>
                <w:lang w:val="en-US"/>
              </w:rPr>
              <w:t>HKLM/SYSTEM/ControlSet###/Services/Tcpip/Parameters/Interfaces/GUID/DhcpDefaultGateway</w:t>
            </w:r>
          </w:p>
          <w:p w14:paraId="22E66F05" w14:textId="77777777" w:rsidR="00B136C7" w:rsidRPr="00221EE5" w:rsidRDefault="00B136C7">
            <w:pPr>
              <w:pStyle w:val="ListParagraph"/>
              <w:tabs>
                <w:tab w:val="left" w:pos="1800"/>
              </w:tabs>
              <w:ind w:left="0"/>
              <w:rPr>
                <w:rFonts w:ascii="Times New Roman" w:hAnsi="Times New Roman" w:cs="Times New Roman"/>
                <w:sz w:val="20"/>
                <w:szCs w:val="20"/>
                <w:lang w:val="en-US"/>
              </w:rPr>
            </w:pPr>
            <w:r w:rsidRPr="00221EE5">
              <w:rPr>
                <w:rFonts w:ascii="Times New Roman" w:hAnsi="Times New Roman" w:cs="Times New Roman"/>
                <w:sz w:val="20"/>
                <w:szCs w:val="20"/>
                <w:lang w:val="en-US"/>
              </w:rPr>
              <w:t>HKLM/SYSTEM/ControlSet###/Services/Tcpip/Parameters/Interfaces/GUID/DhcpServer</w:t>
            </w:r>
          </w:p>
        </w:tc>
      </w:tr>
    </w:tbl>
    <w:p w14:paraId="48AD3D3C" w14:textId="77777777" w:rsidR="00B136C7" w:rsidRPr="0081090A" w:rsidRDefault="00B136C7" w:rsidP="00B136C7">
      <w:pPr>
        <w:pStyle w:val="ListParagraph"/>
        <w:tabs>
          <w:tab w:val="left" w:pos="1800"/>
        </w:tabs>
        <w:spacing w:line="360" w:lineRule="auto"/>
        <w:jc w:val="both"/>
        <w:rPr>
          <w:rFonts w:ascii="Times New Roman" w:hAnsi="Times New Roman" w:cs="Times New Roman"/>
          <w:sz w:val="20"/>
          <w:szCs w:val="20"/>
        </w:rPr>
      </w:pPr>
      <w:r w:rsidRPr="0081090A">
        <w:rPr>
          <w:rFonts w:ascii="Times New Roman" w:hAnsi="Times New Roman" w:cs="Times New Roman"/>
          <w:sz w:val="20"/>
          <w:szCs w:val="20"/>
        </w:rPr>
        <w:t>Κάναμε την αντιστοίχιση του ServiceName με το Description για να βρούμε το Device Name.</w:t>
      </w:r>
    </w:p>
    <w:p w14:paraId="3912F40C" w14:textId="77777777" w:rsidR="00B136C7" w:rsidRPr="0081090A" w:rsidRDefault="00B136C7" w:rsidP="00B136C7">
      <w:pPr>
        <w:pStyle w:val="ListParagraph"/>
        <w:tabs>
          <w:tab w:val="left" w:pos="1800"/>
        </w:tabs>
        <w:spacing w:line="360" w:lineRule="auto"/>
        <w:jc w:val="both"/>
        <w:rPr>
          <w:rFonts w:ascii="Times New Roman" w:hAnsi="Times New Roman" w:cs="Times New Roman"/>
          <w:sz w:val="20"/>
          <w:szCs w:val="20"/>
        </w:rPr>
      </w:pPr>
    </w:p>
    <w:p w14:paraId="2729549E" w14:textId="77777777" w:rsidR="00B136C7" w:rsidRPr="0081090A" w:rsidRDefault="00B136C7" w:rsidP="00B136C7">
      <w:pPr>
        <w:pStyle w:val="ListParagraph"/>
        <w:tabs>
          <w:tab w:val="left" w:pos="1800"/>
        </w:tabs>
        <w:spacing w:line="360" w:lineRule="auto"/>
        <w:jc w:val="both"/>
        <w:rPr>
          <w:rFonts w:ascii="Times New Roman" w:hAnsi="Times New Roman" w:cs="Times New Roman"/>
          <w:sz w:val="20"/>
          <w:szCs w:val="20"/>
        </w:rPr>
      </w:pPr>
    </w:p>
    <w:p w14:paraId="779FE638" w14:textId="77777777" w:rsidR="00B136C7" w:rsidRPr="0081090A" w:rsidRDefault="00B136C7" w:rsidP="00B136C7">
      <w:pPr>
        <w:pStyle w:val="ListParagraph"/>
        <w:tabs>
          <w:tab w:val="left" w:pos="1800"/>
        </w:tabs>
        <w:spacing w:line="360" w:lineRule="auto"/>
        <w:jc w:val="both"/>
        <w:rPr>
          <w:rFonts w:ascii="Times New Roman" w:hAnsi="Times New Roman" w:cs="Times New Roman"/>
          <w:sz w:val="20"/>
          <w:szCs w:val="20"/>
        </w:rPr>
      </w:pPr>
    </w:p>
    <w:p w14:paraId="4C4FF4B8" w14:textId="77777777" w:rsidR="00B136C7" w:rsidRPr="0081090A" w:rsidRDefault="00B136C7" w:rsidP="00B136C7">
      <w:pPr>
        <w:pStyle w:val="ListParagraph"/>
        <w:tabs>
          <w:tab w:val="left" w:pos="1800"/>
        </w:tabs>
        <w:spacing w:line="360" w:lineRule="auto"/>
        <w:jc w:val="both"/>
        <w:rPr>
          <w:rFonts w:ascii="Times New Roman" w:hAnsi="Times New Roman" w:cs="Times New Roman"/>
          <w:sz w:val="20"/>
          <w:szCs w:val="20"/>
        </w:rPr>
      </w:pPr>
    </w:p>
    <w:p w14:paraId="326C12C8" w14:textId="77777777" w:rsidR="00B136C7" w:rsidRPr="00A80D64" w:rsidRDefault="00B136C7" w:rsidP="00B136C7">
      <w:pPr>
        <w:pStyle w:val="Heading4"/>
        <w:keepNext w:val="0"/>
        <w:keepLines w:val="0"/>
        <w:numPr>
          <w:ilvl w:val="0"/>
          <w:numId w:val="16"/>
        </w:numPr>
        <w:tabs>
          <w:tab w:val="left" w:pos="1800"/>
        </w:tabs>
        <w:spacing w:before="0" w:line="360" w:lineRule="auto"/>
        <w:contextualSpacing/>
        <w:jc w:val="both"/>
        <w:rPr>
          <w:rFonts w:ascii="Times New Roman" w:hAnsi="Times New Roman" w:cs="Times New Roman"/>
          <w:sz w:val="20"/>
          <w:szCs w:val="20"/>
          <w:lang w:val="en-US"/>
        </w:rPr>
      </w:pPr>
      <w:r w:rsidRPr="00A80D64">
        <w:rPr>
          <w:rFonts w:ascii="Times New Roman" w:hAnsi="Times New Roman" w:cs="Times New Roman"/>
          <w:sz w:val="20"/>
          <w:szCs w:val="20"/>
          <w:lang w:val="en-US"/>
        </w:rPr>
        <w:t>What applications were installed by the suspect after installing OS?</w:t>
      </w:r>
    </w:p>
    <w:tbl>
      <w:tblPr>
        <w:tblStyle w:val="TableGrid"/>
        <w:tblW w:w="8635" w:type="dxa"/>
        <w:tblInd w:w="720" w:type="dxa"/>
        <w:tblLayout w:type="fixed"/>
        <w:tblLook w:val="04A0" w:firstRow="1" w:lastRow="0" w:firstColumn="1" w:lastColumn="0" w:noHBand="0" w:noVBand="1"/>
      </w:tblPr>
      <w:tblGrid>
        <w:gridCol w:w="1615"/>
        <w:gridCol w:w="1170"/>
        <w:gridCol w:w="1557"/>
        <w:gridCol w:w="1377"/>
        <w:gridCol w:w="1197"/>
        <w:gridCol w:w="1719"/>
      </w:tblGrid>
      <w:tr w:rsidR="00B136C7" w:rsidRPr="00A80D64" w14:paraId="22AAF279" w14:textId="77777777">
        <w:trPr>
          <w:trHeight w:val="26"/>
        </w:trPr>
        <w:tc>
          <w:tcPr>
            <w:tcW w:w="1615" w:type="dxa"/>
            <w:vMerge w:val="restart"/>
          </w:tcPr>
          <w:p w14:paraId="7719579F" w14:textId="77777777" w:rsidR="00B136C7" w:rsidRPr="00221EE5" w:rsidRDefault="00B136C7">
            <w:pPr>
              <w:pStyle w:val="ListParagraph"/>
              <w:tabs>
                <w:tab w:val="left" w:pos="1800"/>
              </w:tabs>
              <w:ind w:left="0"/>
              <w:jc w:val="both"/>
              <w:rPr>
                <w:rFonts w:ascii="Times New Roman" w:hAnsi="Times New Roman" w:cs="Times New Roman"/>
                <w:sz w:val="20"/>
                <w:szCs w:val="20"/>
                <w:lang w:val="en-US"/>
              </w:rPr>
            </w:pPr>
            <w:r w:rsidRPr="00221EE5">
              <w:rPr>
                <w:rFonts w:ascii="Times New Roman" w:hAnsi="Times New Roman" w:cs="Times New Roman"/>
                <w:sz w:val="20"/>
                <w:szCs w:val="20"/>
                <w:lang w:val="en-US"/>
              </w:rPr>
              <w:t>Possible Answer</w:t>
            </w:r>
          </w:p>
          <w:p w14:paraId="22436E38" w14:textId="77777777" w:rsidR="00B136C7" w:rsidRPr="00221EE5" w:rsidRDefault="00B136C7">
            <w:pPr>
              <w:pStyle w:val="ListParagraph"/>
              <w:tabs>
                <w:tab w:val="left" w:pos="1800"/>
              </w:tabs>
              <w:ind w:left="0"/>
              <w:jc w:val="both"/>
              <w:rPr>
                <w:rFonts w:ascii="Times New Roman" w:hAnsi="Times New Roman" w:cs="Times New Roman"/>
                <w:sz w:val="20"/>
                <w:szCs w:val="20"/>
                <w:lang w:val="en-US"/>
              </w:rPr>
            </w:pPr>
          </w:p>
          <w:p w14:paraId="0FE80CC6" w14:textId="77777777" w:rsidR="00B136C7" w:rsidRPr="00221EE5" w:rsidRDefault="00B136C7">
            <w:pPr>
              <w:pStyle w:val="ListParagraph"/>
              <w:tabs>
                <w:tab w:val="left" w:pos="1800"/>
              </w:tabs>
              <w:ind w:left="0"/>
              <w:jc w:val="both"/>
              <w:rPr>
                <w:rFonts w:ascii="Times New Roman" w:hAnsi="Times New Roman" w:cs="Times New Roman"/>
                <w:sz w:val="20"/>
                <w:szCs w:val="20"/>
                <w:lang w:val="en-US"/>
              </w:rPr>
            </w:pPr>
          </w:p>
          <w:p w14:paraId="543EC4C5" w14:textId="77777777" w:rsidR="00B136C7" w:rsidRPr="00221EE5" w:rsidRDefault="00B136C7">
            <w:pPr>
              <w:pStyle w:val="ListParagraph"/>
              <w:tabs>
                <w:tab w:val="left" w:pos="1800"/>
              </w:tabs>
              <w:ind w:left="0"/>
              <w:rPr>
                <w:rFonts w:ascii="Times New Roman" w:hAnsi="Times New Roman" w:cs="Times New Roman"/>
                <w:sz w:val="20"/>
                <w:szCs w:val="20"/>
                <w:lang w:val="en-US"/>
              </w:rPr>
            </w:pPr>
            <w:r w:rsidRPr="00221EE5">
              <w:rPr>
                <w:rFonts w:ascii="Times New Roman" w:hAnsi="Times New Roman" w:cs="Times New Roman"/>
                <w:sz w:val="20"/>
                <w:szCs w:val="20"/>
                <w:lang w:val="en-US"/>
              </w:rPr>
              <w:t>(</w:t>
            </w:r>
            <w:r w:rsidRPr="00221EE5">
              <w:rPr>
                <w:rFonts w:ascii="Times New Roman" w:hAnsi="Times New Roman" w:cs="Times New Roman"/>
                <w:sz w:val="20"/>
                <w:szCs w:val="20"/>
                <w:u w:val="single"/>
                <w:lang w:val="en-US"/>
              </w:rPr>
              <w:t>Timezone is applied</w:t>
            </w:r>
            <w:r w:rsidRPr="00221EE5">
              <w:rPr>
                <w:rFonts w:ascii="Times New Roman" w:hAnsi="Times New Roman" w:cs="Times New Roman"/>
                <w:sz w:val="20"/>
                <w:szCs w:val="20"/>
                <w:lang w:val="en-US"/>
              </w:rPr>
              <w:t>)</w:t>
            </w:r>
          </w:p>
        </w:tc>
        <w:tc>
          <w:tcPr>
            <w:tcW w:w="1170" w:type="dxa"/>
            <w:shd w:val="clear" w:color="auto" w:fill="FFE599" w:themeFill="accent4" w:themeFillTint="66"/>
          </w:tcPr>
          <w:p w14:paraId="070FA64B"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Installation Time</w:t>
            </w:r>
          </w:p>
        </w:tc>
        <w:tc>
          <w:tcPr>
            <w:tcW w:w="1557" w:type="dxa"/>
            <w:shd w:val="clear" w:color="auto" w:fill="FFE599" w:themeFill="accent4" w:themeFillTint="66"/>
          </w:tcPr>
          <w:p w14:paraId="7E6B2DDC"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Name</w:t>
            </w:r>
          </w:p>
        </w:tc>
        <w:tc>
          <w:tcPr>
            <w:tcW w:w="1377" w:type="dxa"/>
            <w:shd w:val="clear" w:color="auto" w:fill="FFE599" w:themeFill="accent4" w:themeFillTint="66"/>
          </w:tcPr>
          <w:p w14:paraId="70CB4DF9"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Version</w:t>
            </w:r>
          </w:p>
        </w:tc>
        <w:tc>
          <w:tcPr>
            <w:tcW w:w="1197" w:type="dxa"/>
            <w:shd w:val="clear" w:color="auto" w:fill="FFE599" w:themeFill="accent4" w:themeFillTint="66"/>
          </w:tcPr>
          <w:p w14:paraId="427B4FCE"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Manufacturer</w:t>
            </w:r>
          </w:p>
        </w:tc>
        <w:tc>
          <w:tcPr>
            <w:tcW w:w="1719" w:type="dxa"/>
            <w:shd w:val="clear" w:color="auto" w:fill="FFE599" w:themeFill="accent4" w:themeFillTint="66"/>
          </w:tcPr>
          <w:p w14:paraId="0FB15F8A"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Installation Path</w:t>
            </w:r>
          </w:p>
        </w:tc>
      </w:tr>
      <w:tr w:rsidR="00B136C7" w:rsidRPr="00D270B1" w14:paraId="540CA52C" w14:textId="77777777">
        <w:trPr>
          <w:trHeight w:val="21"/>
        </w:trPr>
        <w:tc>
          <w:tcPr>
            <w:tcW w:w="1615" w:type="dxa"/>
            <w:vMerge/>
          </w:tcPr>
          <w:p w14:paraId="1324CE6C"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170" w:type="dxa"/>
          </w:tcPr>
          <w:p w14:paraId="060FBD22" w14:textId="77777777" w:rsidR="00B136C7" w:rsidRPr="00A80D64" w:rsidRDefault="00B136C7">
            <w:pPr>
              <w:pStyle w:val="ListParagraph"/>
              <w:tabs>
                <w:tab w:val="left" w:pos="1800"/>
              </w:tabs>
              <w:ind w:left="0"/>
              <w:rPr>
                <w:rFonts w:ascii="Times New Roman" w:hAnsi="Times New Roman" w:cs="Times New Roman"/>
                <w:sz w:val="20"/>
                <w:szCs w:val="20"/>
              </w:rPr>
            </w:pPr>
          </w:p>
          <w:p w14:paraId="24D78829"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2009-11-24 12:01:10 PST</w:t>
            </w:r>
            <w:r w:rsidRPr="00A80D64">
              <w:rPr>
                <w:rFonts w:ascii="Times New Roman" w:hAnsi="Times New Roman" w:cs="Times New Roman"/>
                <w:sz w:val="20"/>
                <w:szCs w:val="20"/>
              </w:rPr>
              <w:tab/>
            </w:r>
            <w:r w:rsidRPr="00A80D64">
              <w:rPr>
                <w:rFonts w:ascii="Times New Roman" w:hAnsi="Times New Roman" w:cs="Times New Roman"/>
                <w:sz w:val="20"/>
                <w:szCs w:val="20"/>
              </w:rPr>
              <w:tab/>
              <w:t xml:space="preserve"> </w:t>
            </w:r>
          </w:p>
        </w:tc>
        <w:tc>
          <w:tcPr>
            <w:tcW w:w="1557" w:type="dxa"/>
          </w:tcPr>
          <w:p w14:paraId="7B8F5951" w14:textId="77777777" w:rsidR="00B136C7" w:rsidRPr="00221EE5" w:rsidRDefault="00B136C7">
            <w:pPr>
              <w:pStyle w:val="ListParagraph"/>
              <w:tabs>
                <w:tab w:val="left" w:pos="1800"/>
              </w:tabs>
              <w:ind w:left="0"/>
              <w:rPr>
                <w:rFonts w:ascii="Times New Roman" w:hAnsi="Times New Roman" w:cs="Times New Roman"/>
                <w:sz w:val="20"/>
                <w:szCs w:val="20"/>
                <w:lang w:val="en-US"/>
              </w:rPr>
            </w:pPr>
            <w:r w:rsidRPr="00221EE5">
              <w:rPr>
                <w:rFonts w:ascii="Times New Roman" w:eastAsia="Times New Roman" w:hAnsi="Times New Roman" w:cs="Times New Roman"/>
                <w:sz w:val="20"/>
                <w:szCs w:val="20"/>
                <w:lang w:val="en-US"/>
              </w:rPr>
              <w:t>Cygnus Hex Editor FREE EDITION</w:t>
            </w:r>
          </w:p>
        </w:tc>
        <w:tc>
          <w:tcPr>
            <w:tcW w:w="1377" w:type="dxa"/>
          </w:tcPr>
          <w:p w14:paraId="4562831E"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eastAsia="Times New Roman" w:hAnsi="Times New Roman" w:cs="Times New Roman"/>
                <w:sz w:val="20"/>
                <w:szCs w:val="20"/>
              </w:rPr>
              <w:t>1.00</w:t>
            </w:r>
          </w:p>
        </w:tc>
        <w:tc>
          <w:tcPr>
            <w:tcW w:w="1197" w:type="dxa"/>
          </w:tcPr>
          <w:p w14:paraId="6F4CF820"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SoftCircuits</w:t>
            </w:r>
          </w:p>
        </w:tc>
        <w:tc>
          <w:tcPr>
            <w:tcW w:w="1719" w:type="dxa"/>
          </w:tcPr>
          <w:p w14:paraId="76D7E8D8" w14:textId="77777777" w:rsidR="00B136C7" w:rsidRPr="00221EE5" w:rsidRDefault="00B136C7">
            <w:pPr>
              <w:pStyle w:val="ListParagraph"/>
              <w:tabs>
                <w:tab w:val="left" w:pos="1800"/>
              </w:tabs>
              <w:ind w:left="0"/>
              <w:rPr>
                <w:rFonts w:ascii="Times New Roman" w:hAnsi="Times New Roman" w:cs="Times New Roman"/>
                <w:sz w:val="20"/>
                <w:szCs w:val="20"/>
                <w:lang w:val="en-US"/>
              </w:rPr>
            </w:pPr>
            <w:r w:rsidRPr="00221EE5">
              <w:rPr>
                <w:rFonts w:ascii="Times New Roman" w:hAnsi="Times New Roman" w:cs="Times New Roman"/>
                <w:sz w:val="20"/>
                <w:szCs w:val="20"/>
                <w:lang w:val="en-US"/>
              </w:rPr>
              <w:t>C:/Program Files/Cygnus FREE EDITION/</w:t>
            </w:r>
          </w:p>
        </w:tc>
      </w:tr>
      <w:tr w:rsidR="00B136C7" w:rsidRPr="00D270B1" w14:paraId="26442B36" w14:textId="77777777">
        <w:trPr>
          <w:trHeight w:val="21"/>
        </w:trPr>
        <w:tc>
          <w:tcPr>
            <w:tcW w:w="1615" w:type="dxa"/>
            <w:vMerge/>
          </w:tcPr>
          <w:p w14:paraId="042968D2" w14:textId="77777777" w:rsidR="00B136C7" w:rsidRPr="00221EE5" w:rsidRDefault="00B136C7">
            <w:pPr>
              <w:pStyle w:val="ListParagraph"/>
              <w:tabs>
                <w:tab w:val="left" w:pos="1800"/>
              </w:tabs>
              <w:ind w:left="0"/>
              <w:jc w:val="both"/>
              <w:rPr>
                <w:rFonts w:ascii="Times New Roman" w:hAnsi="Times New Roman" w:cs="Times New Roman"/>
                <w:sz w:val="20"/>
                <w:szCs w:val="20"/>
                <w:lang w:val="en-US"/>
              </w:rPr>
            </w:pPr>
          </w:p>
        </w:tc>
        <w:tc>
          <w:tcPr>
            <w:tcW w:w="1170" w:type="dxa"/>
          </w:tcPr>
          <w:p w14:paraId="43A6FFFA"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2009-11-19 08:43:32 PST</w:t>
            </w:r>
            <w:r w:rsidRPr="00A80D64">
              <w:rPr>
                <w:rFonts w:ascii="Times New Roman" w:hAnsi="Times New Roman" w:cs="Times New Roman"/>
                <w:sz w:val="20"/>
                <w:szCs w:val="20"/>
              </w:rPr>
              <w:tab/>
            </w:r>
            <w:r w:rsidRPr="00A80D64">
              <w:rPr>
                <w:rFonts w:ascii="Times New Roman" w:hAnsi="Times New Roman" w:cs="Times New Roman"/>
                <w:sz w:val="20"/>
                <w:szCs w:val="20"/>
              </w:rPr>
              <w:tab/>
            </w:r>
          </w:p>
        </w:tc>
        <w:tc>
          <w:tcPr>
            <w:tcW w:w="1557" w:type="dxa"/>
          </w:tcPr>
          <w:p w14:paraId="78B702CB"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eastAsia="Times New Roman" w:hAnsi="Times New Roman" w:cs="Times New Roman"/>
                <w:sz w:val="20"/>
                <w:szCs w:val="20"/>
              </w:rPr>
              <w:t xml:space="preserve">Invisible Secrets </w:t>
            </w:r>
          </w:p>
        </w:tc>
        <w:tc>
          <w:tcPr>
            <w:tcW w:w="1377" w:type="dxa"/>
          </w:tcPr>
          <w:p w14:paraId="1FF311F2"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2.1</w:t>
            </w:r>
          </w:p>
        </w:tc>
        <w:tc>
          <w:tcPr>
            <w:tcW w:w="1197" w:type="dxa"/>
          </w:tcPr>
          <w:p w14:paraId="4B042F7B"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east-tec</w:t>
            </w:r>
          </w:p>
        </w:tc>
        <w:tc>
          <w:tcPr>
            <w:tcW w:w="1719" w:type="dxa"/>
          </w:tcPr>
          <w:p w14:paraId="7A9E4EDB" w14:textId="77777777" w:rsidR="00B136C7" w:rsidRPr="00221EE5" w:rsidRDefault="00B136C7">
            <w:pPr>
              <w:pStyle w:val="ListParagraph"/>
              <w:tabs>
                <w:tab w:val="left" w:pos="1800"/>
              </w:tabs>
              <w:ind w:left="0"/>
              <w:rPr>
                <w:rFonts w:ascii="Times New Roman" w:hAnsi="Times New Roman" w:cs="Times New Roman"/>
                <w:sz w:val="20"/>
                <w:szCs w:val="20"/>
                <w:lang w:val="en-US"/>
              </w:rPr>
            </w:pPr>
            <w:r w:rsidRPr="00221EE5">
              <w:rPr>
                <w:rFonts w:ascii="Times New Roman" w:hAnsi="Times New Roman" w:cs="Times New Roman"/>
                <w:sz w:val="20"/>
                <w:szCs w:val="20"/>
                <w:lang w:val="en-US"/>
              </w:rPr>
              <w:t>C:/Program Files/Invisible Secrets 2.1</w:t>
            </w:r>
          </w:p>
        </w:tc>
      </w:tr>
      <w:tr w:rsidR="00B136C7" w:rsidRPr="00D270B1" w14:paraId="1D7EC039" w14:textId="77777777">
        <w:trPr>
          <w:trHeight w:val="21"/>
        </w:trPr>
        <w:tc>
          <w:tcPr>
            <w:tcW w:w="1615" w:type="dxa"/>
            <w:vMerge/>
          </w:tcPr>
          <w:p w14:paraId="203A6FA4" w14:textId="77777777" w:rsidR="00B136C7" w:rsidRPr="00221EE5" w:rsidRDefault="00B136C7">
            <w:pPr>
              <w:pStyle w:val="ListParagraph"/>
              <w:tabs>
                <w:tab w:val="left" w:pos="1800"/>
              </w:tabs>
              <w:ind w:left="0"/>
              <w:jc w:val="both"/>
              <w:rPr>
                <w:rFonts w:ascii="Times New Roman" w:hAnsi="Times New Roman" w:cs="Times New Roman"/>
                <w:sz w:val="20"/>
                <w:szCs w:val="20"/>
                <w:lang w:val="en-US"/>
              </w:rPr>
            </w:pPr>
          </w:p>
        </w:tc>
        <w:tc>
          <w:tcPr>
            <w:tcW w:w="1170" w:type="dxa"/>
          </w:tcPr>
          <w:p w14:paraId="7CD9A2D1"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2009-11-17 11:50:44 PST</w:t>
            </w:r>
            <w:r w:rsidRPr="00A80D64">
              <w:rPr>
                <w:rFonts w:ascii="Times New Roman" w:hAnsi="Times New Roman" w:cs="Times New Roman"/>
                <w:sz w:val="20"/>
                <w:szCs w:val="20"/>
              </w:rPr>
              <w:tab/>
            </w:r>
          </w:p>
        </w:tc>
        <w:tc>
          <w:tcPr>
            <w:tcW w:w="1557" w:type="dxa"/>
          </w:tcPr>
          <w:p w14:paraId="44482DA0"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eastAsia="Times New Roman" w:hAnsi="Times New Roman" w:cs="Times New Roman"/>
                <w:sz w:val="20"/>
                <w:szCs w:val="20"/>
              </w:rPr>
              <w:t xml:space="preserve">Foxit Reader </w:t>
            </w:r>
          </w:p>
        </w:tc>
        <w:tc>
          <w:tcPr>
            <w:tcW w:w="1377" w:type="dxa"/>
          </w:tcPr>
          <w:p w14:paraId="200B3D27"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eastAsia="Times New Roman" w:hAnsi="Times New Roman" w:cs="Times New Roman"/>
                <w:sz w:val="20"/>
                <w:szCs w:val="20"/>
              </w:rPr>
              <w:t>3.1.3.1030</w:t>
            </w:r>
          </w:p>
        </w:tc>
        <w:tc>
          <w:tcPr>
            <w:tcW w:w="1197" w:type="dxa"/>
          </w:tcPr>
          <w:p w14:paraId="6A35B577"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Foxit</w:t>
            </w:r>
          </w:p>
        </w:tc>
        <w:tc>
          <w:tcPr>
            <w:tcW w:w="1719" w:type="dxa"/>
          </w:tcPr>
          <w:p w14:paraId="297F8E31" w14:textId="77777777" w:rsidR="00B136C7" w:rsidRPr="00221EE5" w:rsidRDefault="00B136C7">
            <w:pPr>
              <w:pStyle w:val="ListParagraph"/>
              <w:tabs>
                <w:tab w:val="left" w:pos="1800"/>
              </w:tabs>
              <w:ind w:left="0"/>
              <w:rPr>
                <w:rFonts w:ascii="Times New Roman" w:hAnsi="Times New Roman" w:cs="Times New Roman"/>
                <w:sz w:val="20"/>
                <w:szCs w:val="20"/>
                <w:lang w:val="en-US"/>
              </w:rPr>
            </w:pPr>
            <w:r w:rsidRPr="00221EE5">
              <w:rPr>
                <w:rFonts w:ascii="Times New Roman" w:hAnsi="Times New Roman" w:cs="Times New Roman"/>
                <w:sz w:val="20"/>
                <w:szCs w:val="20"/>
                <w:lang w:val="en-US"/>
              </w:rPr>
              <w:t>C:/Program Files/Foxit Software/Foxit Reader</w:t>
            </w:r>
          </w:p>
        </w:tc>
      </w:tr>
      <w:tr w:rsidR="00B136C7" w:rsidRPr="00D270B1" w14:paraId="73E24A78" w14:textId="77777777">
        <w:trPr>
          <w:trHeight w:val="21"/>
        </w:trPr>
        <w:tc>
          <w:tcPr>
            <w:tcW w:w="1615" w:type="dxa"/>
            <w:vMerge/>
          </w:tcPr>
          <w:p w14:paraId="22A11D0E" w14:textId="77777777" w:rsidR="00B136C7" w:rsidRPr="00221EE5" w:rsidRDefault="00B136C7">
            <w:pPr>
              <w:pStyle w:val="ListParagraph"/>
              <w:tabs>
                <w:tab w:val="left" w:pos="1800"/>
              </w:tabs>
              <w:ind w:left="0"/>
              <w:jc w:val="both"/>
              <w:rPr>
                <w:rFonts w:ascii="Times New Roman" w:hAnsi="Times New Roman" w:cs="Times New Roman"/>
                <w:sz w:val="20"/>
                <w:szCs w:val="20"/>
                <w:lang w:val="en-US"/>
              </w:rPr>
            </w:pPr>
          </w:p>
        </w:tc>
        <w:tc>
          <w:tcPr>
            <w:tcW w:w="1170" w:type="dxa"/>
          </w:tcPr>
          <w:p w14:paraId="19E46D77"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2009-11-12 15:52:43 PST</w:t>
            </w:r>
            <w:r w:rsidRPr="00A80D64">
              <w:rPr>
                <w:rFonts w:ascii="Times New Roman" w:hAnsi="Times New Roman" w:cs="Times New Roman"/>
                <w:sz w:val="20"/>
                <w:szCs w:val="20"/>
              </w:rPr>
              <w:tab/>
            </w:r>
          </w:p>
        </w:tc>
        <w:tc>
          <w:tcPr>
            <w:tcW w:w="1557" w:type="dxa"/>
          </w:tcPr>
          <w:p w14:paraId="6B483DBA"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eastAsia="Times New Roman" w:hAnsi="Times New Roman" w:cs="Times New Roman"/>
                <w:sz w:val="20"/>
                <w:szCs w:val="20"/>
              </w:rPr>
              <w:t xml:space="preserve">Mozilla Thunderbird </w:t>
            </w:r>
          </w:p>
        </w:tc>
        <w:tc>
          <w:tcPr>
            <w:tcW w:w="1377" w:type="dxa"/>
          </w:tcPr>
          <w:p w14:paraId="4D74FE0F"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eastAsia="Times New Roman" w:hAnsi="Times New Roman" w:cs="Times New Roman"/>
                <w:sz w:val="20"/>
                <w:szCs w:val="20"/>
              </w:rPr>
              <w:t>2.0.0.23</w:t>
            </w:r>
          </w:p>
        </w:tc>
        <w:tc>
          <w:tcPr>
            <w:tcW w:w="1197" w:type="dxa"/>
          </w:tcPr>
          <w:p w14:paraId="1C435819"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eastAsia="Times New Roman" w:hAnsi="Times New Roman" w:cs="Times New Roman"/>
                <w:sz w:val="20"/>
                <w:szCs w:val="20"/>
              </w:rPr>
              <w:t>Mozilla</w:t>
            </w:r>
          </w:p>
        </w:tc>
        <w:tc>
          <w:tcPr>
            <w:tcW w:w="1719" w:type="dxa"/>
          </w:tcPr>
          <w:p w14:paraId="5E9777F8" w14:textId="77777777" w:rsidR="00B136C7" w:rsidRPr="00221EE5" w:rsidRDefault="00B136C7">
            <w:pPr>
              <w:pStyle w:val="ListParagraph"/>
              <w:tabs>
                <w:tab w:val="left" w:pos="1800"/>
              </w:tabs>
              <w:ind w:left="0"/>
              <w:rPr>
                <w:rFonts w:ascii="Times New Roman" w:hAnsi="Times New Roman" w:cs="Times New Roman"/>
                <w:sz w:val="20"/>
                <w:szCs w:val="20"/>
                <w:lang w:val="en-US"/>
              </w:rPr>
            </w:pPr>
            <w:r w:rsidRPr="00221EE5">
              <w:rPr>
                <w:rFonts w:ascii="Times New Roman" w:hAnsi="Times New Roman" w:cs="Times New Roman"/>
                <w:sz w:val="20"/>
                <w:szCs w:val="20"/>
                <w:lang w:val="en-US"/>
              </w:rPr>
              <w:t>C:/Program Files/Mozilla Thunderbird</w:t>
            </w:r>
          </w:p>
        </w:tc>
      </w:tr>
      <w:tr w:rsidR="00B136C7" w:rsidRPr="00D270B1" w14:paraId="12D91E2C" w14:textId="77777777">
        <w:trPr>
          <w:trHeight w:val="21"/>
        </w:trPr>
        <w:tc>
          <w:tcPr>
            <w:tcW w:w="1615" w:type="dxa"/>
            <w:vMerge/>
          </w:tcPr>
          <w:p w14:paraId="4B4FD494" w14:textId="77777777" w:rsidR="00B136C7" w:rsidRPr="00221EE5" w:rsidRDefault="00B136C7">
            <w:pPr>
              <w:pStyle w:val="ListParagraph"/>
              <w:tabs>
                <w:tab w:val="left" w:pos="1800"/>
              </w:tabs>
              <w:ind w:left="0"/>
              <w:jc w:val="both"/>
              <w:rPr>
                <w:rFonts w:ascii="Times New Roman" w:hAnsi="Times New Roman" w:cs="Times New Roman"/>
                <w:sz w:val="20"/>
                <w:szCs w:val="20"/>
                <w:lang w:val="en-US"/>
              </w:rPr>
            </w:pPr>
          </w:p>
        </w:tc>
        <w:tc>
          <w:tcPr>
            <w:tcW w:w="1170" w:type="dxa"/>
          </w:tcPr>
          <w:p w14:paraId="509B1CB0"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2009-11-09 15:04:29 PST</w:t>
            </w:r>
            <w:r w:rsidRPr="00A80D64">
              <w:rPr>
                <w:rFonts w:ascii="Times New Roman" w:hAnsi="Times New Roman" w:cs="Times New Roman"/>
                <w:sz w:val="20"/>
                <w:szCs w:val="20"/>
              </w:rPr>
              <w:tab/>
            </w:r>
          </w:p>
        </w:tc>
        <w:tc>
          <w:tcPr>
            <w:tcW w:w="1557" w:type="dxa"/>
          </w:tcPr>
          <w:p w14:paraId="69A86D7E"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eastAsia="Times New Roman" w:hAnsi="Times New Roman" w:cs="Times New Roman"/>
                <w:sz w:val="20"/>
                <w:szCs w:val="20"/>
              </w:rPr>
              <w:t>OpenOffice.org</w:t>
            </w:r>
          </w:p>
        </w:tc>
        <w:tc>
          <w:tcPr>
            <w:tcW w:w="1377" w:type="dxa"/>
          </w:tcPr>
          <w:p w14:paraId="7D7D67A4"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3.1.9420</w:t>
            </w:r>
          </w:p>
        </w:tc>
        <w:tc>
          <w:tcPr>
            <w:tcW w:w="1197" w:type="dxa"/>
          </w:tcPr>
          <w:p w14:paraId="4EFDFBDC"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Apache</w:t>
            </w:r>
          </w:p>
        </w:tc>
        <w:tc>
          <w:tcPr>
            <w:tcW w:w="1719" w:type="dxa"/>
          </w:tcPr>
          <w:p w14:paraId="00B3F560" w14:textId="77777777" w:rsidR="00B136C7" w:rsidRPr="00221EE5" w:rsidRDefault="00B136C7">
            <w:pPr>
              <w:pStyle w:val="ListParagraph"/>
              <w:tabs>
                <w:tab w:val="left" w:pos="1800"/>
              </w:tabs>
              <w:ind w:left="0"/>
              <w:rPr>
                <w:rFonts w:ascii="Times New Roman" w:hAnsi="Times New Roman" w:cs="Times New Roman"/>
                <w:sz w:val="20"/>
                <w:szCs w:val="20"/>
                <w:lang w:val="en-US"/>
              </w:rPr>
            </w:pPr>
            <w:r w:rsidRPr="00221EE5">
              <w:rPr>
                <w:rFonts w:ascii="Times New Roman" w:hAnsi="Times New Roman" w:cs="Times New Roman"/>
                <w:sz w:val="20"/>
                <w:szCs w:val="20"/>
                <w:lang w:val="en-US"/>
              </w:rPr>
              <w:t>C:/Program Files/OpenOffice.org 3/program/soffice.exe</w:t>
            </w:r>
          </w:p>
        </w:tc>
      </w:tr>
      <w:tr w:rsidR="00B136C7" w:rsidRPr="00D270B1" w14:paraId="547D9C2E" w14:textId="77777777">
        <w:trPr>
          <w:trHeight w:val="21"/>
        </w:trPr>
        <w:tc>
          <w:tcPr>
            <w:tcW w:w="1615" w:type="dxa"/>
            <w:vMerge/>
          </w:tcPr>
          <w:p w14:paraId="2E673D9A" w14:textId="77777777" w:rsidR="00B136C7" w:rsidRPr="00221EE5" w:rsidRDefault="00B136C7">
            <w:pPr>
              <w:pStyle w:val="ListParagraph"/>
              <w:tabs>
                <w:tab w:val="left" w:pos="1800"/>
              </w:tabs>
              <w:ind w:left="0"/>
              <w:jc w:val="both"/>
              <w:rPr>
                <w:rFonts w:ascii="Times New Roman" w:hAnsi="Times New Roman" w:cs="Times New Roman"/>
                <w:sz w:val="20"/>
                <w:szCs w:val="20"/>
                <w:lang w:val="en-US"/>
              </w:rPr>
            </w:pPr>
          </w:p>
        </w:tc>
        <w:tc>
          <w:tcPr>
            <w:tcW w:w="1170" w:type="dxa"/>
          </w:tcPr>
          <w:p w14:paraId="49B30417"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2009-11-08 15:44:32 PST</w:t>
            </w:r>
            <w:r w:rsidRPr="00A80D64">
              <w:rPr>
                <w:rFonts w:ascii="Times New Roman" w:hAnsi="Times New Roman" w:cs="Times New Roman"/>
                <w:sz w:val="20"/>
                <w:szCs w:val="20"/>
              </w:rPr>
              <w:tab/>
            </w:r>
          </w:p>
        </w:tc>
        <w:tc>
          <w:tcPr>
            <w:tcW w:w="1557" w:type="dxa"/>
          </w:tcPr>
          <w:p w14:paraId="73B0BEF5"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eastAsia="Times New Roman" w:hAnsi="Times New Roman" w:cs="Times New Roman"/>
                <w:sz w:val="20"/>
                <w:szCs w:val="20"/>
              </w:rPr>
              <w:t>AVG</w:t>
            </w:r>
          </w:p>
        </w:tc>
        <w:tc>
          <w:tcPr>
            <w:tcW w:w="1377" w:type="dxa"/>
          </w:tcPr>
          <w:p w14:paraId="5E9AA201"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9.0</w:t>
            </w:r>
          </w:p>
        </w:tc>
        <w:tc>
          <w:tcPr>
            <w:tcW w:w="1197" w:type="dxa"/>
          </w:tcPr>
          <w:p w14:paraId="6D45FADE"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AVG Technologies</w:t>
            </w:r>
          </w:p>
        </w:tc>
        <w:tc>
          <w:tcPr>
            <w:tcW w:w="1719" w:type="dxa"/>
          </w:tcPr>
          <w:p w14:paraId="30B6162D" w14:textId="77777777" w:rsidR="00B136C7" w:rsidRPr="00221EE5" w:rsidRDefault="00B136C7">
            <w:pPr>
              <w:pStyle w:val="ListParagraph"/>
              <w:tabs>
                <w:tab w:val="left" w:pos="1800"/>
              </w:tabs>
              <w:ind w:left="0"/>
              <w:rPr>
                <w:rFonts w:ascii="Times New Roman" w:hAnsi="Times New Roman" w:cs="Times New Roman"/>
                <w:sz w:val="20"/>
                <w:szCs w:val="20"/>
                <w:lang w:val="en-US"/>
              </w:rPr>
            </w:pPr>
            <w:r w:rsidRPr="00221EE5">
              <w:rPr>
                <w:rFonts w:ascii="Times New Roman" w:hAnsi="Times New Roman" w:cs="Times New Roman"/>
                <w:sz w:val="20"/>
                <w:szCs w:val="20"/>
                <w:lang w:val="en-US"/>
              </w:rPr>
              <w:t>C:/Program Files/AVG/AVG9</w:t>
            </w:r>
          </w:p>
        </w:tc>
      </w:tr>
      <w:tr w:rsidR="00B136C7" w:rsidRPr="00A80D64" w14:paraId="4D1D308F" w14:textId="77777777">
        <w:trPr>
          <w:trHeight w:val="21"/>
        </w:trPr>
        <w:tc>
          <w:tcPr>
            <w:tcW w:w="1615" w:type="dxa"/>
            <w:vMerge/>
          </w:tcPr>
          <w:p w14:paraId="71DD76C3" w14:textId="77777777" w:rsidR="00B136C7" w:rsidRPr="00221EE5" w:rsidRDefault="00B136C7">
            <w:pPr>
              <w:pStyle w:val="ListParagraph"/>
              <w:tabs>
                <w:tab w:val="left" w:pos="1800"/>
              </w:tabs>
              <w:ind w:left="0"/>
              <w:jc w:val="both"/>
              <w:rPr>
                <w:rFonts w:ascii="Times New Roman" w:hAnsi="Times New Roman" w:cs="Times New Roman"/>
                <w:sz w:val="20"/>
                <w:szCs w:val="20"/>
                <w:lang w:val="en-US"/>
              </w:rPr>
            </w:pPr>
          </w:p>
        </w:tc>
        <w:tc>
          <w:tcPr>
            <w:tcW w:w="1170" w:type="dxa"/>
          </w:tcPr>
          <w:p w14:paraId="5821FFD0"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2009-11-08 15:22:58 PST</w:t>
            </w:r>
            <w:r w:rsidRPr="00A80D64">
              <w:rPr>
                <w:rFonts w:ascii="Times New Roman" w:hAnsi="Times New Roman" w:cs="Times New Roman"/>
                <w:sz w:val="20"/>
                <w:szCs w:val="20"/>
              </w:rPr>
              <w:tab/>
            </w:r>
          </w:p>
        </w:tc>
        <w:tc>
          <w:tcPr>
            <w:tcW w:w="1557" w:type="dxa"/>
          </w:tcPr>
          <w:p w14:paraId="2B5FBAD6"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eastAsia="Times New Roman" w:hAnsi="Times New Roman" w:cs="Times New Roman"/>
                <w:sz w:val="20"/>
                <w:szCs w:val="20"/>
              </w:rPr>
              <w:t>DXM_Runtime</w:t>
            </w:r>
          </w:p>
        </w:tc>
        <w:tc>
          <w:tcPr>
            <w:tcW w:w="1377" w:type="dxa"/>
          </w:tcPr>
          <w:p w14:paraId="128F6947"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97" w:type="dxa"/>
          </w:tcPr>
          <w:p w14:paraId="22C691DA"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719" w:type="dxa"/>
          </w:tcPr>
          <w:p w14:paraId="36D60F7E"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Not Found</w:t>
            </w:r>
          </w:p>
        </w:tc>
      </w:tr>
      <w:tr w:rsidR="00B136C7" w:rsidRPr="00A80D64" w14:paraId="4BBC2ADB" w14:textId="77777777">
        <w:trPr>
          <w:trHeight w:val="21"/>
        </w:trPr>
        <w:tc>
          <w:tcPr>
            <w:tcW w:w="1615" w:type="dxa"/>
            <w:vMerge/>
          </w:tcPr>
          <w:p w14:paraId="73DCCB57"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170" w:type="dxa"/>
          </w:tcPr>
          <w:p w14:paraId="7871D04C"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2009-11-08 15:20:56 PST</w:t>
            </w:r>
            <w:r w:rsidRPr="00A80D64">
              <w:rPr>
                <w:rFonts w:ascii="Times New Roman" w:hAnsi="Times New Roman" w:cs="Times New Roman"/>
                <w:sz w:val="20"/>
                <w:szCs w:val="20"/>
              </w:rPr>
              <w:tab/>
            </w:r>
          </w:p>
        </w:tc>
        <w:tc>
          <w:tcPr>
            <w:tcW w:w="1557" w:type="dxa"/>
          </w:tcPr>
          <w:p w14:paraId="4150F203"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eastAsia="Times New Roman" w:hAnsi="Times New Roman" w:cs="Times New Roman"/>
                <w:sz w:val="20"/>
                <w:szCs w:val="20"/>
              </w:rPr>
              <w:t>AddressBook</w:t>
            </w:r>
          </w:p>
        </w:tc>
        <w:tc>
          <w:tcPr>
            <w:tcW w:w="1377" w:type="dxa"/>
          </w:tcPr>
          <w:p w14:paraId="59614769"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97" w:type="dxa"/>
          </w:tcPr>
          <w:p w14:paraId="03FD7DAF"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719" w:type="dxa"/>
          </w:tcPr>
          <w:p w14:paraId="2ECB63B0"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Not Found</w:t>
            </w:r>
          </w:p>
        </w:tc>
      </w:tr>
      <w:tr w:rsidR="00B136C7" w:rsidRPr="00A80D64" w14:paraId="3F638A02" w14:textId="77777777">
        <w:trPr>
          <w:trHeight w:val="21"/>
        </w:trPr>
        <w:tc>
          <w:tcPr>
            <w:tcW w:w="1615" w:type="dxa"/>
            <w:vMerge/>
          </w:tcPr>
          <w:p w14:paraId="0CC4FE2F"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170" w:type="dxa"/>
          </w:tcPr>
          <w:p w14:paraId="7C5816C1"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2009-11-08 15:20:56 PST</w:t>
            </w:r>
            <w:r w:rsidRPr="00A80D64">
              <w:rPr>
                <w:rFonts w:ascii="Times New Roman" w:hAnsi="Times New Roman" w:cs="Times New Roman"/>
                <w:sz w:val="20"/>
                <w:szCs w:val="20"/>
              </w:rPr>
              <w:tab/>
            </w:r>
          </w:p>
        </w:tc>
        <w:tc>
          <w:tcPr>
            <w:tcW w:w="1557" w:type="dxa"/>
          </w:tcPr>
          <w:p w14:paraId="5A6DE778" w14:textId="77777777" w:rsidR="00B136C7" w:rsidRPr="00A80D64" w:rsidRDefault="00B136C7">
            <w:pPr>
              <w:pStyle w:val="ListParagraph"/>
              <w:tabs>
                <w:tab w:val="left" w:pos="1800"/>
              </w:tabs>
              <w:ind w:left="0"/>
              <w:rPr>
                <w:rFonts w:ascii="Times New Roman" w:eastAsia="Times New Roman" w:hAnsi="Times New Roman" w:cs="Times New Roman"/>
                <w:sz w:val="20"/>
                <w:szCs w:val="20"/>
              </w:rPr>
            </w:pPr>
            <w:r w:rsidRPr="00A80D64">
              <w:rPr>
                <w:rFonts w:ascii="Times New Roman" w:eastAsia="Times New Roman" w:hAnsi="Times New Roman" w:cs="Times New Roman"/>
                <w:sz w:val="20"/>
                <w:szCs w:val="20"/>
              </w:rPr>
              <w:t>OutlookExpress</w:t>
            </w:r>
          </w:p>
        </w:tc>
        <w:tc>
          <w:tcPr>
            <w:tcW w:w="1377" w:type="dxa"/>
          </w:tcPr>
          <w:p w14:paraId="4555BC16"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97" w:type="dxa"/>
          </w:tcPr>
          <w:p w14:paraId="051D7B80"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719" w:type="dxa"/>
          </w:tcPr>
          <w:p w14:paraId="5717995E"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Not Found</w:t>
            </w:r>
          </w:p>
        </w:tc>
      </w:tr>
      <w:tr w:rsidR="00B136C7" w:rsidRPr="00A80D64" w14:paraId="6BC14AE0" w14:textId="77777777">
        <w:trPr>
          <w:trHeight w:val="21"/>
        </w:trPr>
        <w:tc>
          <w:tcPr>
            <w:tcW w:w="1615" w:type="dxa"/>
            <w:vMerge/>
          </w:tcPr>
          <w:p w14:paraId="68B246EA"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170" w:type="dxa"/>
          </w:tcPr>
          <w:p w14:paraId="1A577732"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2009-11-08 15:20:51 PST</w:t>
            </w:r>
            <w:r w:rsidRPr="00A80D64">
              <w:rPr>
                <w:rFonts w:ascii="Times New Roman" w:hAnsi="Times New Roman" w:cs="Times New Roman"/>
                <w:sz w:val="20"/>
                <w:szCs w:val="20"/>
              </w:rPr>
              <w:tab/>
            </w:r>
          </w:p>
        </w:tc>
        <w:tc>
          <w:tcPr>
            <w:tcW w:w="1557" w:type="dxa"/>
          </w:tcPr>
          <w:p w14:paraId="28847A21" w14:textId="77777777" w:rsidR="00B136C7" w:rsidRPr="00A80D64" w:rsidRDefault="00B136C7">
            <w:pPr>
              <w:pStyle w:val="ListParagraph"/>
              <w:tabs>
                <w:tab w:val="left" w:pos="1800"/>
              </w:tabs>
              <w:ind w:left="0"/>
              <w:rPr>
                <w:rFonts w:ascii="Times New Roman" w:eastAsia="Times New Roman" w:hAnsi="Times New Roman" w:cs="Times New Roman"/>
                <w:sz w:val="20"/>
                <w:szCs w:val="20"/>
              </w:rPr>
            </w:pPr>
            <w:r w:rsidRPr="00A80D64">
              <w:rPr>
                <w:rFonts w:ascii="Times New Roman" w:eastAsia="Times New Roman" w:hAnsi="Times New Roman" w:cs="Times New Roman"/>
                <w:sz w:val="20"/>
                <w:szCs w:val="20"/>
              </w:rPr>
              <w:t>DirectDrawEx</w:t>
            </w:r>
          </w:p>
        </w:tc>
        <w:tc>
          <w:tcPr>
            <w:tcW w:w="1377" w:type="dxa"/>
          </w:tcPr>
          <w:p w14:paraId="7D4E09F8"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97" w:type="dxa"/>
          </w:tcPr>
          <w:p w14:paraId="35E161F6"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719" w:type="dxa"/>
          </w:tcPr>
          <w:p w14:paraId="2277DF61"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Not Found</w:t>
            </w:r>
          </w:p>
        </w:tc>
      </w:tr>
      <w:tr w:rsidR="00B136C7" w:rsidRPr="00A80D64" w14:paraId="59A77404" w14:textId="77777777">
        <w:trPr>
          <w:trHeight w:val="21"/>
        </w:trPr>
        <w:tc>
          <w:tcPr>
            <w:tcW w:w="1615" w:type="dxa"/>
            <w:vMerge/>
          </w:tcPr>
          <w:p w14:paraId="71626DE1"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170" w:type="dxa"/>
          </w:tcPr>
          <w:p w14:paraId="681E5057"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2009-11-08 15:20:51 PST</w:t>
            </w:r>
            <w:r w:rsidRPr="00A80D64">
              <w:rPr>
                <w:rFonts w:ascii="Times New Roman" w:hAnsi="Times New Roman" w:cs="Times New Roman"/>
                <w:sz w:val="20"/>
                <w:szCs w:val="20"/>
              </w:rPr>
              <w:tab/>
            </w:r>
          </w:p>
        </w:tc>
        <w:tc>
          <w:tcPr>
            <w:tcW w:w="1557" w:type="dxa"/>
          </w:tcPr>
          <w:p w14:paraId="6DFD0054" w14:textId="77777777" w:rsidR="00B136C7" w:rsidRPr="00A80D64" w:rsidRDefault="00B136C7">
            <w:pPr>
              <w:pStyle w:val="ListParagraph"/>
              <w:tabs>
                <w:tab w:val="left" w:pos="1800"/>
              </w:tabs>
              <w:ind w:left="0"/>
              <w:rPr>
                <w:rFonts w:ascii="Times New Roman" w:eastAsia="Times New Roman" w:hAnsi="Times New Roman" w:cs="Times New Roman"/>
                <w:sz w:val="20"/>
                <w:szCs w:val="20"/>
              </w:rPr>
            </w:pPr>
            <w:r w:rsidRPr="00A80D64">
              <w:rPr>
                <w:rFonts w:ascii="Times New Roman" w:eastAsia="Times New Roman" w:hAnsi="Times New Roman" w:cs="Times New Roman"/>
                <w:sz w:val="20"/>
                <w:szCs w:val="20"/>
              </w:rPr>
              <w:t>Fontcore</w:t>
            </w:r>
          </w:p>
        </w:tc>
        <w:tc>
          <w:tcPr>
            <w:tcW w:w="1377" w:type="dxa"/>
          </w:tcPr>
          <w:p w14:paraId="1E0297D8"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97" w:type="dxa"/>
          </w:tcPr>
          <w:p w14:paraId="648800B9"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719" w:type="dxa"/>
          </w:tcPr>
          <w:p w14:paraId="5090AF71"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Not Found</w:t>
            </w:r>
          </w:p>
        </w:tc>
      </w:tr>
      <w:tr w:rsidR="00B136C7" w:rsidRPr="00A80D64" w14:paraId="21D2DD9F" w14:textId="77777777">
        <w:trPr>
          <w:trHeight w:val="21"/>
        </w:trPr>
        <w:tc>
          <w:tcPr>
            <w:tcW w:w="1615" w:type="dxa"/>
            <w:vMerge/>
          </w:tcPr>
          <w:p w14:paraId="081AA1DC"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170" w:type="dxa"/>
          </w:tcPr>
          <w:p w14:paraId="00C037B0"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2009-11-08 15:20:51 PST</w:t>
            </w:r>
            <w:r w:rsidRPr="00A80D64">
              <w:rPr>
                <w:rFonts w:ascii="Times New Roman" w:hAnsi="Times New Roman" w:cs="Times New Roman"/>
                <w:sz w:val="20"/>
                <w:szCs w:val="20"/>
              </w:rPr>
              <w:tab/>
            </w:r>
          </w:p>
        </w:tc>
        <w:tc>
          <w:tcPr>
            <w:tcW w:w="1557" w:type="dxa"/>
            <w:vAlign w:val="center"/>
          </w:tcPr>
          <w:p w14:paraId="69250858" w14:textId="77777777" w:rsidR="00B136C7" w:rsidRPr="00A80D64" w:rsidRDefault="00B136C7">
            <w:pPr>
              <w:pStyle w:val="ListParagraph"/>
              <w:tabs>
                <w:tab w:val="left" w:pos="1800"/>
              </w:tabs>
              <w:ind w:left="0"/>
              <w:rPr>
                <w:rFonts w:ascii="Times New Roman" w:eastAsia="Times New Roman" w:hAnsi="Times New Roman" w:cs="Times New Roman"/>
                <w:sz w:val="20"/>
                <w:szCs w:val="20"/>
              </w:rPr>
            </w:pPr>
            <w:r w:rsidRPr="00A80D64">
              <w:rPr>
                <w:rFonts w:ascii="Times New Roman" w:eastAsia="Times New Roman" w:hAnsi="Times New Roman" w:cs="Times New Roman"/>
                <w:sz w:val="20"/>
                <w:szCs w:val="20"/>
              </w:rPr>
              <w:t>IE40</w:t>
            </w:r>
          </w:p>
        </w:tc>
        <w:tc>
          <w:tcPr>
            <w:tcW w:w="1377" w:type="dxa"/>
          </w:tcPr>
          <w:p w14:paraId="4CBDF4A8"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97" w:type="dxa"/>
          </w:tcPr>
          <w:p w14:paraId="2E5FAA6C"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719" w:type="dxa"/>
          </w:tcPr>
          <w:p w14:paraId="2719BF76"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Not Found</w:t>
            </w:r>
          </w:p>
        </w:tc>
      </w:tr>
      <w:tr w:rsidR="00B136C7" w:rsidRPr="00A80D64" w14:paraId="6EF760B5" w14:textId="77777777">
        <w:trPr>
          <w:trHeight w:val="21"/>
        </w:trPr>
        <w:tc>
          <w:tcPr>
            <w:tcW w:w="1615" w:type="dxa"/>
            <w:vMerge/>
          </w:tcPr>
          <w:p w14:paraId="318CE8BD"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170" w:type="dxa"/>
          </w:tcPr>
          <w:p w14:paraId="05C97B8C"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2009-11-08 15:20:51 PST</w:t>
            </w:r>
            <w:r w:rsidRPr="00A80D64">
              <w:rPr>
                <w:rFonts w:ascii="Times New Roman" w:hAnsi="Times New Roman" w:cs="Times New Roman"/>
                <w:sz w:val="20"/>
                <w:szCs w:val="20"/>
              </w:rPr>
              <w:tab/>
            </w:r>
          </w:p>
        </w:tc>
        <w:tc>
          <w:tcPr>
            <w:tcW w:w="1557" w:type="dxa"/>
            <w:vAlign w:val="center"/>
          </w:tcPr>
          <w:p w14:paraId="1D955805" w14:textId="77777777" w:rsidR="00B136C7" w:rsidRPr="00A80D64" w:rsidRDefault="00B136C7">
            <w:pPr>
              <w:pStyle w:val="ListParagraph"/>
              <w:tabs>
                <w:tab w:val="left" w:pos="1800"/>
              </w:tabs>
              <w:ind w:left="0"/>
              <w:rPr>
                <w:rFonts w:ascii="Times New Roman" w:eastAsia="Times New Roman" w:hAnsi="Times New Roman" w:cs="Times New Roman"/>
                <w:sz w:val="20"/>
                <w:szCs w:val="20"/>
              </w:rPr>
            </w:pPr>
            <w:r w:rsidRPr="00A80D64">
              <w:rPr>
                <w:rFonts w:ascii="Times New Roman" w:eastAsia="Times New Roman" w:hAnsi="Times New Roman" w:cs="Times New Roman"/>
                <w:sz w:val="20"/>
                <w:szCs w:val="20"/>
              </w:rPr>
              <w:t>IE4Data</w:t>
            </w:r>
          </w:p>
        </w:tc>
        <w:tc>
          <w:tcPr>
            <w:tcW w:w="1377" w:type="dxa"/>
          </w:tcPr>
          <w:p w14:paraId="055E671A"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97" w:type="dxa"/>
          </w:tcPr>
          <w:p w14:paraId="11A5F52A"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719" w:type="dxa"/>
          </w:tcPr>
          <w:p w14:paraId="26BAFFE3"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Not Found</w:t>
            </w:r>
          </w:p>
        </w:tc>
      </w:tr>
      <w:tr w:rsidR="00B136C7" w:rsidRPr="00A80D64" w14:paraId="252EB20E" w14:textId="77777777">
        <w:trPr>
          <w:trHeight w:val="21"/>
        </w:trPr>
        <w:tc>
          <w:tcPr>
            <w:tcW w:w="1615" w:type="dxa"/>
            <w:vMerge/>
          </w:tcPr>
          <w:p w14:paraId="2345F744"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170" w:type="dxa"/>
          </w:tcPr>
          <w:p w14:paraId="4E2BBAC0"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2009-11-08 15:20:51 PST</w:t>
            </w:r>
            <w:r w:rsidRPr="00A80D64">
              <w:rPr>
                <w:rFonts w:ascii="Times New Roman" w:hAnsi="Times New Roman" w:cs="Times New Roman"/>
                <w:sz w:val="20"/>
                <w:szCs w:val="20"/>
              </w:rPr>
              <w:tab/>
            </w:r>
          </w:p>
        </w:tc>
        <w:tc>
          <w:tcPr>
            <w:tcW w:w="1557" w:type="dxa"/>
            <w:vAlign w:val="center"/>
          </w:tcPr>
          <w:p w14:paraId="7EA849CA" w14:textId="77777777" w:rsidR="00B136C7" w:rsidRPr="00A80D64" w:rsidRDefault="00B136C7">
            <w:pPr>
              <w:pStyle w:val="ListParagraph"/>
              <w:tabs>
                <w:tab w:val="left" w:pos="1800"/>
              </w:tabs>
              <w:ind w:left="0"/>
              <w:rPr>
                <w:rFonts w:ascii="Times New Roman" w:eastAsia="Times New Roman" w:hAnsi="Times New Roman" w:cs="Times New Roman"/>
                <w:sz w:val="20"/>
                <w:szCs w:val="20"/>
              </w:rPr>
            </w:pPr>
            <w:r w:rsidRPr="00A80D64">
              <w:rPr>
                <w:rFonts w:ascii="Times New Roman" w:eastAsia="Times New Roman" w:hAnsi="Times New Roman" w:cs="Times New Roman"/>
                <w:sz w:val="20"/>
                <w:szCs w:val="20"/>
              </w:rPr>
              <w:t>IE5BAKEX</w:t>
            </w:r>
          </w:p>
        </w:tc>
        <w:tc>
          <w:tcPr>
            <w:tcW w:w="1377" w:type="dxa"/>
          </w:tcPr>
          <w:p w14:paraId="1923B5C2"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97" w:type="dxa"/>
          </w:tcPr>
          <w:p w14:paraId="0A009232"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719" w:type="dxa"/>
          </w:tcPr>
          <w:p w14:paraId="52F53CEA"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Not Found</w:t>
            </w:r>
          </w:p>
        </w:tc>
      </w:tr>
      <w:tr w:rsidR="00B136C7" w:rsidRPr="00A80D64" w14:paraId="3AC6E921" w14:textId="77777777">
        <w:trPr>
          <w:trHeight w:val="21"/>
        </w:trPr>
        <w:tc>
          <w:tcPr>
            <w:tcW w:w="1615" w:type="dxa"/>
            <w:vMerge/>
          </w:tcPr>
          <w:p w14:paraId="0B717CC9"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170" w:type="dxa"/>
          </w:tcPr>
          <w:p w14:paraId="1BCCD941"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2009-11-08 15:20:51 PST</w:t>
            </w:r>
            <w:r w:rsidRPr="00A80D64">
              <w:rPr>
                <w:rFonts w:ascii="Times New Roman" w:hAnsi="Times New Roman" w:cs="Times New Roman"/>
                <w:sz w:val="20"/>
                <w:szCs w:val="20"/>
              </w:rPr>
              <w:tab/>
            </w:r>
          </w:p>
        </w:tc>
        <w:tc>
          <w:tcPr>
            <w:tcW w:w="1557" w:type="dxa"/>
            <w:vAlign w:val="center"/>
          </w:tcPr>
          <w:p w14:paraId="1CB748DD" w14:textId="77777777" w:rsidR="00B136C7" w:rsidRPr="00A80D64" w:rsidRDefault="00B136C7">
            <w:pPr>
              <w:pStyle w:val="ListParagraph"/>
              <w:tabs>
                <w:tab w:val="left" w:pos="1800"/>
              </w:tabs>
              <w:ind w:left="0"/>
              <w:rPr>
                <w:rFonts w:ascii="Times New Roman" w:eastAsia="Times New Roman" w:hAnsi="Times New Roman" w:cs="Times New Roman"/>
                <w:sz w:val="20"/>
                <w:szCs w:val="20"/>
              </w:rPr>
            </w:pPr>
            <w:r w:rsidRPr="00A80D64">
              <w:rPr>
                <w:rFonts w:ascii="Times New Roman" w:eastAsia="Times New Roman" w:hAnsi="Times New Roman" w:cs="Times New Roman"/>
                <w:sz w:val="20"/>
                <w:szCs w:val="20"/>
              </w:rPr>
              <w:t>IEData</w:t>
            </w:r>
          </w:p>
        </w:tc>
        <w:tc>
          <w:tcPr>
            <w:tcW w:w="1377" w:type="dxa"/>
          </w:tcPr>
          <w:p w14:paraId="3E730D3E"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97" w:type="dxa"/>
          </w:tcPr>
          <w:p w14:paraId="5ECFDDE3"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719" w:type="dxa"/>
          </w:tcPr>
          <w:p w14:paraId="6780298D"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Not Found</w:t>
            </w:r>
          </w:p>
        </w:tc>
      </w:tr>
      <w:tr w:rsidR="00B136C7" w:rsidRPr="00A80D64" w14:paraId="2B0FE927" w14:textId="77777777">
        <w:trPr>
          <w:trHeight w:val="21"/>
        </w:trPr>
        <w:tc>
          <w:tcPr>
            <w:tcW w:w="1615" w:type="dxa"/>
            <w:vMerge/>
          </w:tcPr>
          <w:p w14:paraId="7BEA67D5"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170" w:type="dxa"/>
          </w:tcPr>
          <w:p w14:paraId="6A9E5634"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2009-11-08 15:20:51 PST</w:t>
            </w:r>
            <w:r w:rsidRPr="00A80D64">
              <w:rPr>
                <w:rFonts w:ascii="Times New Roman" w:hAnsi="Times New Roman" w:cs="Times New Roman"/>
                <w:sz w:val="20"/>
                <w:szCs w:val="20"/>
              </w:rPr>
              <w:tab/>
            </w:r>
          </w:p>
        </w:tc>
        <w:tc>
          <w:tcPr>
            <w:tcW w:w="1557" w:type="dxa"/>
            <w:vAlign w:val="center"/>
          </w:tcPr>
          <w:p w14:paraId="575E0499" w14:textId="77777777" w:rsidR="00B136C7" w:rsidRPr="00A80D64" w:rsidRDefault="00B136C7">
            <w:pPr>
              <w:pStyle w:val="ListParagraph"/>
              <w:tabs>
                <w:tab w:val="left" w:pos="1800"/>
              </w:tabs>
              <w:ind w:left="0"/>
              <w:rPr>
                <w:rFonts w:ascii="Times New Roman" w:eastAsia="Times New Roman" w:hAnsi="Times New Roman" w:cs="Times New Roman"/>
                <w:sz w:val="20"/>
                <w:szCs w:val="20"/>
              </w:rPr>
            </w:pPr>
            <w:r w:rsidRPr="00A80D64">
              <w:rPr>
                <w:rFonts w:ascii="Times New Roman" w:eastAsia="Times New Roman" w:hAnsi="Times New Roman" w:cs="Times New Roman"/>
                <w:sz w:val="20"/>
                <w:szCs w:val="20"/>
              </w:rPr>
              <w:t>MobileOptionPack</w:t>
            </w:r>
          </w:p>
        </w:tc>
        <w:tc>
          <w:tcPr>
            <w:tcW w:w="1377" w:type="dxa"/>
          </w:tcPr>
          <w:p w14:paraId="4CE33726"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97" w:type="dxa"/>
          </w:tcPr>
          <w:p w14:paraId="43C79747"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719" w:type="dxa"/>
          </w:tcPr>
          <w:p w14:paraId="5B035CE7"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Not Found</w:t>
            </w:r>
          </w:p>
        </w:tc>
      </w:tr>
      <w:tr w:rsidR="00B136C7" w:rsidRPr="00A80D64" w14:paraId="136CE0A7" w14:textId="77777777">
        <w:tc>
          <w:tcPr>
            <w:tcW w:w="1615" w:type="dxa"/>
          </w:tcPr>
          <w:p w14:paraId="1C7051D7"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Evidence Location</w:t>
            </w:r>
          </w:p>
        </w:tc>
        <w:tc>
          <w:tcPr>
            <w:tcW w:w="7020" w:type="dxa"/>
            <w:gridSpan w:val="5"/>
          </w:tcPr>
          <w:p w14:paraId="1C006253" w14:textId="77777777" w:rsidR="00B136C7" w:rsidRPr="00221EE5" w:rsidRDefault="00B136C7">
            <w:pPr>
              <w:pStyle w:val="ListParagraph"/>
              <w:tabs>
                <w:tab w:val="left" w:pos="1800"/>
              </w:tabs>
              <w:ind w:left="0"/>
              <w:rPr>
                <w:rFonts w:ascii="Times New Roman" w:hAnsi="Times New Roman" w:cs="Times New Roman"/>
                <w:sz w:val="20"/>
                <w:szCs w:val="20"/>
                <w:lang w:val="en-US"/>
              </w:rPr>
            </w:pPr>
            <w:r w:rsidRPr="00221EE5">
              <w:rPr>
                <w:rFonts w:ascii="Times New Roman" w:hAnsi="Times New Roman" w:cs="Times New Roman"/>
                <w:sz w:val="20"/>
                <w:szCs w:val="20"/>
                <w:lang w:val="en-US"/>
              </w:rPr>
              <w:t>HKLM/SOFTWARE//Microsoft/Windows/CurrentVersion/Uninstall/~</w:t>
            </w:r>
          </w:p>
          <w:p w14:paraId="55C8CCFD"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Style w:val="markedcontent"/>
                <w:rFonts w:ascii="Times New Roman" w:hAnsi="Times New Roman" w:cs="Times New Roman"/>
                <w:sz w:val="20"/>
                <w:szCs w:val="20"/>
              </w:rPr>
              <w:t>C:/Program Files</w:t>
            </w:r>
          </w:p>
        </w:tc>
      </w:tr>
    </w:tbl>
    <w:p w14:paraId="52F318DE" w14:textId="77777777" w:rsidR="00B136C7" w:rsidRPr="0081090A" w:rsidRDefault="00B136C7" w:rsidP="00B136C7">
      <w:pPr>
        <w:tabs>
          <w:tab w:val="left" w:pos="1800"/>
        </w:tabs>
        <w:spacing w:line="360" w:lineRule="auto"/>
        <w:jc w:val="both"/>
        <w:rPr>
          <w:rFonts w:ascii="Times New Roman" w:hAnsi="Times New Roman" w:cs="Times New Roman"/>
          <w:sz w:val="20"/>
          <w:szCs w:val="20"/>
        </w:rPr>
      </w:pPr>
    </w:p>
    <w:p w14:paraId="530DF150" w14:textId="77777777" w:rsidR="00B136C7" w:rsidRPr="00A80D64" w:rsidRDefault="00B136C7" w:rsidP="00B136C7">
      <w:pPr>
        <w:pStyle w:val="Heading4"/>
        <w:keepNext w:val="0"/>
        <w:keepLines w:val="0"/>
        <w:numPr>
          <w:ilvl w:val="0"/>
          <w:numId w:val="16"/>
        </w:numPr>
        <w:tabs>
          <w:tab w:val="left" w:pos="1800"/>
        </w:tabs>
        <w:spacing w:before="0" w:line="360" w:lineRule="auto"/>
        <w:contextualSpacing/>
        <w:jc w:val="both"/>
        <w:rPr>
          <w:rFonts w:ascii="Times New Roman" w:hAnsi="Times New Roman" w:cs="Times New Roman"/>
          <w:sz w:val="20"/>
          <w:szCs w:val="20"/>
          <w:lang w:val="en-US"/>
        </w:rPr>
      </w:pPr>
      <w:r w:rsidRPr="00A80D64">
        <w:rPr>
          <w:rFonts w:ascii="Times New Roman" w:hAnsi="Times New Roman" w:cs="Times New Roman"/>
          <w:sz w:val="20"/>
          <w:szCs w:val="20"/>
          <w:lang w:val="en-US"/>
        </w:rPr>
        <w:t>What web browsers were used?</w:t>
      </w:r>
    </w:p>
    <w:tbl>
      <w:tblPr>
        <w:tblStyle w:val="TableGrid"/>
        <w:tblW w:w="0" w:type="auto"/>
        <w:tblInd w:w="720" w:type="dxa"/>
        <w:tblLook w:val="04A0" w:firstRow="1" w:lastRow="0" w:firstColumn="1" w:lastColumn="0" w:noHBand="0" w:noVBand="1"/>
      </w:tblPr>
      <w:tblGrid>
        <w:gridCol w:w="1265"/>
        <w:gridCol w:w="6311"/>
      </w:tblGrid>
      <w:tr w:rsidR="00B136C7" w:rsidRPr="00A80D64" w14:paraId="0AF9E401" w14:textId="77777777">
        <w:tc>
          <w:tcPr>
            <w:tcW w:w="1615" w:type="dxa"/>
          </w:tcPr>
          <w:p w14:paraId="58EF5CC8"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Possible Answer</w:t>
            </w:r>
          </w:p>
        </w:tc>
        <w:tc>
          <w:tcPr>
            <w:tcW w:w="7015" w:type="dxa"/>
          </w:tcPr>
          <w:p w14:paraId="71C752E0" w14:textId="77777777" w:rsidR="00B136C7" w:rsidRPr="00DF6115" w:rsidRDefault="00B136C7">
            <w:pPr>
              <w:pStyle w:val="ListParagraph"/>
              <w:tabs>
                <w:tab w:val="left" w:pos="1800"/>
                <w:tab w:val="center" w:pos="3272"/>
              </w:tabs>
              <w:ind w:left="0"/>
              <w:jc w:val="both"/>
              <w:rPr>
                <w:rFonts w:ascii="Times New Roman" w:hAnsi="Times New Roman" w:cs="Times New Roman"/>
                <w:sz w:val="20"/>
                <w:szCs w:val="20"/>
                <w:lang w:val="en-US"/>
              </w:rPr>
            </w:pPr>
            <w:r w:rsidRPr="00DF6115">
              <w:rPr>
                <w:rFonts w:ascii="Times New Roman" w:hAnsi="Times New Roman" w:cs="Times New Roman"/>
                <w:sz w:val="20"/>
                <w:szCs w:val="20"/>
                <w:lang w:val="en-US"/>
              </w:rPr>
              <w:t>Windows Internet Explorer 8 (Updated from Windows Internet Explorer 7) 8.0.6001.18702</w:t>
            </w:r>
          </w:p>
          <w:p w14:paraId="06C33CA3" w14:textId="77777777" w:rsidR="00B136C7" w:rsidRPr="00A80D64" w:rsidRDefault="00B136C7">
            <w:pPr>
              <w:pStyle w:val="ListParagraph"/>
              <w:tabs>
                <w:tab w:val="left" w:pos="1800"/>
                <w:tab w:val="center" w:pos="3272"/>
              </w:tabs>
              <w:ind w:left="0"/>
              <w:jc w:val="both"/>
              <w:rPr>
                <w:rFonts w:ascii="Times New Roman" w:hAnsi="Times New Roman" w:cs="Times New Roman"/>
                <w:sz w:val="20"/>
                <w:szCs w:val="20"/>
              </w:rPr>
            </w:pPr>
            <w:r w:rsidRPr="00A80D64">
              <w:rPr>
                <w:rFonts w:ascii="Times New Roman" w:hAnsi="Times New Roman" w:cs="Times New Roman"/>
                <w:sz w:val="20"/>
                <w:szCs w:val="20"/>
              </w:rPr>
              <w:t>Mozilla Firefox (3.5.5)</w:t>
            </w:r>
          </w:p>
        </w:tc>
      </w:tr>
      <w:tr w:rsidR="00B136C7" w:rsidRPr="00D270B1" w14:paraId="1385BFB9" w14:textId="77777777">
        <w:tc>
          <w:tcPr>
            <w:tcW w:w="1615" w:type="dxa"/>
          </w:tcPr>
          <w:p w14:paraId="2FACA2FA"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Evidence Location</w:t>
            </w:r>
          </w:p>
        </w:tc>
        <w:tc>
          <w:tcPr>
            <w:tcW w:w="7015" w:type="dxa"/>
            <w:vAlign w:val="center"/>
          </w:tcPr>
          <w:p w14:paraId="0CF51588" w14:textId="77777777" w:rsidR="00B136C7" w:rsidRPr="00DF6115" w:rsidRDefault="00B136C7">
            <w:pPr>
              <w:pStyle w:val="ListParagraph"/>
              <w:tabs>
                <w:tab w:val="left" w:pos="1800"/>
              </w:tabs>
              <w:ind w:left="0"/>
              <w:rPr>
                <w:rFonts w:ascii="Times New Roman" w:hAnsi="Times New Roman" w:cs="Times New Roman"/>
                <w:sz w:val="20"/>
                <w:szCs w:val="20"/>
                <w:lang w:val="en-US"/>
              </w:rPr>
            </w:pPr>
            <w:r w:rsidRPr="00DF6115">
              <w:rPr>
                <w:rFonts w:ascii="Times New Roman" w:hAnsi="Times New Roman" w:cs="Times New Roman"/>
                <w:sz w:val="20"/>
                <w:szCs w:val="20"/>
                <w:lang w:val="en-US"/>
              </w:rPr>
              <w:t>HKLM/SOFTWARE/Microsoft/InternetExplorer</w:t>
            </w:r>
          </w:p>
          <w:p w14:paraId="3147CB8A" w14:textId="77777777" w:rsidR="00B136C7" w:rsidRPr="00DF6115" w:rsidRDefault="00B136C7">
            <w:pPr>
              <w:pStyle w:val="ListParagraph"/>
              <w:tabs>
                <w:tab w:val="left" w:pos="1800"/>
              </w:tabs>
              <w:ind w:left="0"/>
              <w:rPr>
                <w:rFonts w:ascii="Times New Roman" w:hAnsi="Times New Roman" w:cs="Times New Roman"/>
                <w:sz w:val="20"/>
                <w:szCs w:val="20"/>
                <w:lang w:val="en-US"/>
              </w:rPr>
            </w:pPr>
            <w:r w:rsidRPr="00DF6115">
              <w:rPr>
                <w:rFonts w:ascii="Times New Roman" w:hAnsi="Times New Roman" w:cs="Times New Roman"/>
                <w:sz w:val="20"/>
                <w:szCs w:val="20"/>
                <w:lang w:val="en-US"/>
              </w:rPr>
              <w:t>HKLM/SOFTWARE/Mozilla/Mozilla Firefox</w:t>
            </w:r>
          </w:p>
          <w:p w14:paraId="2A582B66" w14:textId="77777777" w:rsidR="00B136C7" w:rsidRPr="00DF6115" w:rsidRDefault="00B136C7">
            <w:pPr>
              <w:pStyle w:val="ListParagraph"/>
              <w:tabs>
                <w:tab w:val="left" w:pos="1800"/>
              </w:tabs>
              <w:ind w:left="0"/>
              <w:rPr>
                <w:rFonts w:ascii="Times New Roman" w:hAnsi="Times New Roman" w:cs="Times New Roman"/>
                <w:sz w:val="20"/>
                <w:szCs w:val="20"/>
                <w:lang w:val="en-US"/>
              </w:rPr>
            </w:pPr>
            <w:r w:rsidRPr="00DF6115">
              <w:rPr>
                <w:rFonts w:ascii="Times New Roman" w:hAnsi="Times New Roman" w:cs="Times New Roman"/>
                <w:sz w:val="20"/>
                <w:szCs w:val="20"/>
                <w:lang w:val="en-US"/>
              </w:rPr>
              <w:t>HKLM/SOFTWARE//Microsoft/Windows/CurrentVersion/Uninstall</w:t>
            </w:r>
          </w:p>
        </w:tc>
      </w:tr>
    </w:tbl>
    <w:p w14:paraId="0D18E39E" w14:textId="77777777" w:rsidR="00B136C7" w:rsidRPr="00DF6115" w:rsidRDefault="00B136C7" w:rsidP="00B136C7">
      <w:pPr>
        <w:pStyle w:val="ListParagraph"/>
        <w:tabs>
          <w:tab w:val="left" w:pos="1800"/>
        </w:tabs>
        <w:spacing w:line="360" w:lineRule="auto"/>
        <w:jc w:val="both"/>
        <w:rPr>
          <w:rFonts w:ascii="Times New Roman" w:hAnsi="Times New Roman" w:cs="Times New Roman"/>
          <w:sz w:val="20"/>
          <w:szCs w:val="20"/>
          <w:lang w:val="en-US"/>
        </w:rPr>
      </w:pPr>
    </w:p>
    <w:p w14:paraId="0EE0DBD9" w14:textId="77777777" w:rsidR="00B136C7" w:rsidRPr="00A80D64" w:rsidRDefault="00B136C7" w:rsidP="00B136C7">
      <w:pPr>
        <w:pStyle w:val="Heading4"/>
        <w:keepNext w:val="0"/>
        <w:keepLines w:val="0"/>
        <w:numPr>
          <w:ilvl w:val="0"/>
          <w:numId w:val="16"/>
        </w:numPr>
        <w:tabs>
          <w:tab w:val="left" w:pos="1800"/>
        </w:tabs>
        <w:spacing w:before="0" w:line="360" w:lineRule="auto"/>
        <w:contextualSpacing/>
        <w:jc w:val="both"/>
        <w:rPr>
          <w:rFonts w:ascii="Times New Roman" w:hAnsi="Times New Roman" w:cs="Times New Roman"/>
          <w:sz w:val="20"/>
          <w:szCs w:val="20"/>
          <w:lang w:val="en-US"/>
        </w:rPr>
      </w:pPr>
      <w:r w:rsidRPr="00A80D64">
        <w:rPr>
          <w:rFonts w:ascii="Times New Roman" w:hAnsi="Times New Roman" w:cs="Times New Roman"/>
          <w:sz w:val="20"/>
          <w:szCs w:val="20"/>
          <w:lang w:val="en-US"/>
        </w:rPr>
        <w:t>Identify directory/file paths related to the web browser history.</w:t>
      </w:r>
    </w:p>
    <w:tbl>
      <w:tblPr>
        <w:tblStyle w:val="TableGrid"/>
        <w:tblW w:w="0" w:type="auto"/>
        <w:tblInd w:w="720" w:type="dxa"/>
        <w:tblLook w:val="04A0" w:firstRow="1" w:lastRow="0" w:firstColumn="1" w:lastColumn="0" w:noHBand="0" w:noVBand="1"/>
      </w:tblPr>
      <w:tblGrid>
        <w:gridCol w:w="1369"/>
        <w:gridCol w:w="981"/>
        <w:gridCol w:w="5226"/>
      </w:tblGrid>
      <w:tr w:rsidR="00B136C7" w:rsidRPr="00A80D64" w14:paraId="080C4322" w14:textId="77777777">
        <w:trPr>
          <w:trHeight w:val="196"/>
        </w:trPr>
        <w:tc>
          <w:tcPr>
            <w:tcW w:w="1478" w:type="dxa"/>
            <w:vMerge w:val="restart"/>
          </w:tcPr>
          <w:p w14:paraId="635ED731"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Possible Answer</w:t>
            </w:r>
          </w:p>
        </w:tc>
        <w:tc>
          <w:tcPr>
            <w:tcW w:w="981" w:type="dxa"/>
            <w:shd w:val="clear" w:color="auto" w:fill="FFE599" w:themeFill="accent4" w:themeFillTint="66"/>
          </w:tcPr>
          <w:p w14:paraId="487257F4"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MS IE</w:t>
            </w:r>
          </w:p>
        </w:tc>
        <w:tc>
          <w:tcPr>
            <w:tcW w:w="5831" w:type="dxa"/>
          </w:tcPr>
          <w:p w14:paraId="65A50DB8"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index.dat</w:t>
            </w:r>
          </w:p>
        </w:tc>
      </w:tr>
      <w:tr w:rsidR="00B136C7" w:rsidRPr="00D270B1" w14:paraId="37B31BA9" w14:textId="77777777">
        <w:trPr>
          <w:trHeight w:val="196"/>
        </w:trPr>
        <w:tc>
          <w:tcPr>
            <w:tcW w:w="1478" w:type="dxa"/>
            <w:vMerge/>
          </w:tcPr>
          <w:p w14:paraId="5978296B"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981" w:type="dxa"/>
            <w:shd w:val="clear" w:color="auto" w:fill="FFE599" w:themeFill="accent4" w:themeFillTint="66"/>
          </w:tcPr>
          <w:p w14:paraId="71D9E54E"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Firefox</w:t>
            </w:r>
          </w:p>
        </w:tc>
        <w:tc>
          <w:tcPr>
            <w:tcW w:w="5831" w:type="dxa"/>
          </w:tcPr>
          <w:p w14:paraId="4F3ECFB4" w14:textId="77777777" w:rsidR="00B136C7" w:rsidRPr="00DF6115" w:rsidRDefault="00B136C7">
            <w:pPr>
              <w:pStyle w:val="ListParagraph"/>
              <w:tabs>
                <w:tab w:val="left" w:pos="1800"/>
              </w:tabs>
              <w:ind w:left="0"/>
              <w:rPr>
                <w:rFonts w:ascii="Times New Roman" w:hAnsi="Times New Roman" w:cs="Times New Roman"/>
                <w:sz w:val="20"/>
                <w:szCs w:val="20"/>
                <w:lang w:val="en-US"/>
              </w:rPr>
            </w:pPr>
            <w:r w:rsidRPr="00DF6115">
              <w:rPr>
                <w:rFonts w:ascii="Times New Roman" w:hAnsi="Times New Roman" w:cs="Times New Roman"/>
                <w:sz w:val="20"/>
                <w:szCs w:val="20"/>
                <w:lang w:val="en-US"/>
              </w:rPr>
              <w:t>places.sqlite, cookies.sqlite, downloads.sqlite, favicons.sqlite, fomrhistory.sqlite</w:t>
            </w:r>
          </w:p>
        </w:tc>
      </w:tr>
      <w:tr w:rsidR="00B136C7" w:rsidRPr="00D270B1" w14:paraId="75919D44" w14:textId="77777777">
        <w:tc>
          <w:tcPr>
            <w:tcW w:w="1478" w:type="dxa"/>
          </w:tcPr>
          <w:p w14:paraId="6D38F21E"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lastRenderedPageBreak/>
              <w:t>Evidence Location</w:t>
            </w:r>
          </w:p>
        </w:tc>
        <w:tc>
          <w:tcPr>
            <w:tcW w:w="6812" w:type="dxa"/>
            <w:gridSpan w:val="2"/>
            <w:vAlign w:val="center"/>
          </w:tcPr>
          <w:p w14:paraId="3CAD4CEE" w14:textId="77777777" w:rsidR="00B136C7" w:rsidRPr="00DF6115" w:rsidRDefault="00B136C7">
            <w:pPr>
              <w:pStyle w:val="ListParagraph"/>
              <w:tabs>
                <w:tab w:val="left" w:pos="1800"/>
              </w:tabs>
              <w:ind w:left="0"/>
              <w:rPr>
                <w:rFonts w:ascii="Times New Roman" w:hAnsi="Times New Roman" w:cs="Times New Roman"/>
                <w:sz w:val="20"/>
                <w:szCs w:val="20"/>
                <w:lang w:val="en-US"/>
              </w:rPr>
            </w:pPr>
            <w:r w:rsidRPr="00DF6115">
              <w:rPr>
                <w:rFonts w:ascii="Times New Roman" w:hAnsi="Times New Roman" w:cs="Times New Roman"/>
                <w:sz w:val="20"/>
                <w:szCs w:val="20"/>
                <w:lang w:val="en-US"/>
              </w:rPr>
              <w:t>C:/Documents and Settings/Application Data/Mozilla/Firefox/Profiles/2usvf7i1.default</w:t>
            </w:r>
          </w:p>
          <w:p w14:paraId="5F6D0CD1" w14:textId="77777777" w:rsidR="00B136C7" w:rsidRPr="00DF6115" w:rsidRDefault="00B136C7">
            <w:pPr>
              <w:pStyle w:val="ListParagraph"/>
              <w:tabs>
                <w:tab w:val="left" w:pos="1800"/>
              </w:tabs>
              <w:ind w:left="0"/>
              <w:rPr>
                <w:rFonts w:ascii="Times New Roman" w:hAnsi="Times New Roman" w:cs="Times New Roman"/>
                <w:sz w:val="20"/>
                <w:szCs w:val="20"/>
                <w:lang w:val="en-US"/>
              </w:rPr>
            </w:pPr>
            <w:r w:rsidRPr="00DF6115">
              <w:rPr>
                <w:rFonts w:ascii="Times New Roman" w:hAnsi="Times New Roman" w:cs="Times New Roman"/>
                <w:sz w:val="20"/>
                <w:szCs w:val="20"/>
                <w:lang w:val="en-US"/>
              </w:rPr>
              <w:t>C:/Documents and Settings/Charlie/Local Settings/History/History.IE5/index.dat</w:t>
            </w:r>
          </w:p>
        </w:tc>
      </w:tr>
    </w:tbl>
    <w:p w14:paraId="6E4B36C2" w14:textId="77777777" w:rsidR="00B136C7" w:rsidRPr="00DF6115" w:rsidRDefault="00B136C7" w:rsidP="00B136C7">
      <w:pPr>
        <w:tabs>
          <w:tab w:val="left" w:pos="1800"/>
        </w:tabs>
        <w:spacing w:line="360" w:lineRule="auto"/>
        <w:jc w:val="both"/>
        <w:rPr>
          <w:rFonts w:ascii="Times New Roman" w:hAnsi="Times New Roman" w:cs="Times New Roman"/>
          <w:sz w:val="20"/>
          <w:szCs w:val="20"/>
          <w:lang w:val="en-US"/>
        </w:rPr>
      </w:pPr>
    </w:p>
    <w:p w14:paraId="56809075" w14:textId="77777777" w:rsidR="00B136C7" w:rsidRPr="00A80D64" w:rsidRDefault="00B136C7" w:rsidP="00B136C7">
      <w:pPr>
        <w:pStyle w:val="Heading4"/>
        <w:keepNext w:val="0"/>
        <w:keepLines w:val="0"/>
        <w:numPr>
          <w:ilvl w:val="0"/>
          <w:numId w:val="16"/>
        </w:numPr>
        <w:tabs>
          <w:tab w:val="left" w:pos="1800"/>
        </w:tabs>
        <w:spacing w:before="0" w:line="360" w:lineRule="auto"/>
        <w:contextualSpacing/>
        <w:jc w:val="both"/>
        <w:rPr>
          <w:rFonts w:ascii="Times New Roman" w:hAnsi="Times New Roman" w:cs="Times New Roman"/>
          <w:sz w:val="20"/>
          <w:szCs w:val="20"/>
        </w:rPr>
      </w:pPr>
      <w:r w:rsidRPr="00A80D64">
        <w:rPr>
          <w:rFonts w:ascii="Times New Roman" w:hAnsi="Times New Roman" w:cs="Times New Roman"/>
          <w:sz w:val="20"/>
          <w:szCs w:val="20"/>
          <w:lang w:val="en-US"/>
        </w:rPr>
        <w:t xml:space="preserve">What websites were the suspect accessing? </w:t>
      </w:r>
      <w:r w:rsidRPr="00A80D64">
        <w:rPr>
          <w:rFonts w:ascii="Times New Roman" w:hAnsi="Times New Roman" w:cs="Times New Roman"/>
          <w:sz w:val="20"/>
          <w:szCs w:val="20"/>
        </w:rPr>
        <w:t>(Timestamp, URL...)</w:t>
      </w:r>
    </w:p>
    <w:tbl>
      <w:tblPr>
        <w:tblStyle w:val="TableGrid"/>
        <w:tblW w:w="8630" w:type="dxa"/>
        <w:tblInd w:w="720" w:type="dxa"/>
        <w:tblLayout w:type="fixed"/>
        <w:tblLook w:val="04A0" w:firstRow="1" w:lastRow="0" w:firstColumn="1" w:lastColumn="0" w:noHBand="0" w:noVBand="1"/>
      </w:tblPr>
      <w:tblGrid>
        <w:gridCol w:w="2400"/>
        <w:gridCol w:w="1022"/>
        <w:gridCol w:w="4497"/>
        <w:gridCol w:w="711"/>
      </w:tblGrid>
      <w:tr w:rsidR="00B136C7" w:rsidRPr="00A80D64" w14:paraId="58024F1D" w14:textId="77777777">
        <w:trPr>
          <w:trHeight w:val="64"/>
        </w:trPr>
        <w:tc>
          <w:tcPr>
            <w:tcW w:w="2400" w:type="dxa"/>
            <w:vMerge w:val="restart"/>
          </w:tcPr>
          <w:p w14:paraId="1D32CC92"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Possible Answer</w:t>
            </w:r>
          </w:p>
          <w:p w14:paraId="40DEBE60" w14:textId="77777777" w:rsidR="00B136C7" w:rsidRPr="00A80D64" w:rsidRDefault="00B136C7">
            <w:pPr>
              <w:pStyle w:val="ListParagraph"/>
              <w:tabs>
                <w:tab w:val="left" w:pos="1800"/>
              </w:tabs>
              <w:ind w:left="0"/>
              <w:jc w:val="both"/>
              <w:rPr>
                <w:rFonts w:ascii="Times New Roman" w:hAnsi="Times New Roman" w:cs="Times New Roman"/>
                <w:sz w:val="20"/>
                <w:szCs w:val="20"/>
              </w:rPr>
            </w:pPr>
          </w:p>
          <w:p w14:paraId="3C3A51B3" w14:textId="77777777" w:rsidR="00B136C7" w:rsidRPr="00A80D64" w:rsidRDefault="00B136C7">
            <w:pPr>
              <w:pStyle w:val="ListParagraph"/>
              <w:tabs>
                <w:tab w:val="left" w:pos="1800"/>
              </w:tabs>
              <w:ind w:left="0"/>
              <w:jc w:val="both"/>
              <w:rPr>
                <w:rFonts w:ascii="Times New Roman" w:hAnsi="Times New Roman" w:cs="Times New Roman"/>
                <w:sz w:val="20"/>
                <w:szCs w:val="20"/>
              </w:rPr>
            </w:pPr>
          </w:p>
          <w:p w14:paraId="245D1E4A" w14:textId="77777777" w:rsidR="00B136C7" w:rsidRPr="00A80D64" w:rsidRDefault="00B136C7">
            <w:pPr>
              <w:pStyle w:val="ListParagraph"/>
              <w:tabs>
                <w:tab w:val="left" w:pos="1800"/>
              </w:tabs>
              <w:ind w:left="0"/>
              <w:jc w:val="both"/>
              <w:rPr>
                <w:rFonts w:ascii="Times New Roman" w:hAnsi="Times New Roman" w:cs="Times New Roman"/>
                <w:sz w:val="20"/>
                <w:szCs w:val="20"/>
              </w:rPr>
            </w:pPr>
          </w:p>
          <w:p w14:paraId="235FC3B1" w14:textId="77777777" w:rsidR="00B136C7" w:rsidRPr="00DF6115" w:rsidRDefault="00B136C7">
            <w:pPr>
              <w:pStyle w:val="ListParagraph"/>
              <w:tabs>
                <w:tab w:val="left" w:pos="1800"/>
              </w:tabs>
              <w:ind w:left="0"/>
              <w:rPr>
                <w:rFonts w:ascii="Times New Roman" w:hAnsi="Times New Roman" w:cs="Times New Roman"/>
                <w:sz w:val="20"/>
                <w:szCs w:val="20"/>
                <w:lang w:val="en-US"/>
              </w:rPr>
            </w:pPr>
            <w:r w:rsidRPr="00DF6115">
              <w:rPr>
                <w:rFonts w:ascii="Times New Roman" w:hAnsi="Times New Roman" w:cs="Times New Roman"/>
                <w:sz w:val="20"/>
                <w:szCs w:val="20"/>
                <w:lang w:val="en-US"/>
              </w:rPr>
              <w:t>(</w:t>
            </w:r>
            <w:r w:rsidRPr="00DF6115">
              <w:rPr>
                <w:rFonts w:ascii="Times New Roman" w:hAnsi="Times New Roman" w:cs="Times New Roman"/>
                <w:sz w:val="20"/>
                <w:szCs w:val="20"/>
                <w:u w:val="single"/>
                <w:lang w:val="en-US"/>
              </w:rPr>
              <w:t>Some duplicated and meaningless items are excluded</w:t>
            </w:r>
            <w:r w:rsidRPr="00DF6115">
              <w:rPr>
                <w:rFonts w:ascii="Times New Roman" w:hAnsi="Times New Roman" w:cs="Times New Roman"/>
                <w:sz w:val="20"/>
                <w:szCs w:val="20"/>
                <w:lang w:val="en-US"/>
              </w:rPr>
              <w:t>)</w:t>
            </w:r>
          </w:p>
          <w:p w14:paraId="2BE329BB" w14:textId="77777777" w:rsidR="00B136C7" w:rsidRPr="00DF6115" w:rsidRDefault="00B136C7">
            <w:pPr>
              <w:pStyle w:val="ListParagraph"/>
              <w:tabs>
                <w:tab w:val="left" w:pos="1800"/>
              </w:tabs>
              <w:ind w:left="0"/>
              <w:rPr>
                <w:rFonts w:ascii="Times New Roman" w:hAnsi="Times New Roman" w:cs="Times New Roman"/>
                <w:sz w:val="20"/>
                <w:szCs w:val="20"/>
                <w:lang w:val="en-US"/>
              </w:rPr>
            </w:pPr>
          </w:p>
          <w:p w14:paraId="44C4A8E6" w14:textId="77777777" w:rsidR="00B136C7" w:rsidRPr="00DF6115" w:rsidRDefault="00B136C7">
            <w:pPr>
              <w:pStyle w:val="ListParagraph"/>
              <w:tabs>
                <w:tab w:val="left" w:pos="1800"/>
              </w:tabs>
              <w:ind w:left="0"/>
              <w:rPr>
                <w:rFonts w:ascii="Times New Roman" w:hAnsi="Times New Roman" w:cs="Times New Roman"/>
                <w:sz w:val="20"/>
                <w:szCs w:val="20"/>
                <w:lang w:val="en-US"/>
              </w:rPr>
            </w:pPr>
          </w:p>
          <w:p w14:paraId="479061B6"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w:t>
            </w:r>
            <w:r w:rsidRPr="00A80D64">
              <w:rPr>
                <w:rFonts w:ascii="Times New Roman" w:hAnsi="Times New Roman" w:cs="Times New Roman"/>
                <w:sz w:val="20"/>
                <w:szCs w:val="20"/>
                <w:u w:val="single"/>
              </w:rPr>
              <w:t>Timezone is applied</w:t>
            </w:r>
            <w:r w:rsidRPr="00A80D64">
              <w:rPr>
                <w:rFonts w:ascii="Times New Roman" w:hAnsi="Times New Roman" w:cs="Times New Roman"/>
                <w:sz w:val="20"/>
                <w:szCs w:val="20"/>
              </w:rPr>
              <w:t>)</w:t>
            </w:r>
          </w:p>
        </w:tc>
        <w:tc>
          <w:tcPr>
            <w:tcW w:w="1022" w:type="dxa"/>
            <w:shd w:val="clear" w:color="auto" w:fill="FFE599" w:themeFill="accent4" w:themeFillTint="66"/>
          </w:tcPr>
          <w:p w14:paraId="09015B03"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Timestamp</w:t>
            </w:r>
          </w:p>
        </w:tc>
        <w:tc>
          <w:tcPr>
            <w:tcW w:w="4497" w:type="dxa"/>
            <w:shd w:val="clear" w:color="auto" w:fill="FFE599" w:themeFill="accent4" w:themeFillTint="66"/>
          </w:tcPr>
          <w:p w14:paraId="140D380B"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URL</w:t>
            </w:r>
          </w:p>
        </w:tc>
        <w:tc>
          <w:tcPr>
            <w:tcW w:w="711" w:type="dxa"/>
            <w:shd w:val="clear" w:color="auto" w:fill="FFE599" w:themeFill="accent4" w:themeFillTint="66"/>
          </w:tcPr>
          <w:p w14:paraId="5A2BA914"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Browser</w:t>
            </w:r>
          </w:p>
        </w:tc>
      </w:tr>
      <w:tr w:rsidR="00B136C7" w:rsidRPr="00A80D64" w14:paraId="41129BC3" w14:textId="77777777">
        <w:trPr>
          <w:trHeight w:val="63"/>
        </w:trPr>
        <w:tc>
          <w:tcPr>
            <w:tcW w:w="2400" w:type="dxa"/>
            <w:vMerge/>
          </w:tcPr>
          <w:p w14:paraId="6BA1E61F"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022" w:type="dxa"/>
            <w:shd w:val="clear" w:color="auto" w:fill="auto"/>
          </w:tcPr>
          <w:p w14:paraId="3D062441"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2009-11-12 15:47:08 PST</w:t>
            </w:r>
          </w:p>
        </w:tc>
        <w:tc>
          <w:tcPr>
            <w:tcW w:w="4497" w:type="dxa"/>
            <w:shd w:val="clear" w:color="auto" w:fill="auto"/>
          </w:tcPr>
          <w:p w14:paraId="2FA9A828"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http://mozilla-mirror.3347.voxcdn.com/pub/mozilla.org/firefox/releases/3.5.5/win32/en-US/Firefox%20Setup%203.5.5.exe</w:t>
            </w:r>
          </w:p>
        </w:tc>
        <w:tc>
          <w:tcPr>
            <w:tcW w:w="711" w:type="dxa"/>
            <w:shd w:val="clear" w:color="auto" w:fill="auto"/>
          </w:tcPr>
          <w:p w14:paraId="1AA4D881"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IE</w:t>
            </w:r>
          </w:p>
        </w:tc>
      </w:tr>
      <w:tr w:rsidR="00B136C7" w:rsidRPr="00A80D64" w14:paraId="0984C99B" w14:textId="77777777">
        <w:trPr>
          <w:trHeight w:val="63"/>
        </w:trPr>
        <w:tc>
          <w:tcPr>
            <w:tcW w:w="2400" w:type="dxa"/>
            <w:vMerge/>
          </w:tcPr>
          <w:p w14:paraId="01EE6BF3"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022" w:type="dxa"/>
            <w:shd w:val="clear" w:color="auto" w:fill="auto"/>
          </w:tcPr>
          <w:p w14:paraId="32AFF02B"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2009-11-12 17:50:27 PST</w:t>
            </w:r>
          </w:p>
        </w:tc>
        <w:tc>
          <w:tcPr>
            <w:tcW w:w="4497" w:type="dxa"/>
            <w:shd w:val="clear" w:color="auto" w:fill="auto"/>
          </w:tcPr>
          <w:p w14:paraId="229D5F84"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http://hyperstruct.net/content/mozrepl</w:t>
            </w:r>
          </w:p>
        </w:tc>
        <w:tc>
          <w:tcPr>
            <w:tcW w:w="711" w:type="dxa"/>
            <w:shd w:val="clear" w:color="auto" w:fill="auto"/>
          </w:tcPr>
          <w:p w14:paraId="0A6616C9"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Firefox</w:t>
            </w:r>
          </w:p>
        </w:tc>
      </w:tr>
      <w:tr w:rsidR="00B136C7" w:rsidRPr="00A80D64" w14:paraId="27003330" w14:textId="77777777">
        <w:trPr>
          <w:trHeight w:val="63"/>
        </w:trPr>
        <w:tc>
          <w:tcPr>
            <w:tcW w:w="2400" w:type="dxa"/>
            <w:vMerge/>
          </w:tcPr>
          <w:p w14:paraId="4636F5B5"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022" w:type="dxa"/>
            <w:shd w:val="clear" w:color="auto" w:fill="auto"/>
          </w:tcPr>
          <w:p w14:paraId="457CF5A6"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2009-11-18 12:57:14 PST</w:t>
            </w:r>
          </w:p>
        </w:tc>
        <w:tc>
          <w:tcPr>
            <w:tcW w:w="4497" w:type="dxa"/>
            <w:shd w:val="clear" w:color="auto" w:fill="auto"/>
          </w:tcPr>
          <w:p w14:paraId="65E8B36D"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http://www.turtlefiji.com/</w:t>
            </w:r>
          </w:p>
        </w:tc>
        <w:tc>
          <w:tcPr>
            <w:tcW w:w="711" w:type="dxa"/>
            <w:shd w:val="clear" w:color="auto" w:fill="auto"/>
          </w:tcPr>
          <w:p w14:paraId="2B38396F"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Firefox</w:t>
            </w:r>
          </w:p>
        </w:tc>
      </w:tr>
      <w:tr w:rsidR="00B136C7" w:rsidRPr="00A80D64" w14:paraId="53F95F5C" w14:textId="77777777">
        <w:trPr>
          <w:trHeight w:val="188"/>
        </w:trPr>
        <w:tc>
          <w:tcPr>
            <w:tcW w:w="2400" w:type="dxa"/>
            <w:vMerge/>
          </w:tcPr>
          <w:p w14:paraId="4DB88670"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022" w:type="dxa"/>
            <w:shd w:val="clear" w:color="auto" w:fill="auto"/>
          </w:tcPr>
          <w:p w14:paraId="3B0A53E6"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2009-11-19 10:42:17 PST</w:t>
            </w:r>
          </w:p>
        </w:tc>
        <w:tc>
          <w:tcPr>
            <w:tcW w:w="4497" w:type="dxa"/>
            <w:shd w:val="clear" w:color="auto" w:fill="auto"/>
          </w:tcPr>
          <w:p w14:paraId="164176E6"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http://www.neobytesolutions.com/downloads/invsecr2.exe</w:t>
            </w:r>
          </w:p>
        </w:tc>
        <w:tc>
          <w:tcPr>
            <w:tcW w:w="711" w:type="dxa"/>
            <w:shd w:val="clear" w:color="auto" w:fill="auto"/>
          </w:tcPr>
          <w:p w14:paraId="687B0EF3"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Firefox</w:t>
            </w:r>
          </w:p>
        </w:tc>
      </w:tr>
      <w:tr w:rsidR="00B136C7" w:rsidRPr="00A80D64" w14:paraId="63BCB63A" w14:textId="77777777">
        <w:trPr>
          <w:trHeight w:val="63"/>
        </w:trPr>
        <w:tc>
          <w:tcPr>
            <w:tcW w:w="2400" w:type="dxa"/>
            <w:vMerge/>
          </w:tcPr>
          <w:p w14:paraId="20CC3985"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022" w:type="dxa"/>
            <w:shd w:val="clear" w:color="auto" w:fill="auto"/>
          </w:tcPr>
          <w:p w14:paraId="55C768C6"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2009-11-12 17:51:45 PST</w:t>
            </w:r>
          </w:p>
        </w:tc>
        <w:tc>
          <w:tcPr>
            <w:tcW w:w="4497" w:type="dxa"/>
            <w:shd w:val="clear" w:color="auto" w:fill="auto"/>
          </w:tcPr>
          <w:p w14:paraId="5E0B5C61"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http://www.mozillamessaging.com/en-US/thunderbird/</w:t>
            </w:r>
          </w:p>
        </w:tc>
        <w:tc>
          <w:tcPr>
            <w:tcW w:w="711" w:type="dxa"/>
            <w:shd w:val="clear" w:color="auto" w:fill="auto"/>
          </w:tcPr>
          <w:p w14:paraId="74E3D704"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Firefox</w:t>
            </w:r>
          </w:p>
        </w:tc>
      </w:tr>
      <w:tr w:rsidR="00B136C7" w:rsidRPr="00A80D64" w14:paraId="2A4E1193" w14:textId="77777777">
        <w:trPr>
          <w:trHeight w:val="63"/>
        </w:trPr>
        <w:tc>
          <w:tcPr>
            <w:tcW w:w="2400" w:type="dxa"/>
            <w:vMerge/>
          </w:tcPr>
          <w:p w14:paraId="59A7BFFC"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022" w:type="dxa"/>
            <w:shd w:val="clear" w:color="auto" w:fill="auto"/>
          </w:tcPr>
          <w:p w14:paraId="137D1C7D"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2009-11-12 17:54:56 PST</w:t>
            </w:r>
          </w:p>
        </w:tc>
        <w:tc>
          <w:tcPr>
            <w:tcW w:w="4497" w:type="dxa"/>
            <w:shd w:val="clear" w:color="auto" w:fill="auto"/>
          </w:tcPr>
          <w:p w14:paraId="41BA9724"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http://www.python.org/download/</w:t>
            </w:r>
          </w:p>
        </w:tc>
        <w:tc>
          <w:tcPr>
            <w:tcW w:w="711" w:type="dxa"/>
            <w:shd w:val="clear" w:color="auto" w:fill="auto"/>
          </w:tcPr>
          <w:p w14:paraId="2E450E9B"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Firefox</w:t>
            </w:r>
          </w:p>
        </w:tc>
      </w:tr>
      <w:tr w:rsidR="00B136C7" w:rsidRPr="00A80D64" w14:paraId="777B28DE" w14:textId="77777777">
        <w:trPr>
          <w:trHeight w:val="63"/>
        </w:trPr>
        <w:tc>
          <w:tcPr>
            <w:tcW w:w="2400" w:type="dxa"/>
            <w:vMerge/>
          </w:tcPr>
          <w:p w14:paraId="1004EFE6"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022" w:type="dxa"/>
            <w:shd w:val="clear" w:color="auto" w:fill="auto"/>
          </w:tcPr>
          <w:p w14:paraId="28740693"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2009-11-16 10:39:05 PST</w:t>
            </w:r>
          </w:p>
        </w:tc>
        <w:tc>
          <w:tcPr>
            <w:tcW w:w="4497" w:type="dxa"/>
            <w:shd w:val="clear" w:color="auto" w:fill="auto"/>
          </w:tcPr>
          <w:p w14:paraId="062CFBD7"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http://webmail.m57.biz/src/login.php</w:t>
            </w:r>
          </w:p>
        </w:tc>
        <w:tc>
          <w:tcPr>
            <w:tcW w:w="711" w:type="dxa"/>
            <w:shd w:val="clear" w:color="auto" w:fill="auto"/>
          </w:tcPr>
          <w:p w14:paraId="06C610B2"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Firefox</w:t>
            </w:r>
          </w:p>
        </w:tc>
      </w:tr>
      <w:tr w:rsidR="00B136C7" w:rsidRPr="00A80D64" w14:paraId="62C6EC9C" w14:textId="77777777">
        <w:trPr>
          <w:trHeight w:val="63"/>
        </w:trPr>
        <w:tc>
          <w:tcPr>
            <w:tcW w:w="2400" w:type="dxa"/>
            <w:vMerge/>
          </w:tcPr>
          <w:p w14:paraId="4ADBD34B"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022" w:type="dxa"/>
            <w:shd w:val="clear" w:color="auto" w:fill="auto"/>
          </w:tcPr>
          <w:p w14:paraId="6E45CDD1"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2009-11-16 13:00:32 PST</w:t>
            </w:r>
          </w:p>
        </w:tc>
        <w:tc>
          <w:tcPr>
            <w:tcW w:w="4497" w:type="dxa"/>
            <w:shd w:val="clear" w:color="auto" w:fill="auto"/>
          </w:tcPr>
          <w:p w14:paraId="06F5C882"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http://en.wikipedia.org/wiki/Patent_research</w:t>
            </w:r>
          </w:p>
        </w:tc>
        <w:tc>
          <w:tcPr>
            <w:tcW w:w="711" w:type="dxa"/>
            <w:shd w:val="clear" w:color="auto" w:fill="auto"/>
          </w:tcPr>
          <w:p w14:paraId="1E19E730"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Firefox</w:t>
            </w:r>
          </w:p>
        </w:tc>
      </w:tr>
      <w:tr w:rsidR="00B136C7" w:rsidRPr="00A80D64" w14:paraId="5C2461CE" w14:textId="77777777">
        <w:trPr>
          <w:trHeight w:val="63"/>
        </w:trPr>
        <w:tc>
          <w:tcPr>
            <w:tcW w:w="2400" w:type="dxa"/>
            <w:vMerge/>
          </w:tcPr>
          <w:p w14:paraId="04700427"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022" w:type="dxa"/>
            <w:shd w:val="clear" w:color="auto" w:fill="auto"/>
          </w:tcPr>
          <w:p w14:paraId="585BF9B9"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2009-11-16 13:14:00 PST</w:t>
            </w:r>
          </w:p>
        </w:tc>
        <w:tc>
          <w:tcPr>
            <w:tcW w:w="4497" w:type="dxa"/>
            <w:shd w:val="clear" w:color="auto" w:fill="auto"/>
          </w:tcPr>
          <w:p w14:paraId="5B8818D4"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http://en.wikipedia.org/wiki/Internet_as_a_source_of_prior_art</w:t>
            </w:r>
          </w:p>
        </w:tc>
        <w:tc>
          <w:tcPr>
            <w:tcW w:w="711" w:type="dxa"/>
            <w:shd w:val="clear" w:color="auto" w:fill="auto"/>
          </w:tcPr>
          <w:p w14:paraId="0F2D6911"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Firefox</w:t>
            </w:r>
          </w:p>
        </w:tc>
      </w:tr>
      <w:tr w:rsidR="00B136C7" w:rsidRPr="00A80D64" w14:paraId="6492430E" w14:textId="77777777">
        <w:trPr>
          <w:trHeight w:val="63"/>
        </w:trPr>
        <w:tc>
          <w:tcPr>
            <w:tcW w:w="2400" w:type="dxa"/>
            <w:vMerge/>
          </w:tcPr>
          <w:p w14:paraId="7AC8F140"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022" w:type="dxa"/>
            <w:shd w:val="clear" w:color="auto" w:fill="auto"/>
          </w:tcPr>
          <w:p w14:paraId="09DC2727"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2009-12-10 14:19:34 PST</w:t>
            </w:r>
          </w:p>
        </w:tc>
        <w:tc>
          <w:tcPr>
            <w:tcW w:w="4497" w:type="dxa"/>
            <w:shd w:val="clear" w:color="auto" w:fill="auto"/>
          </w:tcPr>
          <w:p w14:paraId="5DD6C33B"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http://www.wipo.int/pctdb/en/fetch.jsp?SEARCH_IA=KR2006002671&amp;DBSELECT=PCT&amp;C=00&amp;TOTAL=31&amp;IDB=0&amp;TYPE_FIELD=256&amp;SERVER_TYPE=19-00&amp;SORT=11274962-KEY&amp;QUERY=et%2Fquantum+and+et%2Fcryptography%0D%0A&amp;START=1&amp;ELEMENT_SET=BASICHTML-ENG&amp;RESULT=10&amp;DISP=25&amp;FORM=SEP-0%2FHITNUM%2CB-ENG%2CDP%2CMC%2CAN%2CPA%2CABSUM-ENG&amp;IDOC=929058&amp;IA=KR2006002671&amp;LANG=ENG&amp;DISPLAY=NATIONAL</w:t>
            </w:r>
          </w:p>
        </w:tc>
        <w:tc>
          <w:tcPr>
            <w:tcW w:w="711" w:type="dxa"/>
            <w:shd w:val="clear" w:color="auto" w:fill="auto"/>
          </w:tcPr>
          <w:p w14:paraId="130C93E4"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Firefox</w:t>
            </w:r>
          </w:p>
        </w:tc>
      </w:tr>
      <w:tr w:rsidR="00B136C7" w:rsidRPr="00A80D64" w14:paraId="50B38F19" w14:textId="77777777">
        <w:trPr>
          <w:trHeight w:val="63"/>
        </w:trPr>
        <w:tc>
          <w:tcPr>
            <w:tcW w:w="2400" w:type="dxa"/>
            <w:vMerge/>
          </w:tcPr>
          <w:p w14:paraId="5A2356E3"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022" w:type="dxa"/>
            <w:shd w:val="clear" w:color="auto" w:fill="auto"/>
          </w:tcPr>
          <w:p w14:paraId="18C92466"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2009-12-10 09:59:34 PST</w:t>
            </w:r>
          </w:p>
        </w:tc>
        <w:tc>
          <w:tcPr>
            <w:tcW w:w="4497" w:type="dxa"/>
            <w:shd w:val="clear" w:color="auto" w:fill="auto"/>
          </w:tcPr>
          <w:p w14:paraId="7786200A"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http://www.ferrari.com/English/Pages/Home.aspx</w:t>
            </w:r>
          </w:p>
        </w:tc>
        <w:tc>
          <w:tcPr>
            <w:tcW w:w="711" w:type="dxa"/>
            <w:shd w:val="clear" w:color="auto" w:fill="auto"/>
          </w:tcPr>
          <w:p w14:paraId="6F88084E"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Firefox</w:t>
            </w:r>
          </w:p>
        </w:tc>
      </w:tr>
      <w:tr w:rsidR="00B136C7" w:rsidRPr="00A80D64" w14:paraId="13BD6DEC" w14:textId="77777777">
        <w:trPr>
          <w:trHeight w:val="63"/>
        </w:trPr>
        <w:tc>
          <w:tcPr>
            <w:tcW w:w="2400" w:type="dxa"/>
            <w:vMerge/>
          </w:tcPr>
          <w:p w14:paraId="1385882D"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022" w:type="dxa"/>
            <w:shd w:val="clear" w:color="auto" w:fill="auto"/>
          </w:tcPr>
          <w:p w14:paraId="04C5F4E0" w14:textId="77777777" w:rsidR="00B136C7" w:rsidRPr="00A80D64" w:rsidRDefault="00B136C7">
            <w:pPr>
              <w:pStyle w:val="ListParagraph"/>
              <w:tabs>
                <w:tab w:val="left" w:pos="735"/>
              </w:tabs>
              <w:ind w:left="0"/>
              <w:jc w:val="both"/>
              <w:rPr>
                <w:rFonts w:ascii="Times New Roman" w:hAnsi="Times New Roman" w:cs="Times New Roman"/>
                <w:sz w:val="20"/>
                <w:szCs w:val="20"/>
              </w:rPr>
            </w:pPr>
            <w:r w:rsidRPr="00A80D64">
              <w:rPr>
                <w:rFonts w:ascii="Times New Roman" w:hAnsi="Times New Roman" w:cs="Times New Roman"/>
                <w:sz w:val="20"/>
                <w:szCs w:val="20"/>
              </w:rPr>
              <w:t>2009-12-10 09:56:45 PST</w:t>
            </w:r>
          </w:p>
        </w:tc>
        <w:tc>
          <w:tcPr>
            <w:tcW w:w="4497" w:type="dxa"/>
            <w:shd w:val="clear" w:color="auto" w:fill="auto"/>
          </w:tcPr>
          <w:p w14:paraId="394FF6A3"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http://www.gulfstream.com/</w:t>
            </w:r>
          </w:p>
        </w:tc>
        <w:tc>
          <w:tcPr>
            <w:tcW w:w="711" w:type="dxa"/>
            <w:shd w:val="clear" w:color="auto" w:fill="auto"/>
          </w:tcPr>
          <w:p w14:paraId="4BB5AD12"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Firefox</w:t>
            </w:r>
          </w:p>
        </w:tc>
      </w:tr>
      <w:tr w:rsidR="00B136C7" w:rsidRPr="00A80D64" w14:paraId="009DD725" w14:textId="77777777">
        <w:trPr>
          <w:trHeight w:val="63"/>
        </w:trPr>
        <w:tc>
          <w:tcPr>
            <w:tcW w:w="2400" w:type="dxa"/>
            <w:vMerge/>
          </w:tcPr>
          <w:p w14:paraId="652EBD2A"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022" w:type="dxa"/>
            <w:shd w:val="clear" w:color="auto" w:fill="auto"/>
          </w:tcPr>
          <w:p w14:paraId="4D1BEA92"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2009-12-10 09:37:41 PST</w:t>
            </w:r>
          </w:p>
        </w:tc>
        <w:tc>
          <w:tcPr>
            <w:tcW w:w="4497" w:type="dxa"/>
            <w:shd w:val="clear" w:color="auto" w:fill="auto"/>
          </w:tcPr>
          <w:p w14:paraId="4302B59C"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http://www.friendlyplanet.com/</w:t>
            </w:r>
          </w:p>
        </w:tc>
        <w:tc>
          <w:tcPr>
            <w:tcW w:w="711" w:type="dxa"/>
            <w:shd w:val="clear" w:color="auto" w:fill="auto"/>
          </w:tcPr>
          <w:p w14:paraId="59FE01F4"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Firefox</w:t>
            </w:r>
          </w:p>
        </w:tc>
      </w:tr>
      <w:tr w:rsidR="00B136C7" w:rsidRPr="00A80D64" w14:paraId="2217DEAC" w14:textId="77777777">
        <w:trPr>
          <w:trHeight w:val="63"/>
        </w:trPr>
        <w:tc>
          <w:tcPr>
            <w:tcW w:w="2400" w:type="dxa"/>
            <w:vMerge/>
          </w:tcPr>
          <w:p w14:paraId="42535054"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022" w:type="dxa"/>
            <w:shd w:val="clear" w:color="auto" w:fill="auto"/>
          </w:tcPr>
          <w:p w14:paraId="113D6E9A"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2009-12-10 09:30:59 PST</w:t>
            </w:r>
          </w:p>
        </w:tc>
        <w:tc>
          <w:tcPr>
            <w:tcW w:w="4497" w:type="dxa"/>
            <w:shd w:val="clear" w:color="auto" w:fill="auto"/>
          </w:tcPr>
          <w:p w14:paraId="7CC8BED7"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http://www.espacenet.com/</w:t>
            </w:r>
          </w:p>
        </w:tc>
        <w:tc>
          <w:tcPr>
            <w:tcW w:w="711" w:type="dxa"/>
            <w:shd w:val="clear" w:color="auto" w:fill="auto"/>
          </w:tcPr>
          <w:p w14:paraId="3C4E4773"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Firefox</w:t>
            </w:r>
          </w:p>
        </w:tc>
      </w:tr>
      <w:tr w:rsidR="00B136C7" w:rsidRPr="00A80D64" w14:paraId="656C23B5" w14:textId="77777777">
        <w:trPr>
          <w:trHeight w:val="63"/>
        </w:trPr>
        <w:tc>
          <w:tcPr>
            <w:tcW w:w="2400" w:type="dxa"/>
            <w:vMerge/>
          </w:tcPr>
          <w:p w14:paraId="08C62270"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022" w:type="dxa"/>
            <w:shd w:val="clear" w:color="auto" w:fill="auto"/>
          </w:tcPr>
          <w:p w14:paraId="3423CDC6"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2009-12-10 09:20:18 PST</w:t>
            </w:r>
          </w:p>
        </w:tc>
        <w:tc>
          <w:tcPr>
            <w:tcW w:w="4497" w:type="dxa"/>
            <w:shd w:val="clear" w:color="auto" w:fill="auto"/>
          </w:tcPr>
          <w:p w14:paraId="5C99E96A"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http://www.investorwords.com/</w:t>
            </w:r>
          </w:p>
        </w:tc>
        <w:tc>
          <w:tcPr>
            <w:tcW w:w="711" w:type="dxa"/>
            <w:shd w:val="clear" w:color="auto" w:fill="auto"/>
          </w:tcPr>
          <w:p w14:paraId="179C6219"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Firefox</w:t>
            </w:r>
          </w:p>
        </w:tc>
      </w:tr>
      <w:tr w:rsidR="00B136C7" w:rsidRPr="00A80D64" w14:paraId="58F680AA" w14:textId="77777777">
        <w:trPr>
          <w:trHeight w:val="63"/>
        </w:trPr>
        <w:tc>
          <w:tcPr>
            <w:tcW w:w="2400" w:type="dxa"/>
            <w:vMerge/>
          </w:tcPr>
          <w:p w14:paraId="00A2D3AA"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022" w:type="dxa"/>
            <w:shd w:val="clear" w:color="auto" w:fill="auto"/>
          </w:tcPr>
          <w:p w14:paraId="019ECC5F"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2009-12-08 17:31:12 PST</w:t>
            </w:r>
          </w:p>
        </w:tc>
        <w:tc>
          <w:tcPr>
            <w:tcW w:w="4497" w:type="dxa"/>
            <w:shd w:val="clear" w:color="auto" w:fill="auto"/>
          </w:tcPr>
          <w:p w14:paraId="4413010D"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http://www.avg.com/us-en/upgrade-trial?lic=OUktQVNYTk4tWDRXR1ctTTBYRlItVDg0VlgtM1ZYMDI=</w:t>
            </w:r>
          </w:p>
        </w:tc>
        <w:tc>
          <w:tcPr>
            <w:tcW w:w="711" w:type="dxa"/>
            <w:shd w:val="clear" w:color="auto" w:fill="auto"/>
          </w:tcPr>
          <w:p w14:paraId="281C18F7"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Firefox</w:t>
            </w:r>
          </w:p>
        </w:tc>
      </w:tr>
      <w:tr w:rsidR="00B136C7" w:rsidRPr="00A80D64" w14:paraId="23479A25" w14:textId="77777777">
        <w:trPr>
          <w:trHeight w:val="63"/>
        </w:trPr>
        <w:tc>
          <w:tcPr>
            <w:tcW w:w="2400" w:type="dxa"/>
            <w:vMerge/>
          </w:tcPr>
          <w:p w14:paraId="03B2D7CC"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022" w:type="dxa"/>
            <w:shd w:val="clear" w:color="auto" w:fill="auto"/>
          </w:tcPr>
          <w:p w14:paraId="7F0D5F02"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2009-12-08 14:17:34 PST</w:t>
            </w:r>
          </w:p>
        </w:tc>
        <w:tc>
          <w:tcPr>
            <w:tcW w:w="4497" w:type="dxa"/>
            <w:shd w:val="clear" w:color="auto" w:fill="auto"/>
          </w:tcPr>
          <w:p w14:paraId="3F02CEE1"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http://www.google.com/search?hl=en&amp;client=firefox-a&amp;rls=org.mozilla%3Aen-US%3Aofficial&amp;hs=kXT&amp;q=ford+car+dealer&amp;aq=f&amp;oq=&amp;aqi=g10</w:t>
            </w:r>
          </w:p>
        </w:tc>
        <w:tc>
          <w:tcPr>
            <w:tcW w:w="711" w:type="dxa"/>
            <w:shd w:val="clear" w:color="auto" w:fill="auto"/>
          </w:tcPr>
          <w:p w14:paraId="69C77104"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Firefox</w:t>
            </w:r>
          </w:p>
        </w:tc>
      </w:tr>
      <w:tr w:rsidR="00B136C7" w:rsidRPr="00A80D64" w14:paraId="588EF929" w14:textId="77777777">
        <w:trPr>
          <w:trHeight w:val="63"/>
        </w:trPr>
        <w:tc>
          <w:tcPr>
            <w:tcW w:w="2400" w:type="dxa"/>
            <w:vMerge/>
          </w:tcPr>
          <w:p w14:paraId="0CF1424E"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022" w:type="dxa"/>
            <w:shd w:val="clear" w:color="auto" w:fill="auto"/>
          </w:tcPr>
          <w:p w14:paraId="1E895B0B"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2009-12-08 14:17:01 PST</w:t>
            </w:r>
          </w:p>
        </w:tc>
        <w:tc>
          <w:tcPr>
            <w:tcW w:w="4497" w:type="dxa"/>
            <w:shd w:val="clear" w:color="auto" w:fill="auto"/>
          </w:tcPr>
          <w:p w14:paraId="16766B06"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http://www.google.com/search?q=exotic+car+dealer&amp;ie=utf-8&amp;oe=utf-8&amp;aq=t&amp;rls=org.mozilla:en-US:official&amp;client=firefox-a</w:t>
            </w:r>
          </w:p>
        </w:tc>
        <w:tc>
          <w:tcPr>
            <w:tcW w:w="711" w:type="dxa"/>
            <w:shd w:val="clear" w:color="auto" w:fill="auto"/>
          </w:tcPr>
          <w:p w14:paraId="57F4773B"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Firefox</w:t>
            </w:r>
          </w:p>
        </w:tc>
      </w:tr>
      <w:tr w:rsidR="00B136C7" w:rsidRPr="00A80D64" w14:paraId="3FBF779C" w14:textId="77777777">
        <w:trPr>
          <w:trHeight w:val="63"/>
        </w:trPr>
        <w:tc>
          <w:tcPr>
            <w:tcW w:w="2400" w:type="dxa"/>
            <w:vMerge/>
          </w:tcPr>
          <w:p w14:paraId="7FF974DB"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022" w:type="dxa"/>
            <w:shd w:val="clear" w:color="auto" w:fill="auto"/>
          </w:tcPr>
          <w:p w14:paraId="2004E308"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2009-12-08 13:01:48 PST</w:t>
            </w:r>
          </w:p>
        </w:tc>
        <w:tc>
          <w:tcPr>
            <w:tcW w:w="4497" w:type="dxa"/>
            <w:shd w:val="clear" w:color="auto" w:fill="auto"/>
          </w:tcPr>
          <w:p w14:paraId="76866BEA"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http://www.ncl.com/nclweb/cruiser/cmsPages.html?pageId=EuropeCruises&amp;utm_source=Google&amp;utm_medium=ppc&amp;utm_campaign=Europe&amp;s_kwcid=TC|9931|mediterranean%20vacation||S|p|4024611241</w:t>
            </w:r>
          </w:p>
        </w:tc>
        <w:tc>
          <w:tcPr>
            <w:tcW w:w="711" w:type="dxa"/>
            <w:shd w:val="clear" w:color="auto" w:fill="auto"/>
          </w:tcPr>
          <w:p w14:paraId="1DE6F130"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Firefox</w:t>
            </w:r>
          </w:p>
        </w:tc>
      </w:tr>
      <w:tr w:rsidR="00B136C7" w:rsidRPr="00A80D64" w14:paraId="4EA81F9A" w14:textId="77777777">
        <w:trPr>
          <w:trHeight w:val="63"/>
        </w:trPr>
        <w:tc>
          <w:tcPr>
            <w:tcW w:w="2400" w:type="dxa"/>
            <w:vMerge/>
          </w:tcPr>
          <w:p w14:paraId="2F5C65DA"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022" w:type="dxa"/>
            <w:shd w:val="clear" w:color="auto" w:fill="auto"/>
          </w:tcPr>
          <w:p w14:paraId="06BC2F4B"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2009-12-08 13:01:41 PST</w:t>
            </w:r>
          </w:p>
        </w:tc>
        <w:tc>
          <w:tcPr>
            <w:tcW w:w="4497" w:type="dxa"/>
            <w:shd w:val="clear" w:color="auto" w:fill="auto"/>
          </w:tcPr>
          <w:p w14:paraId="7C6F1494"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http://www.expedia.com/daily/packages/default.asp?semcid=13172-1&amp;eapid=13172-1&amp;kword=vacation%20packages!p.24314717.{ifsearch:1}{ifcontent:0}.{creative}.{keyword}.{placement}.vacation%20packagesXxXx24683600|{ifsearch:1}{ifcontent:0}|{creative}|{keyword}|{placement}</w:t>
            </w:r>
          </w:p>
        </w:tc>
        <w:tc>
          <w:tcPr>
            <w:tcW w:w="711" w:type="dxa"/>
            <w:shd w:val="clear" w:color="auto" w:fill="auto"/>
          </w:tcPr>
          <w:p w14:paraId="4C7564C8"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Firefox</w:t>
            </w:r>
          </w:p>
        </w:tc>
      </w:tr>
      <w:tr w:rsidR="00B136C7" w:rsidRPr="00A80D64" w14:paraId="0FDED131" w14:textId="77777777">
        <w:trPr>
          <w:trHeight w:val="63"/>
        </w:trPr>
        <w:tc>
          <w:tcPr>
            <w:tcW w:w="2400" w:type="dxa"/>
            <w:vMerge/>
          </w:tcPr>
          <w:p w14:paraId="22D133B5"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022" w:type="dxa"/>
            <w:shd w:val="clear" w:color="auto" w:fill="auto"/>
          </w:tcPr>
          <w:p w14:paraId="4EB97BA6"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2009-12-07 09:32:35 PST</w:t>
            </w:r>
          </w:p>
        </w:tc>
        <w:tc>
          <w:tcPr>
            <w:tcW w:w="4497" w:type="dxa"/>
            <w:shd w:val="clear" w:color="auto" w:fill="auto"/>
          </w:tcPr>
          <w:p w14:paraId="3CC9616D"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http://www.us-cert.gov/control_systems/csvuls.html</w:t>
            </w:r>
          </w:p>
        </w:tc>
        <w:tc>
          <w:tcPr>
            <w:tcW w:w="711" w:type="dxa"/>
            <w:shd w:val="clear" w:color="auto" w:fill="auto"/>
          </w:tcPr>
          <w:p w14:paraId="14AB6F70"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Firefox</w:t>
            </w:r>
          </w:p>
        </w:tc>
      </w:tr>
      <w:tr w:rsidR="00B136C7" w:rsidRPr="00A80D64" w14:paraId="4A19A55C" w14:textId="77777777">
        <w:trPr>
          <w:trHeight w:val="63"/>
        </w:trPr>
        <w:tc>
          <w:tcPr>
            <w:tcW w:w="2400" w:type="dxa"/>
            <w:vMerge/>
          </w:tcPr>
          <w:p w14:paraId="720BEC6F"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022" w:type="dxa"/>
            <w:shd w:val="clear" w:color="auto" w:fill="auto"/>
          </w:tcPr>
          <w:p w14:paraId="4E7A61E6"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2009-12-07 09:22:54 PST</w:t>
            </w:r>
          </w:p>
        </w:tc>
        <w:tc>
          <w:tcPr>
            <w:tcW w:w="4497" w:type="dxa"/>
            <w:shd w:val="clear" w:color="auto" w:fill="auto"/>
          </w:tcPr>
          <w:p w14:paraId="480A8CE5"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http://afni.nimh.nih.gov/pub/dist/doc/program_help/3dsvm.html</w:t>
            </w:r>
          </w:p>
        </w:tc>
        <w:tc>
          <w:tcPr>
            <w:tcW w:w="711" w:type="dxa"/>
            <w:shd w:val="clear" w:color="auto" w:fill="auto"/>
          </w:tcPr>
          <w:p w14:paraId="57CC0CF3"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Firefox</w:t>
            </w:r>
          </w:p>
        </w:tc>
      </w:tr>
      <w:tr w:rsidR="00B136C7" w:rsidRPr="00A80D64" w14:paraId="0705843C" w14:textId="77777777">
        <w:trPr>
          <w:trHeight w:val="63"/>
        </w:trPr>
        <w:tc>
          <w:tcPr>
            <w:tcW w:w="2400" w:type="dxa"/>
            <w:vMerge/>
          </w:tcPr>
          <w:p w14:paraId="54E9A784"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022" w:type="dxa"/>
            <w:shd w:val="clear" w:color="auto" w:fill="auto"/>
          </w:tcPr>
          <w:p w14:paraId="22CC5EC7"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2009-12-07 09:08:37 PST</w:t>
            </w:r>
          </w:p>
        </w:tc>
        <w:tc>
          <w:tcPr>
            <w:tcW w:w="4497" w:type="dxa"/>
            <w:shd w:val="clear" w:color="auto" w:fill="auto"/>
          </w:tcPr>
          <w:p w14:paraId="155CBA62"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http://www.itsdocs.fhwa.dot.gov/JPODOCS/REPTS_TE/13845.html</w:t>
            </w:r>
          </w:p>
        </w:tc>
        <w:tc>
          <w:tcPr>
            <w:tcW w:w="711" w:type="dxa"/>
            <w:shd w:val="clear" w:color="auto" w:fill="auto"/>
          </w:tcPr>
          <w:p w14:paraId="2166FD06"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Firefox</w:t>
            </w:r>
          </w:p>
        </w:tc>
      </w:tr>
      <w:tr w:rsidR="00B136C7" w:rsidRPr="00D270B1" w14:paraId="079CFC59" w14:textId="77777777">
        <w:tc>
          <w:tcPr>
            <w:tcW w:w="2400" w:type="dxa"/>
          </w:tcPr>
          <w:p w14:paraId="79AE95FC"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Evidence Location</w:t>
            </w:r>
          </w:p>
        </w:tc>
        <w:tc>
          <w:tcPr>
            <w:tcW w:w="6230" w:type="dxa"/>
            <w:gridSpan w:val="3"/>
            <w:vAlign w:val="center"/>
          </w:tcPr>
          <w:p w14:paraId="39BCDA7C" w14:textId="77777777" w:rsidR="00B136C7" w:rsidRPr="00DF6115" w:rsidRDefault="00B136C7">
            <w:pPr>
              <w:pStyle w:val="ListParagraph"/>
              <w:tabs>
                <w:tab w:val="left" w:pos="1800"/>
              </w:tabs>
              <w:ind w:left="0"/>
              <w:rPr>
                <w:rStyle w:val="ui-provider"/>
                <w:rFonts w:ascii="Times New Roman" w:hAnsi="Times New Roman" w:cs="Times New Roman"/>
                <w:sz w:val="20"/>
                <w:szCs w:val="20"/>
                <w:lang w:val="en-US"/>
              </w:rPr>
            </w:pPr>
            <w:r w:rsidRPr="00DF6115">
              <w:rPr>
                <w:rFonts w:ascii="Times New Roman" w:hAnsi="Times New Roman" w:cs="Times New Roman"/>
                <w:sz w:val="20"/>
                <w:szCs w:val="20"/>
                <w:lang w:val="en-US"/>
              </w:rPr>
              <w:t>C:/Documents and Settings/Charlie/Local Settings/History/History.IE5/index.dat</w:t>
            </w:r>
            <w:r w:rsidRPr="00DF6115">
              <w:rPr>
                <w:rStyle w:val="ui-provider"/>
                <w:rFonts w:ascii="Times New Roman" w:hAnsi="Times New Roman" w:cs="Times New Roman"/>
                <w:sz w:val="20"/>
                <w:szCs w:val="20"/>
                <w:lang w:val="en-US"/>
              </w:rPr>
              <w:t xml:space="preserve"> </w:t>
            </w:r>
          </w:p>
          <w:p w14:paraId="1D169D4B" w14:textId="77777777" w:rsidR="00B136C7" w:rsidRPr="00DF6115" w:rsidRDefault="00B136C7">
            <w:pPr>
              <w:pStyle w:val="ListParagraph"/>
              <w:tabs>
                <w:tab w:val="left" w:pos="1800"/>
              </w:tabs>
              <w:ind w:left="0"/>
              <w:rPr>
                <w:rFonts w:ascii="Times New Roman" w:hAnsi="Times New Roman" w:cs="Times New Roman"/>
                <w:sz w:val="20"/>
                <w:szCs w:val="20"/>
                <w:lang w:val="en-US"/>
              </w:rPr>
            </w:pPr>
            <w:r w:rsidRPr="00DF6115">
              <w:rPr>
                <w:rStyle w:val="ui-provider"/>
                <w:rFonts w:ascii="Times New Roman" w:hAnsi="Times New Roman" w:cs="Times New Roman"/>
                <w:sz w:val="20"/>
                <w:szCs w:val="20"/>
                <w:lang w:val="en-US"/>
              </w:rPr>
              <w:t>C:/Documents and Settings/Charlie/Application Data/Mozilla/Firefox/Profiles/2usvf7i1.default/</w:t>
            </w:r>
          </w:p>
        </w:tc>
      </w:tr>
    </w:tbl>
    <w:p w14:paraId="2C899B5B" w14:textId="77777777" w:rsidR="00B136C7" w:rsidRPr="00DF6115" w:rsidRDefault="00B136C7" w:rsidP="00B136C7">
      <w:pPr>
        <w:tabs>
          <w:tab w:val="left" w:pos="1800"/>
        </w:tabs>
        <w:spacing w:line="360" w:lineRule="auto"/>
        <w:jc w:val="both"/>
        <w:rPr>
          <w:rFonts w:ascii="Times New Roman" w:hAnsi="Times New Roman" w:cs="Times New Roman"/>
          <w:sz w:val="20"/>
          <w:szCs w:val="20"/>
          <w:lang w:val="en-US"/>
        </w:rPr>
      </w:pPr>
    </w:p>
    <w:p w14:paraId="3619AE4D" w14:textId="77777777" w:rsidR="00B136C7" w:rsidRPr="00A80D64" w:rsidRDefault="00B136C7" w:rsidP="00B136C7">
      <w:pPr>
        <w:pStyle w:val="Heading4"/>
        <w:keepNext w:val="0"/>
        <w:keepLines w:val="0"/>
        <w:numPr>
          <w:ilvl w:val="0"/>
          <w:numId w:val="16"/>
        </w:numPr>
        <w:tabs>
          <w:tab w:val="left" w:pos="1800"/>
        </w:tabs>
        <w:spacing w:before="0" w:line="360" w:lineRule="auto"/>
        <w:contextualSpacing/>
        <w:jc w:val="both"/>
        <w:rPr>
          <w:rFonts w:ascii="Times New Roman" w:hAnsi="Times New Roman" w:cs="Times New Roman"/>
          <w:sz w:val="20"/>
          <w:szCs w:val="20"/>
        </w:rPr>
      </w:pPr>
      <w:r w:rsidRPr="00A80D64">
        <w:rPr>
          <w:rFonts w:ascii="Times New Roman" w:hAnsi="Times New Roman" w:cs="Times New Roman"/>
          <w:sz w:val="20"/>
          <w:szCs w:val="20"/>
          <w:lang w:val="en-US"/>
        </w:rPr>
        <w:lastRenderedPageBreak/>
        <w:t xml:space="preserve">List all search keywords using web browsers. </w:t>
      </w:r>
      <w:r w:rsidRPr="00A80D64">
        <w:rPr>
          <w:rFonts w:ascii="Times New Roman" w:hAnsi="Times New Roman" w:cs="Times New Roman"/>
          <w:sz w:val="20"/>
          <w:szCs w:val="20"/>
        </w:rPr>
        <w:t>(Timestamp, URL, keyword...)</w:t>
      </w:r>
    </w:p>
    <w:tbl>
      <w:tblPr>
        <w:tblStyle w:val="TableGrid"/>
        <w:tblW w:w="8630" w:type="dxa"/>
        <w:tblInd w:w="720" w:type="dxa"/>
        <w:tblLayout w:type="fixed"/>
        <w:tblLook w:val="04A0" w:firstRow="1" w:lastRow="0" w:firstColumn="1" w:lastColumn="0" w:noHBand="0" w:noVBand="1"/>
      </w:tblPr>
      <w:tblGrid>
        <w:gridCol w:w="1552"/>
        <w:gridCol w:w="1053"/>
        <w:gridCol w:w="5241"/>
        <w:gridCol w:w="784"/>
      </w:tblGrid>
      <w:tr w:rsidR="00B136C7" w:rsidRPr="00A80D64" w14:paraId="73A578C8" w14:textId="77777777">
        <w:trPr>
          <w:trHeight w:val="64"/>
        </w:trPr>
        <w:tc>
          <w:tcPr>
            <w:tcW w:w="1552" w:type="dxa"/>
            <w:vMerge w:val="restart"/>
          </w:tcPr>
          <w:p w14:paraId="12409B50"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Possible Answer</w:t>
            </w:r>
          </w:p>
          <w:p w14:paraId="53930FA6" w14:textId="77777777" w:rsidR="00B136C7" w:rsidRPr="00A80D64" w:rsidRDefault="00B136C7">
            <w:pPr>
              <w:pStyle w:val="ListParagraph"/>
              <w:tabs>
                <w:tab w:val="left" w:pos="1800"/>
              </w:tabs>
              <w:ind w:left="0"/>
              <w:jc w:val="both"/>
              <w:rPr>
                <w:rFonts w:ascii="Times New Roman" w:hAnsi="Times New Roman" w:cs="Times New Roman"/>
                <w:sz w:val="20"/>
                <w:szCs w:val="20"/>
              </w:rPr>
            </w:pPr>
          </w:p>
          <w:p w14:paraId="4BCC2700" w14:textId="77777777" w:rsidR="00B136C7" w:rsidRPr="00A80D64" w:rsidRDefault="00B136C7">
            <w:pPr>
              <w:pStyle w:val="ListParagraph"/>
              <w:tabs>
                <w:tab w:val="left" w:pos="1800"/>
              </w:tabs>
              <w:ind w:left="0"/>
              <w:jc w:val="both"/>
              <w:rPr>
                <w:rFonts w:ascii="Times New Roman" w:hAnsi="Times New Roman" w:cs="Times New Roman"/>
                <w:sz w:val="20"/>
                <w:szCs w:val="20"/>
              </w:rPr>
            </w:pPr>
          </w:p>
          <w:p w14:paraId="720100B7" w14:textId="77777777" w:rsidR="00B136C7" w:rsidRPr="00A80D64" w:rsidRDefault="00B136C7">
            <w:pPr>
              <w:pStyle w:val="ListParagraph"/>
              <w:tabs>
                <w:tab w:val="left" w:pos="1800"/>
              </w:tabs>
              <w:ind w:left="0"/>
              <w:jc w:val="both"/>
              <w:rPr>
                <w:rFonts w:ascii="Times New Roman" w:hAnsi="Times New Roman" w:cs="Times New Roman"/>
                <w:sz w:val="20"/>
                <w:szCs w:val="20"/>
              </w:rPr>
            </w:pPr>
          </w:p>
          <w:p w14:paraId="2B8564E4" w14:textId="77777777" w:rsidR="00B136C7" w:rsidRPr="00DF6115" w:rsidRDefault="00B136C7">
            <w:pPr>
              <w:pStyle w:val="ListParagraph"/>
              <w:tabs>
                <w:tab w:val="left" w:pos="1800"/>
              </w:tabs>
              <w:ind w:left="0"/>
              <w:rPr>
                <w:rFonts w:ascii="Times New Roman" w:hAnsi="Times New Roman" w:cs="Times New Roman"/>
                <w:sz w:val="20"/>
                <w:szCs w:val="20"/>
                <w:lang w:val="en-US"/>
              </w:rPr>
            </w:pPr>
            <w:r w:rsidRPr="00DF6115">
              <w:rPr>
                <w:rFonts w:ascii="Times New Roman" w:hAnsi="Times New Roman" w:cs="Times New Roman"/>
                <w:sz w:val="20"/>
                <w:szCs w:val="20"/>
                <w:lang w:val="en-US"/>
              </w:rPr>
              <w:t>(</w:t>
            </w:r>
            <w:r w:rsidRPr="00DF6115">
              <w:rPr>
                <w:rFonts w:ascii="Times New Roman" w:hAnsi="Times New Roman" w:cs="Times New Roman"/>
                <w:sz w:val="20"/>
                <w:szCs w:val="20"/>
                <w:u w:val="single"/>
                <w:lang w:val="en-US"/>
              </w:rPr>
              <w:t>Some duplicated and meaningless items are excluded</w:t>
            </w:r>
            <w:r w:rsidRPr="00DF6115">
              <w:rPr>
                <w:rFonts w:ascii="Times New Roman" w:hAnsi="Times New Roman" w:cs="Times New Roman"/>
                <w:sz w:val="20"/>
                <w:szCs w:val="20"/>
                <w:lang w:val="en-US"/>
              </w:rPr>
              <w:t>)</w:t>
            </w:r>
          </w:p>
          <w:p w14:paraId="377C54C6" w14:textId="77777777" w:rsidR="00B136C7" w:rsidRPr="00DF6115" w:rsidRDefault="00B136C7">
            <w:pPr>
              <w:pStyle w:val="ListParagraph"/>
              <w:tabs>
                <w:tab w:val="left" w:pos="1800"/>
              </w:tabs>
              <w:ind w:left="0"/>
              <w:rPr>
                <w:rFonts w:ascii="Times New Roman" w:hAnsi="Times New Roman" w:cs="Times New Roman"/>
                <w:sz w:val="20"/>
                <w:szCs w:val="20"/>
                <w:lang w:val="en-US"/>
              </w:rPr>
            </w:pPr>
          </w:p>
          <w:p w14:paraId="37CCF085" w14:textId="77777777" w:rsidR="00B136C7" w:rsidRPr="00DF6115" w:rsidRDefault="00B136C7">
            <w:pPr>
              <w:pStyle w:val="ListParagraph"/>
              <w:tabs>
                <w:tab w:val="left" w:pos="1800"/>
              </w:tabs>
              <w:ind w:left="0"/>
              <w:rPr>
                <w:rFonts w:ascii="Times New Roman" w:hAnsi="Times New Roman" w:cs="Times New Roman"/>
                <w:sz w:val="20"/>
                <w:szCs w:val="20"/>
                <w:lang w:val="en-US"/>
              </w:rPr>
            </w:pPr>
          </w:p>
          <w:p w14:paraId="4C33E7D2"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w:t>
            </w:r>
            <w:r w:rsidRPr="00A80D64">
              <w:rPr>
                <w:rFonts w:ascii="Times New Roman" w:hAnsi="Times New Roman" w:cs="Times New Roman"/>
                <w:sz w:val="20"/>
                <w:szCs w:val="20"/>
                <w:u w:val="single"/>
              </w:rPr>
              <w:t>Timezone is applied</w:t>
            </w:r>
            <w:r w:rsidRPr="00A80D64">
              <w:rPr>
                <w:rFonts w:ascii="Times New Roman" w:hAnsi="Times New Roman" w:cs="Times New Roman"/>
                <w:sz w:val="20"/>
                <w:szCs w:val="20"/>
              </w:rPr>
              <w:t>)</w:t>
            </w:r>
          </w:p>
        </w:tc>
        <w:tc>
          <w:tcPr>
            <w:tcW w:w="1053" w:type="dxa"/>
            <w:shd w:val="clear" w:color="auto" w:fill="FFE599" w:themeFill="accent4" w:themeFillTint="66"/>
          </w:tcPr>
          <w:p w14:paraId="7E514465"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Timestamp</w:t>
            </w:r>
          </w:p>
        </w:tc>
        <w:tc>
          <w:tcPr>
            <w:tcW w:w="5241" w:type="dxa"/>
            <w:shd w:val="clear" w:color="auto" w:fill="FFE599" w:themeFill="accent4" w:themeFillTint="66"/>
          </w:tcPr>
          <w:p w14:paraId="0EB9C01E"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Keyword (URL)</w:t>
            </w:r>
          </w:p>
        </w:tc>
        <w:tc>
          <w:tcPr>
            <w:tcW w:w="784" w:type="dxa"/>
            <w:shd w:val="clear" w:color="auto" w:fill="FFE599" w:themeFill="accent4" w:themeFillTint="66"/>
          </w:tcPr>
          <w:p w14:paraId="070C0842"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Browser</w:t>
            </w:r>
          </w:p>
        </w:tc>
      </w:tr>
      <w:tr w:rsidR="00B136C7" w:rsidRPr="00A80D64" w14:paraId="63C330EC" w14:textId="77777777">
        <w:trPr>
          <w:trHeight w:val="63"/>
        </w:trPr>
        <w:tc>
          <w:tcPr>
            <w:tcW w:w="1552" w:type="dxa"/>
            <w:vMerge/>
          </w:tcPr>
          <w:p w14:paraId="2E178253"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053" w:type="dxa"/>
            <w:shd w:val="clear" w:color="auto" w:fill="auto"/>
          </w:tcPr>
          <w:p w14:paraId="56EF72C2"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2009-11-12 15:46:39 PST</w:t>
            </w:r>
          </w:p>
        </w:tc>
        <w:tc>
          <w:tcPr>
            <w:tcW w:w="5241" w:type="dxa"/>
            <w:shd w:val="clear" w:color="auto" w:fill="auto"/>
          </w:tcPr>
          <w:p w14:paraId="3B1256B1"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firefox</w:t>
            </w:r>
          </w:p>
        </w:tc>
        <w:tc>
          <w:tcPr>
            <w:tcW w:w="784" w:type="dxa"/>
            <w:shd w:val="clear" w:color="auto" w:fill="auto"/>
          </w:tcPr>
          <w:p w14:paraId="49949273"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IE</w:t>
            </w:r>
          </w:p>
        </w:tc>
      </w:tr>
      <w:tr w:rsidR="00B136C7" w:rsidRPr="00A80D64" w14:paraId="73E2A1AA" w14:textId="77777777">
        <w:trPr>
          <w:trHeight w:val="63"/>
        </w:trPr>
        <w:tc>
          <w:tcPr>
            <w:tcW w:w="1552" w:type="dxa"/>
            <w:vMerge/>
          </w:tcPr>
          <w:p w14:paraId="5238C432"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053" w:type="dxa"/>
            <w:shd w:val="clear" w:color="auto" w:fill="auto"/>
          </w:tcPr>
          <w:p w14:paraId="66CB92AB"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2009-12-08 14:17:01 PST</w:t>
            </w:r>
          </w:p>
        </w:tc>
        <w:tc>
          <w:tcPr>
            <w:tcW w:w="5241" w:type="dxa"/>
            <w:shd w:val="clear" w:color="auto" w:fill="auto"/>
          </w:tcPr>
          <w:p w14:paraId="2AC6A887"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Exotic car dealer</w:t>
            </w:r>
          </w:p>
        </w:tc>
        <w:tc>
          <w:tcPr>
            <w:tcW w:w="784" w:type="dxa"/>
            <w:shd w:val="clear" w:color="auto" w:fill="auto"/>
          </w:tcPr>
          <w:p w14:paraId="223C06EE"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Firefox</w:t>
            </w:r>
          </w:p>
        </w:tc>
      </w:tr>
      <w:tr w:rsidR="00B136C7" w:rsidRPr="00A80D64" w14:paraId="15D38D10" w14:textId="77777777">
        <w:trPr>
          <w:trHeight w:val="63"/>
        </w:trPr>
        <w:tc>
          <w:tcPr>
            <w:tcW w:w="1552" w:type="dxa"/>
            <w:vMerge/>
          </w:tcPr>
          <w:p w14:paraId="5860E25B"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053" w:type="dxa"/>
            <w:shd w:val="clear" w:color="auto" w:fill="auto"/>
          </w:tcPr>
          <w:p w14:paraId="17D8909B"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2009-11-19 08:49:43 PST</w:t>
            </w:r>
          </w:p>
        </w:tc>
        <w:tc>
          <w:tcPr>
            <w:tcW w:w="5241" w:type="dxa"/>
            <w:shd w:val="clear" w:color="auto" w:fill="auto"/>
          </w:tcPr>
          <w:p w14:paraId="6A305216"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Time travel</w:t>
            </w:r>
          </w:p>
        </w:tc>
        <w:tc>
          <w:tcPr>
            <w:tcW w:w="784" w:type="dxa"/>
            <w:shd w:val="clear" w:color="auto" w:fill="auto"/>
          </w:tcPr>
          <w:p w14:paraId="5ACA16A5"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Firefox</w:t>
            </w:r>
          </w:p>
        </w:tc>
      </w:tr>
      <w:tr w:rsidR="00B136C7" w:rsidRPr="00A80D64" w14:paraId="5A9B27D6" w14:textId="77777777">
        <w:trPr>
          <w:trHeight w:val="63"/>
        </w:trPr>
        <w:tc>
          <w:tcPr>
            <w:tcW w:w="1552" w:type="dxa"/>
            <w:vMerge/>
          </w:tcPr>
          <w:p w14:paraId="6FD75F79"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053" w:type="dxa"/>
            <w:shd w:val="clear" w:color="auto" w:fill="auto"/>
          </w:tcPr>
          <w:p w14:paraId="34769BCB"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2009-11-19 08:50:39 PST</w:t>
            </w:r>
          </w:p>
        </w:tc>
        <w:tc>
          <w:tcPr>
            <w:tcW w:w="5241" w:type="dxa"/>
            <w:shd w:val="clear" w:color="auto" w:fill="auto"/>
          </w:tcPr>
          <w:p w14:paraId="454397E2"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Time machine -real</w:t>
            </w:r>
          </w:p>
        </w:tc>
        <w:tc>
          <w:tcPr>
            <w:tcW w:w="784" w:type="dxa"/>
            <w:shd w:val="clear" w:color="auto" w:fill="auto"/>
          </w:tcPr>
          <w:p w14:paraId="4D268A79"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Firefox</w:t>
            </w:r>
          </w:p>
        </w:tc>
      </w:tr>
      <w:tr w:rsidR="00B136C7" w:rsidRPr="00A80D64" w14:paraId="1B0D2012" w14:textId="77777777">
        <w:trPr>
          <w:trHeight w:val="63"/>
        </w:trPr>
        <w:tc>
          <w:tcPr>
            <w:tcW w:w="1552" w:type="dxa"/>
            <w:vMerge/>
          </w:tcPr>
          <w:p w14:paraId="0D541B74"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053" w:type="dxa"/>
            <w:shd w:val="clear" w:color="auto" w:fill="auto"/>
          </w:tcPr>
          <w:p w14:paraId="6EADFB64"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2009-11-19 08:52:00 PST</w:t>
            </w:r>
          </w:p>
        </w:tc>
        <w:tc>
          <w:tcPr>
            <w:tcW w:w="5241" w:type="dxa"/>
            <w:shd w:val="clear" w:color="auto" w:fill="auto"/>
          </w:tcPr>
          <w:p w14:paraId="23922BC2"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Time machine</w:t>
            </w:r>
          </w:p>
        </w:tc>
        <w:tc>
          <w:tcPr>
            <w:tcW w:w="784" w:type="dxa"/>
            <w:shd w:val="clear" w:color="auto" w:fill="auto"/>
          </w:tcPr>
          <w:p w14:paraId="39A571D7"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Firefox</w:t>
            </w:r>
          </w:p>
        </w:tc>
      </w:tr>
      <w:tr w:rsidR="00B136C7" w:rsidRPr="00A80D64" w14:paraId="43B53EA4" w14:textId="77777777">
        <w:trPr>
          <w:trHeight w:val="63"/>
        </w:trPr>
        <w:tc>
          <w:tcPr>
            <w:tcW w:w="1552" w:type="dxa"/>
            <w:vMerge/>
          </w:tcPr>
          <w:p w14:paraId="619419A5"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053" w:type="dxa"/>
            <w:shd w:val="clear" w:color="auto" w:fill="auto"/>
          </w:tcPr>
          <w:p w14:paraId="09A8B73F"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2009-11-24 13:19:22 PST</w:t>
            </w:r>
          </w:p>
        </w:tc>
        <w:tc>
          <w:tcPr>
            <w:tcW w:w="5241" w:type="dxa"/>
            <w:shd w:val="clear" w:color="auto" w:fill="auto"/>
          </w:tcPr>
          <w:p w14:paraId="288A995F"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7zip</w:t>
            </w:r>
          </w:p>
        </w:tc>
        <w:tc>
          <w:tcPr>
            <w:tcW w:w="784" w:type="dxa"/>
            <w:shd w:val="clear" w:color="auto" w:fill="auto"/>
          </w:tcPr>
          <w:p w14:paraId="682A8ECD"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Firefox</w:t>
            </w:r>
          </w:p>
        </w:tc>
      </w:tr>
      <w:tr w:rsidR="00B136C7" w:rsidRPr="00A80D64" w14:paraId="1316E931" w14:textId="77777777">
        <w:trPr>
          <w:trHeight w:val="63"/>
        </w:trPr>
        <w:tc>
          <w:tcPr>
            <w:tcW w:w="1552" w:type="dxa"/>
            <w:vMerge/>
          </w:tcPr>
          <w:p w14:paraId="1B30F033"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053" w:type="dxa"/>
            <w:shd w:val="clear" w:color="auto" w:fill="auto"/>
          </w:tcPr>
          <w:p w14:paraId="3F7B871B"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2009-12-04 12:27:45 PST</w:t>
            </w:r>
          </w:p>
        </w:tc>
        <w:tc>
          <w:tcPr>
            <w:tcW w:w="5241" w:type="dxa"/>
            <w:shd w:val="clear" w:color="auto" w:fill="auto"/>
          </w:tcPr>
          <w:p w14:paraId="00FAE197"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Fox news</w:t>
            </w:r>
          </w:p>
        </w:tc>
        <w:tc>
          <w:tcPr>
            <w:tcW w:w="784" w:type="dxa"/>
            <w:shd w:val="clear" w:color="auto" w:fill="auto"/>
          </w:tcPr>
          <w:p w14:paraId="33AD1BF9"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Firefox</w:t>
            </w:r>
          </w:p>
        </w:tc>
      </w:tr>
      <w:tr w:rsidR="00B136C7" w:rsidRPr="00A80D64" w14:paraId="090EB792" w14:textId="77777777">
        <w:trPr>
          <w:trHeight w:val="63"/>
        </w:trPr>
        <w:tc>
          <w:tcPr>
            <w:tcW w:w="1552" w:type="dxa"/>
            <w:vMerge/>
          </w:tcPr>
          <w:p w14:paraId="70FCB196"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053" w:type="dxa"/>
            <w:shd w:val="clear" w:color="auto" w:fill="auto"/>
          </w:tcPr>
          <w:p w14:paraId="2935B334"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2009-11-24 13:57:05 PST</w:t>
            </w:r>
          </w:p>
        </w:tc>
        <w:tc>
          <w:tcPr>
            <w:tcW w:w="5241" w:type="dxa"/>
            <w:shd w:val="clear" w:color="auto" w:fill="auto"/>
          </w:tcPr>
          <w:p w14:paraId="0C289CBF"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Hex editor</w:t>
            </w:r>
          </w:p>
        </w:tc>
        <w:tc>
          <w:tcPr>
            <w:tcW w:w="784" w:type="dxa"/>
            <w:shd w:val="clear" w:color="auto" w:fill="auto"/>
          </w:tcPr>
          <w:p w14:paraId="0D121079"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Firefox</w:t>
            </w:r>
          </w:p>
        </w:tc>
      </w:tr>
      <w:tr w:rsidR="00B136C7" w:rsidRPr="00A80D64" w14:paraId="1285E021" w14:textId="77777777">
        <w:trPr>
          <w:trHeight w:val="63"/>
        </w:trPr>
        <w:tc>
          <w:tcPr>
            <w:tcW w:w="1552" w:type="dxa"/>
            <w:vMerge/>
          </w:tcPr>
          <w:p w14:paraId="14A505B4"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053" w:type="dxa"/>
            <w:shd w:val="clear" w:color="auto" w:fill="auto"/>
          </w:tcPr>
          <w:p w14:paraId="19D87D92"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2009-12-02 08:55:58 PST</w:t>
            </w:r>
          </w:p>
        </w:tc>
        <w:tc>
          <w:tcPr>
            <w:tcW w:w="5241" w:type="dxa"/>
            <w:shd w:val="clear" w:color="auto" w:fill="auto"/>
          </w:tcPr>
          <w:p w14:paraId="2155FFD7"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Hot sports cars</w:t>
            </w:r>
          </w:p>
        </w:tc>
        <w:tc>
          <w:tcPr>
            <w:tcW w:w="784" w:type="dxa"/>
            <w:shd w:val="clear" w:color="auto" w:fill="auto"/>
          </w:tcPr>
          <w:p w14:paraId="7B449E9D"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Firefox</w:t>
            </w:r>
          </w:p>
        </w:tc>
      </w:tr>
      <w:tr w:rsidR="00B136C7" w:rsidRPr="00A80D64" w14:paraId="1C1FA5DA" w14:textId="77777777">
        <w:trPr>
          <w:trHeight w:val="63"/>
        </w:trPr>
        <w:tc>
          <w:tcPr>
            <w:tcW w:w="1552" w:type="dxa"/>
            <w:vMerge/>
          </w:tcPr>
          <w:p w14:paraId="34F40577"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053" w:type="dxa"/>
            <w:shd w:val="clear" w:color="auto" w:fill="auto"/>
          </w:tcPr>
          <w:p w14:paraId="108277E8"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2009-12-08 13:01:37 PST</w:t>
            </w:r>
          </w:p>
        </w:tc>
        <w:tc>
          <w:tcPr>
            <w:tcW w:w="5241" w:type="dxa"/>
            <w:shd w:val="clear" w:color="auto" w:fill="auto"/>
          </w:tcPr>
          <w:p w14:paraId="783EB24E"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Mediterranean vacation packages</w:t>
            </w:r>
          </w:p>
        </w:tc>
        <w:tc>
          <w:tcPr>
            <w:tcW w:w="784" w:type="dxa"/>
            <w:shd w:val="clear" w:color="auto" w:fill="auto"/>
          </w:tcPr>
          <w:p w14:paraId="184B4EED"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Firefox</w:t>
            </w:r>
          </w:p>
        </w:tc>
      </w:tr>
      <w:tr w:rsidR="00B136C7" w:rsidRPr="00A80D64" w14:paraId="40E0A7C8" w14:textId="77777777">
        <w:trPr>
          <w:trHeight w:val="63"/>
        </w:trPr>
        <w:tc>
          <w:tcPr>
            <w:tcW w:w="1552" w:type="dxa"/>
            <w:vMerge/>
          </w:tcPr>
          <w:p w14:paraId="052A682D"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053" w:type="dxa"/>
            <w:shd w:val="clear" w:color="auto" w:fill="auto"/>
          </w:tcPr>
          <w:p w14:paraId="46EB40DE"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2009-11-12 17:50:27 PST</w:t>
            </w:r>
          </w:p>
        </w:tc>
        <w:tc>
          <w:tcPr>
            <w:tcW w:w="5241" w:type="dxa"/>
            <w:shd w:val="clear" w:color="auto" w:fill="auto"/>
          </w:tcPr>
          <w:p w14:paraId="4A24592B"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mozrepl</w:t>
            </w:r>
          </w:p>
        </w:tc>
        <w:tc>
          <w:tcPr>
            <w:tcW w:w="784" w:type="dxa"/>
            <w:shd w:val="clear" w:color="auto" w:fill="auto"/>
          </w:tcPr>
          <w:p w14:paraId="6F7D9C43"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Firefox</w:t>
            </w:r>
          </w:p>
        </w:tc>
      </w:tr>
      <w:tr w:rsidR="00B136C7" w:rsidRPr="00A80D64" w14:paraId="277D39DC" w14:textId="77777777">
        <w:trPr>
          <w:trHeight w:val="63"/>
        </w:trPr>
        <w:tc>
          <w:tcPr>
            <w:tcW w:w="1552" w:type="dxa"/>
            <w:vMerge/>
          </w:tcPr>
          <w:p w14:paraId="05917DCD"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053" w:type="dxa"/>
            <w:shd w:val="clear" w:color="auto" w:fill="auto"/>
          </w:tcPr>
          <w:p w14:paraId="3993C24B"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2009-11-12 17:54:56 PST</w:t>
            </w:r>
          </w:p>
        </w:tc>
        <w:tc>
          <w:tcPr>
            <w:tcW w:w="5241" w:type="dxa"/>
            <w:shd w:val="clear" w:color="auto" w:fill="auto"/>
          </w:tcPr>
          <w:p w14:paraId="74918026"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python</w:t>
            </w:r>
          </w:p>
        </w:tc>
        <w:tc>
          <w:tcPr>
            <w:tcW w:w="784" w:type="dxa"/>
            <w:shd w:val="clear" w:color="auto" w:fill="auto"/>
          </w:tcPr>
          <w:p w14:paraId="0CEE27E5"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Firefox</w:t>
            </w:r>
          </w:p>
        </w:tc>
      </w:tr>
      <w:tr w:rsidR="00B136C7" w:rsidRPr="00A80D64" w14:paraId="22D035AB" w14:textId="77777777">
        <w:trPr>
          <w:trHeight w:val="63"/>
        </w:trPr>
        <w:tc>
          <w:tcPr>
            <w:tcW w:w="1552" w:type="dxa"/>
            <w:vMerge/>
          </w:tcPr>
          <w:p w14:paraId="0A217335"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053" w:type="dxa"/>
            <w:shd w:val="clear" w:color="auto" w:fill="auto"/>
          </w:tcPr>
          <w:p w14:paraId="404D7A44"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2009-11-19 10:39:24 PST</w:t>
            </w:r>
          </w:p>
        </w:tc>
        <w:tc>
          <w:tcPr>
            <w:tcW w:w="5241" w:type="dxa"/>
            <w:shd w:val="clear" w:color="auto" w:fill="auto"/>
          </w:tcPr>
          <w:p w14:paraId="77585D83"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steganography</w:t>
            </w:r>
          </w:p>
        </w:tc>
        <w:tc>
          <w:tcPr>
            <w:tcW w:w="784" w:type="dxa"/>
            <w:shd w:val="clear" w:color="auto" w:fill="auto"/>
          </w:tcPr>
          <w:p w14:paraId="1408707D"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Firefox</w:t>
            </w:r>
          </w:p>
        </w:tc>
      </w:tr>
      <w:tr w:rsidR="00B136C7" w:rsidRPr="00A80D64" w14:paraId="0970B4B8" w14:textId="77777777">
        <w:trPr>
          <w:trHeight w:val="63"/>
        </w:trPr>
        <w:tc>
          <w:tcPr>
            <w:tcW w:w="1552" w:type="dxa"/>
            <w:vMerge/>
          </w:tcPr>
          <w:p w14:paraId="28A794D3"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053" w:type="dxa"/>
            <w:shd w:val="clear" w:color="auto" w:fill="auto"/>
          </w:tcPr>
          <w:p w14:paraId="400522DE"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2009-11-18 13:00:37 PST</w:t>
            </w:r>
          </w:p>
        </w:tc>
        <w:tc>
          <w:tcPr>
            <w:tcW w:w="5241" w:type="dxa"/>
            <w:shd w:val="clear" w:color="auto" w:fill="auto"/>
          </w:tcPr>
          <w:p w14:paraId="20176BAD"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Thunderbird calendar</w:t>
            </w:r>
          </w:p>
        </w:tc>
        <w:tc>
          <w:tcPr>
            <w:tcW w:w="784" w:type="dxa"/>
            <w:shd w:val="clear" w:color="auto" w:fill="auto"/>
          </w:tcPr>
          <w:p w14:paraId="3D8A9B32"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Firefox</w:t>
            </w:r>
          </w:p>
        </w:tc>
      </w:tr>
      <w:tr w:rsidR="00B136C7" w:rsidRPr="00A80D64" w14:paraId="5A1320CF" w14:textId="77777777">
        <w:trPr>
          <w:trHeight w:val="63"/>
        </w:trPr>
        <w:tc>
          <w:tcPr>
            <w:tcW w:w="1552" w:type="dxa"/>
            <w:vMerge/>
          </w:tcPr>
          <w:p w14:paraId="43D1AB5E"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053" w:type="dxa"/>
            <w:shd w:val="clear" w:color="auto" w:fill="auto"/>
          </w:tcPr>
          <w:p w14:paraId="5DA81BA6"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2009-11-12 17:51:43 PST</w:t>
            </w:r>
          </w:p>
        </w:tc>
        <w:tc>
          <w:tcPr>
            <w:tcW w:w="5241" w:type="dxa"/>
            <w:shd w:val="clear" w:color="auto" w:fill="auto"/>
          </w:tcPr>
          <w:p w14:paraId="15399BBB"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Thunderbird email</w:t>
            </w:r>
          </w:p>
        </w:tc>
        <w:tc>
          <w:tcPr>
            <w:tcW w:w="784" w:type="dxa"/>
            <w:shd w:val="clear" w:color="auto" w:fill="auto"/>
          </w:tcPr>
          <w:p w14:paraId="5E18020A"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Firefox</w:t>
            </w:r>
          </w:p>
        </w:tc>
      </w:tr>
      <w:tr w:rsidR="00B136C7" w:rsidRPr="00A80D64" w14:paraId="0FAA5D60" w14:textId="77777777">
        <w:trPr>
          <w:trHeight w:val="63"/>
        </w:trPr>
        <w:tc>
          <w:tcPr>
            <w:tcW w:w="1552" w:type="dxa"/>
            <w:vMerge/>
          </w:tcPr>
          <w:p w14:paraId="2ADE839C"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053" w:type="dxa"/>
            <w:shd w:val="clear" w:color="auto" w:fill="auto"/>
          </w:tcPr>
          <w:p w14:paraId="356BCC6B"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2009-12-08 12:58:16 PST</w:t>
            </w:r>
          </w:p>
        </w:tc>
        <w:tc>
          <w:tcPr>
            <w:tcW w:w="5241" w:type="dxa"/>
            <w:shd w:val="clear" w:color="auto" w:fill="auto"/>
          </w:tcPr>
          <w:p w14:paraId="038DE90F"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Vacation packages</w:t>
            </w:r>
          </w:p>
        </w:tc>
        <w:tc>
          <w:tcPr>
            <w:tcW w:w="784" w:type="dxa"/>
            <w:shd w:val="clear" w:color="auto" w:fill="auto"/>
          </w:tcPr>
          <w:p w14:paraId="7632A329"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Firefox</w:t>
            </w:r>
          </w:p>
        </w:tc>
      </w:tr>
      <w:tr w:rsidR="00B136C7" w:rsidRPr="00D270B1" w14:paraId="4DC5DB75" w14:textId="77777777">
        <w:tc>
          <w:tcPr>
            <w:tcW w:w="1552" w:type="dxa"/>
          </w:tcPr>
          <w:p w14:paraId="15CCDA8F"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Evidence Location</w:t>
            </w:r>
          </w:p>
        </w:tc>
        <w:tc>
          <w:tcPr>
            <w:tcW w:w="7078" w:type="dxa"/>
            <w:gridSpan w:val="3"/>
            <w:vAlign w:val="center"/>
          </w:tcPr>
          <w:p w14:paraId="6EE959A4" w14:textId="77777777" w:rsidR="00B136C7" w:rsidRPr="00DF6115" w:rsidRDefault="00B136C7">
            <w:pPr>
              <w:pStyle w:val="ListParagraph"/>
              <w:tabs>
                <w:tab w:val="left" w:pos="1800"/>
              </w:tabs>
              <w:ind w:left="0"/>
              <w:rPr>
                <w:rStyle w:val="ui-provider"/>
                <w:rFonts w:ascii="Times New Roman" w:hAnsi="Times New Roman" w:cs="Times New Roman"/>
                <w:sz w:val="20"/>
                <w:szCs w:val="20"/>
                <w:lang w:val="en-US"/>
              </w:rPr>
            </w:pPr>
            <w:r w:rsidRPr="00DF6115">
              <w:rPr>
                <w:rFonts w:ascii="Times New Roman" w:hAnsi="Times New Roman" w:cs="Times New Roman"/>
                <w:sz w:val="20"/>
                <w:szCs w:val="20"/>
                <w:lang w:val="en-US"/>
              </w:rPr>
              <w:t>Documents and Settings/Charlie/Local Settings/History/History.IE5/index.dat</w:t>
            </w:r>
            <w:r w:rsidRPr="00DF6115">
              <w:rPr>
                <w:rStyle w:val="ui-provider"/>
                <w:rFonts w:ascii="Times New Roman" w:hAnsi="Times New Roman" w:cs="Times New Roman"/>
                <w:sz w:val="20"/>
                <w:szCs w:val="20"/>
                <w:lang w:val="en-US"/>
              </w:rPr>
              <w:t xml:space="preserve"> </w:t>
            </w:r>
          </w:p>
          <w:p w14:paraId="0920E38A" w14:textId="77777777" w:rsidR="00B136C7" w:rsidRPr="00DF6115" w:rsidRDefault="00B136C7">
            <w:pPr>
              <w:pStyle w:val="ListParagraph"/>
              <w:tabs>
                <w:tab w:val="left" w:pos="1800"/>
              </w:tabs>
              <w:ind w:left="0"/>
              <w:rPr>
                <w:rFonts w:ascii="Times New Roman" w:hAnsi="Times New Roman" w:cs="Times New Roman"/>
                <w:sz w:val="20"/>
                <w:szCs w:val="20"/>
                <w:lang w:val="en-US"/>
              </w:rPr>
            </w:pPr>
            <w:r w:rsidRPr="00DF6115">
              <w:rPr>
                <w:rStyle w:val="ui-provider"/>
                <w:rFonts w:ascii="Times New Roman" w:hAnsi="Times New Roman" w:cs="Times New Roman"/>
                <w:sz w:val="20"/>
                <w:szCs w:val="20"/>
                <w:lang w:val="en-US"/>
              </w:rPr>
              <w:t>Documents and Settings/Charlie/Application Data/Mozilla/Firefox/Profiles/2usvf7i1.default/</w:t>
            </w:r>
          </w:p>
        </w:tc>
      </w:tr>
    </w:tbl>
    <w:p w14:paraId="3A80E56E" w14:textId="77777777" w:rsidR="00B136C7" w:rsidRPr="00DF6115" w:rsidRDefault="00B136C7" w:rsidP="00B136C7">
      <w:pPr>
        <w:tabs>
          <w:tab w:val="left" w:pos="1800"/>
        </w:tabs>
        <w:spacing w:line="360" w:lineRule="auto"/>
        <w:jc w:val="both"/>
        <w:rPr>
          <w:rFonts w:ascii="Times New Roman" w:hAnsi="Times New Roman" w:cs="Times New Roman"/>
          <w:sz w:val="20"/>
          <w:szCs w:val="20"/>
          <w:lang w:val="en-US"/>
        </w:rPr>
      </w:pPr>
    </w:p>
    <w:p w14:paraId="7DEE8333" w14:textId="77777777" w:rsidR="00B136C7" w:rsidRPr="00A80D64" w:rsidRDefault="00B136C7" w:rsidP="00B136C7">
      <w:pPr>
        <w:pStyle w:val="Heading4"/>
        <w:keepNext w:val="0"/>
        <w:keepLines w:val="0"/>
        <w:numPr>
          <w:ilvl w:val="0"/>
          <w:numId w:val="16"/>
        </w:numPr>
        <w:tabs>
          <w:tab w:val="left" w:pos="1800"/>
        </w:tabs>
        <w:spacing w:before="0" w:line="360" w:lineRule="auto"/>
        <w:contextualSpacing/>
        <w:jc w:val="both"/>
        <w:rPr>
          <w:rFonts w:ascii="Times New Roman" w:hAnsi="Times New Roman" w:cs="Times New Roman"/>
          <w:sz w:val="20"/>
          <w:szCs w:val="20"/>
        </w:rPr>
      </w:pPr>
      <w:r w:rsidRPr="00A80D64">
        <w:rPr>
          <w:rFonts w:ascii="Times New Roman" w:hAnsi="Times New Roman" w:cs="Times New Roman"/>
          <w:sz w:val="20"/>
          <w:szCs w:val="20"/>
          <w:lang w:val="en-US"/>
        </w:rPr>
        <w:t xml:space="preserve">List all user keywords at the search bar in Windows Explorer. </w:t>
      </w:r>
      <w:r w:rsidRPr="00A80D64">
        <w:rPr>
          <w:rFonts w:ascii="Times New Roman" w:hAnsi="Times New Roman" w:cs="Times New Roman"/>
          <w:sz w:val="20"/>
          <w:szCs w:val="20"/>
        </w:rPr>
        <w:t>(Timestamp, Keyword)</w:t>
      </w:r>
    </w:p>
    <w:tbl>
      <w:tblPr>
        <w:tblStyle w:val="TableGrid"/>
        <w:tblW w:w="0" w:type="auto"/>
        <w:tblInd w:w="720" w:type="dxa"/>
        <w:tblLook w:val="04A0" w:firstRow="1" w:lastRow="0" w:firstColumn="1" w:lastColumn="0" w:noHBand="0" w:noVBand="1"/>
      </w:tblPr>
      <w:tblGrid>
        <w:gridCol w:w="953"/>
        <w:gridCol w:w="3471"/>
        <w:gridCol w:w="3152"/>
      </w:tblGrid>
      <w:tr w:rsidR="00B136C7" w:rsidRPr="00A80D64" w14:paraId="7ED14921" w14:textId="77777777">
        <w:trPr>
          <w:trHeight w:val="230"/>
        </w:trPr>
        <w:tc>
          <w:tcPr>
            <w:tcW w:w="1615" w:type="dxa"/>
            <w:vMerge w:val="restart"/>
          </w:tcPr>
          <w:p w14:paraId="422C3E5A"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Possible Answer</w:t>
            </w:r>
          </w:p>
        </w:tc>
        <w:tc>
          <w:tcPr>
            <w:tcW w:w="3507" w:type="dxa"/>
            <w:shd w:val="clear" w:color="auto" w:fill="FFE599" w:themeFill="accent4" w:themeFillTint="66"/>
          </w:tcPr>
          <w:p w14:paraId="3660E23B"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Timestamp (Timezone is applied)</w:t>
            </w:r>
          </w:p>
        </w:tc>
        <w:tc>
          <w:tcPr>
            <w:tcW w:w="3508" w:type="dxa"/>
            <w:shd w:val="clear" w:color="auto" w:fill="FFE599" w:themeFill="accent4" w:themeFillTint="66"/>
          </w:tcPr>
          <w:p w14:paraId="3DD3BB9D"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Search Keyword</w:t>
            </w:r>
          </w:p>
        </w:tc>
      </w:tr>
      <w:tr w:rsidR="00B136C7" w:rsidRPr="00A80D64" w14:paraId="77CDED5C" w14:textId="77777777">
        <w:trPr>
          <w:trHeight w:val="230"/>
        </w:trPr>
        <w:tc>
          <w:tcPr>
            <w:tcW w:w="1615" w:type="dxa"/>
            <w:vMerge/>
          </w:tcPr>
          <w:p w14:paraId="3DEF61B0"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3507" w:type="dxa"/>
          </w:tcPr>
          <w:p w14:paraId="23836997"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3508" w:type="dxa"/>
          </w:tcPr>
          <w:p w14:paraId="037698BB"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Not Found</w:t>
            </w:r>
          </w:p>
        </w:tc>
      </w:tr>
      <w:tr w:rsidR="00B136C7" w:rsidRPr="00D270B1" w14:paraId="7D197243" w14:textId="77777777">
        <w:tc>
          <w:tcPr>
            <w:tcW w:w="1615" w:type="dxa"/>
          </w:tcPr>
          <w:p w14:paraId="3217E1CD"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Evidence Location</w:t>
            </w:r>
          </w:p>
        </w:tc>
        <w:tc>
          <w:tcPr>
            <w:tcW w:w="7015" w:type="dxa"/>
            <w:gridSpan w:val="2"/>
            <w:vAlign w:val="center"/>
          </w:tcPr>
          <w:p w14:paraId="593E4738" w14:textId="77777777" w:rsidR="00B136C7" w:rsidRPr="00DF6115" w:rsidRDefault="00B136C7">
            <w:pPr>
              <w:pStyle w:val="ListParagraph"/>
              <w:tabs>
                <w:tab w:val="left" w:pos="1800"/>
              </w:tabs>
              <w:ind w:left="0"/>
              <w:rPr>
                <w:rFonts w:ascii="Times New Roman" w:hAnsi="Times New Roman" w:cs="Times New Roman"/>
                <w:sz w:val="20"/>
                <w:szCs w:val="20"/>
                <w:lang w:val="en-US"/>
              </w:rPr>
            </w:pPr>
            <w:r w:rsidRPr="00DF6115">
              <w:rPr>
                <w:rFonts w:ascii="Times New Roman" w:hAnsi="Times New Roman" w:cs="Times New Roman"/>
                <w:sz w:val="20"/>
                <w:szCs w:val="20"/>
                <w:lang w:val="en-US"/>
              </w:rPr>
              <w:t>HKU/Software/Microsoft/Windows/CurrentVersion/Explorer/WordWheelQuery/</w:t>
            </w:r>
          </w:p>
          <w:p w14:paraId="453F0FB4" w14:textId="77777777" w:rsidR="00B136C7" w:rsidRPr="00DF6115" w:rsidRDefault="00B136C7">
            <w:pPr>
              <w:pStyle w:val="ListParagraph"/>
              <w:tabs>
                <w:tab w:val="left" w:pos="1800"/>
              </w:tabs>
              <w:ind w:left="0"/>
              <w:rPr>
                <w:rFonts w:ascii="Times New Roman" w:hAnsi="Times New Roman" w:cs="Times New Roman"/>
                <w:sz w:val="20"/>
                <w:szCs w:val="20"/>
                <w:lang w:val="en-US"/>
              </w:rPr>
            </w:pPr>
          </w:p>
          <w:p w14:paraId="1F4A367F" w14:textId="77777777" w:rsidR="00B136C7" w:rsidRPr="00DF6115" w:rsidRDefault="00B136C7">
            <w:pPr>
              <w:pStyle w:val="ListParagraph"/>
              <w:tabs>
                <w:tab w:val="left" w:pos="1800"/>
              </w:tabs>
              <w:ind w:left="0"/>
              <w:rPr>
                <w:rFonts w:ascii="Times New Roman" w:hAnsi="Times New Roman" w:cs="Times New Roman"/>
                <w:sz w:val="20"/>
                <w:szCs w:val="20"/>
                <w:lang w:val="en-US"/>
              </w:rPr>
            </w:pPr>
            <w:r w:rsidRPr="00DF6115">
              <w:rPr>
                <w:rFonts w:ascii="Times New Roman" w:hAnsi="Times New Roman" w:cs="Times New Roman"/>
                <w:sz w:val="20"/>
                <w:szCs w:val="20"/>
                <w:lang w:val="en-US"/>
              </w:rPr>
              <w:t>HKCU/Software/Microsoft/Search Assistant/ACMru</w:t>
            </w:r>
          </w:p>
        </w:tc>
      </w:tr>
    </w:tbl>
    <w:p w14:paraId="54416328" w14:textId="77777777" w:rsidR="00B136C7" w:rsidRPr="00DF6115" w:rsidRDefault="00B136C7" w:rsidP="00B136C7">
      <w:pPr>
        <w:pStyle w:val="ListParagraph"/>
        <w:tabs>
          <w:tab w:val="left" w:pos="1800"/>
        </w:tabs>
        <w:spacing w:line="360" w:lineRule="auto"/>
        <w:jc w:val="both"/>
        <w:rPr>
          <w:rFonts w:ascii="Times New Roman" w:hAnsi="Times New Roman" w:cs="Times New Roman"/>
          <w:sz w:val="20"/>
          <w:szCs w:val="20"/>
          <w:lang w:val="en-US"/>
        </w:rPr>
      </w:pPr>
    </w:p>
    <w:p w14:paraId="6B85E83E" w14:textId="77777777" w:rsidR="00B136C7" w:rsidRPr="00A80D64" w:rsidRDefault="00B136C7" w:rsidP="00B136C7">
      <w:pPr>
        <w:pStyle w:val="Heading4"/>
        <w:keepNext w:val="0"/>
        <w:keepLines w:val="0"/>
        <w:numPr>
          <w:ilvl w:val="0"/>
          <w:numId w:val="16"/>
        </w:numPr>
        <w:tabs>
          <w:tab w:val="left" w:pos="1800"/>
        </w:tabs>
        <w:spacing w:before="0" w:line="360" w:lineRule="auto"/>
        <w:contextualSpacing/>
        <w:jc w:val="both"/>
        <w:rPr>
          <w:rFonts w:ascii="Times New Roman" w:hAnsi="Times New Roman" w:cs="Times New Roman"/>
          <w:sz w:val="20"/>
          <w:szCs w:val="20"/>
          <w:lang w:val="en-US"/>
        </w:rPr>
      </w:pPr>
      <w:r w:rsidRPr="00A80D64">
        <w:rPr>
          <w:rFonts w:ascii="Times New Roman" w:hAnsi="Times New Roman" w:cs="Times New Roman"/>
          <w:sz w:val="20"/>
          <w:szCs w:val="20"/>
          <w:lang w:val="en-US"/>
        </w:rPr>
        <w:t>What application was used for e-mail communication?</w:t>
      </w:r>
    </w:p>
    <w:tbl>
      <w:tblPr>
        <w:tblStyle w:val="TableGrid"/>
        <w:tblW w:w="0" w:type="auto"/>
        <w:tblInd w:w="720" w:type="dxa"/>
        <w:tblLook w:val="04A0" w:firstRow="1" w:lastRow="0" w:firstColumn="1" w:lastColumn="0" w:noHBand="0" w:noVBand="1"/>
      </w:tblPr>
      <w:tblGrid>
        <w:gridCol w:w="1315"/>
        <w:gridCol w:w="6261"/>
      </w:tblGrid>
      <w:tr w:rsidR="00B136C7" w:rsidRPr="00A80D64" w14:paraId="20174385" w14:textId="77777777">
        <w:tc>
          <w:tcPr>
            <w:tcW w:w="1615" w:type="dxa"/>
          </w:tcPr>
          <w:p w14:paraId="0B2B9640"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Possible Answer</w:t>
            </w:r>
          </w:p>
        </w:tc>
        <w:tc>
          <w:tcPr>
            <w:tcW w:w="7015" w:type="dxa"/>
          </w:tcPr>
          <w:p w14:paraId="222FD551"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Mozilla Thunderbird 2.0</w:t>
            </w:r>
          </w:p>
        </w:tc>
      </w:tr>
      <w:tr w:rsidR="00B136C7" w:rsidRPr="00D270B1" w14:paraId="4689497B" w14:textId="77777777">
        <w:tc>
          <w:tcPr>
            <w:tcW w:w="1615" w:type="dxa"/>
          </w:tcPr>
          <w:p w14:paraId="3785F68C"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Evidence Location</w:t>
            </w:r>
          </w:p>
        </w:tc>
        <w:tc>
          <w:tcPr>
            <w:tcW w:w="7015" w:type="dxa"/>
            <w:vAlign w:val="center"/>
          </w:tcPr>
          <w:p w14:paraId="2950194D" w14:textId="77777777" w:rsidR="00B136C7" w:rsidRPr="00DF6115" w:rsidRDefault="00B136C7">
            <w:pPr>
              <w:pStyle w:val="ListParagraph"/>
              <w:tabs>
                <w:tab w:val="left" w:pos="1800"/>
              </w:tabs>
              <w:ind w:left="0"/>
              <w:rPr>
                <w:rFonts w:ascii="Times New Roman" w:hAnsi="Times New Roman" w:cs="Times New Roman"/>
                <w:sz w:val="20"/>
                <w:szCs w:val="20"/>
                <w:lang w:val="en-US"/>
              </w:rPr>
            </w:pPr>
            <w:r w:rsidRPr="00DF6115">
              <w:rPr>
                <w:rFonts w:ascii="Times New Roman" w:hAnsi="Times New Roman" w:cs="Times New Roman"/>
                <w:sz w:val="20"/>
                <w:szCs w:val="20"/>
                <w:lang w:val="en-US"/>
              </w:rPr>
              <w:t>C:/Program Files/Mozilla Thunderbird</w:t>
            </w:r>
            <w:r w:rsidRPr="00DF6115">
              <w:rPr>
                <w:rFonts w:ascii="Times New Roman" w:hAnsi="Times New Roman" w:cs="Times New Roman"/>
                <w:sz w:val="20"/>
                <w:szCs w:val="20"/>
                <w:lang w:val="en-US"/>
              </w:rPr>
              <w:br/>
              <w:t xml:space="preserve">HKLM/SOFTWARE/Clients/Mail/Mozilla/shell/open/command </w:t>
            </w:r>
          </w:p>
          <w:p w14:paraId="00E75A8B" w14:textId="77777777" w:rsidR="00B136C7" w:rsidRPr="00DF6115" w:rsidRDefault="00B136C7">
            <w:pPr>
              <w:pStyle w:val="ListParagraph"/>
              <w:tabs>
                <w:tab w:val="left" w:pos="1800"/>
              </w:tabs>
              <w:ind w:left="0"/>
              <w:rPr>
                <w:rFonts w:ascii="Times New Roman" w:hAnsi="Times New Roman" w:cs="Times New Roman"/>
                <w:sz w:val="20"/>
                <w:szCs w:val="20"/>
                <w:lang w:val="en-US"/>
              </w:rPr>
            </w:pPr>
            <w:r w:rsidRPr="00DF6115">
              <w:rPr>
                <w:rFonts w:ascii="Times New Roman" w:hAnsi="Times New Roman" w:cs="Times New Roman"/>
                <w:sz w:val="20"/>
                <w:szCs w:val="20"/>
                <w:lang w:val="en-US"/>
              </w:rPr>
              <w:t>HKLM/SOFTWARE/Clients/Mail/Mozilla Thunderbird</w:t>
            </w:r>
          </w:p>
        </w:tc>
      </w:tr>
    </w:tbl>
    <w:p w14:paraId="1BD4DC5D" w14:textId="77777777" w:rsidR="00B136C7" w:rsidRPr="00DF6115" w:rsidRDefault="00B136C7" w:rsidP="00B136C7">
      <w:pPr>
        <w:pStyle w:val="ListParagraph"/>
        <w:tabs>
          <w:tab w:val="left" w:pos="1800"/>
        </w:tabs>
        <w:spacing w:line="360" w:lineRule="auto"/>
        <w:jc w:val="both"/>
        <w:rPr>
          <w:rFonts w:ascii="Times New Roman" w:hAnsi="Times New Roman" w:cs="Times New Roman"/>
          <w:sz w:val="20"/>
          <w:szCs w:val="20"/>
          <w:lang w:val="en-US"/>
        </w:rPr>
      </w:pPr>
    </w:p>
    <w:p w14:paraId="50169135" w14:textId="77777777" w:rsidR="00B136C7" w:rsidRPr="00A80D64" w:rsidRDefault="00B136C7" w:rsidP="00B136C7">
      <w:pPr>
        <w:pStyle w:val="Heading4"/>
        <w:keepNext w:val="0"/>
        <w:keepLines w:val="0"/>
        <w:numPr>
          <w:ilvl w:val="0"/>
          <w:numId w:val="16"/>
        </w:numPr>
        <w:tabs>
          <w:tab w:val="left" w:pos="1800"/>
        </w:tabs>
        <w:spacing w:before="0" w:line="360" w:lineRule="auto"/>
        <w:contextualSpacing/>
        <w:jc w:val="both"/>
        <w:rPr>
          <w:rFonts w:ascii="Times New Roman" w:hAnsi="Times New Roman" w:cs="Times New Roman"/>
          <w:sz w:val="20"/>
          <w:szCs w:val="20"/>
          <w:lang w:val="en-US"/>
        </w:rPr>
      </w:pPr>
      <w:r w:rsidRPr="00A80D64">
        <w:rPr>
          <w:rFonts w:ascii="Times New Roman" w:hAnsi="Times New Roman" w:cs="Times New Roman"/>
          <w:sz w:val="20"/>
          <w:szCs w:val="20"/>
          <w:lang w:val="en-US"/>
        </w:rPr>
        <w:t>Where is the e-mail file located?</w:t>
      </w:r>
    </w:p>
    <w:tbl>
      <w:tblPr>
        <w:tblStyle w:val="TableGrid"/>
        <w:tblW w:w="0" w:type="auto"/>
        <w:tblInd w:w="720" w:type="dxa"/>
        <w:tblLook w:val="04A0" w:firstRow="1" w:lastRow="0" w:firstColumn="1" w:lastColumn="0" w:noHBand="0" w:noVBand="1"/>
      </w:tblPr>
      <w:tblGrid>
        <w:gridCol w:w="628"/>
        <w:gridCol w:w="6948"/>
      </w:tblGrid>
      <w:tr w:rsidR="00B136C7" w:rsidRPr="00BA054F" w14:paraId="39D5BC4E" w14:textId="77777777">
        <w:tc>
          <w:tcPr>
            <w:tcW w:w="551" w:type="dxa"/>
          </w:tcPr>
          <w:p w14:paraId="0CCD8BA7"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Possible Answer</w:t>
            </w:r>
          </w:p>
        </w:tc>
        <w:tc>
          <w:tcPr>
            <w:tcW w:w="7739" w:type="dxa"/>
          </w:tcPr>
          <w:tbl>
            <w:tblPr>
              <w:tblpPr w:leftFromText="45" w:rightFromText="45" w:vertAnchor="text"/>
              <w:tblW w:w="12018" w:type="dxa"/>
              <w:tblCellSpacing w:w="15" w:type="dxa"/>
              <w:tblCellMar>
                <w:top w:w="15" w:type="dxa"/>
                <w:left w:w="15" w:type="dxa"/>
                <w:bottom w:w="15" w:type="dxa"/>
                <w:right w:w="15" w:type="dxa"/>
              </w:tblCellMar>
              <w:tblLook w:val="04A0" w:firstRow="1" w:lastRow="0" w:firstColumn="1" w:lastColumn="0" w:noHBand="0" w:noVBand="1"/>
            </w:tblPr>
            <w:tblGrid>
              <w:gridCol w:w="7513"/>
              <w:gridCol w:w="489"/>
              <w:gridCol w:w="4016"/>
            </w:tblGrid>
            <w:tr w:rsidR="00B136C7" w:rsidRPr="00D270B1" w14:paraId="50609599" w14:textId="77777777">
              <w:trPr>
                <w:tblCellSpacing w:w="15" w:type="dxa"/>
              </w:trPr>
              <w:tc>
                <w:tcPr>
                  <w:tcW w:w="7468" w:type="dxa"/>
                  <w:vAlign w:val="center"/>
                  <w:hideMark/>
                </w:tcPr>
                <w:p w14:paraId="447340A3" w14:textId="77777777" w:rsidR="00B136C7" w:rsidRPr="00DF6115" w:rsidRDefault="00B136C7">
                  <w:pPr>
                    <w:spacing w:after="0" w:line="240" w:lineRule="auto"/>
                    <w:rPr>
                      <w:rFonts w:ascii="Times New Roman" w:hAnsi="Times New Roman" w:cs="Times New Roman"/>
                      <w:sz w:val="20"/>
                      <w:szCs w:val="20"/>
                      <w:lang w:val="en-US"/>
                    </w:rPr>
                  </w:pPr>
                  <w:r w:rsidRPr="00DF6115">
                    <w:rPr>
                      <w:rFonts w:ascii="Times New Roman" w:hAnsi="Times New Roman" w:cs="Times New Roman"/>
                      <w:sz w:val="20"/>
                      <w:szCs w:val="20"/>
                      <w:lang w:val="en-US"/>
                    </w:rPr>
                    <w:t xml:space="preserve"> C:/Users/Charlie/AppData/Thunderbird/Profiles/4zy34x9h.default/Mail/mail.m57.biz</w:t>
                  </w:r>
                </w:p>
              </w:tc>
              <w:tc>
                <w:tcPr>
                  <w:tcW w:w="459" w:type="dxa"/>
                  <w:vAlign w:val="center"/>
                </w:tcPr>
                <w:p w14:paraId="1483852F" w14:textId="77777777" w:rsidR="00B136C7" w:rsidRPr="00DF6115" w:rsidRDefault="00B136C7">
                  <w:pPr>
                    <w:spacing w:after="0" w:line="240" w:lineRule="auto"/>
                    <w:rPr>
                      <w:rFonts w:ascii="Times New Roman" w:hAnsi="Times New Roman" w:cs="Times New Roman"/>
                      <w:sz w:val="20"/>
                      <w:szCs w:val="20"/>
                      <w:lang w:val="en-US"/>
                    </w:rPr>
                  </w:pPr>
                </w:p>
              </w:tc>
              <w:tc>
                <w:tcPr>
                  <w:tcW w:w="3971" w:type="dxa"/>
                  <w:vAlign w:val="center"/>
                </w:tcPr>
                <w:p w14:paraId="149918FE" w14:textId="77777777" w:rsidR="00B136C7" w:rsidRPr="00DF6115" w:rsidRDefault="00B136C7">
                  <w:pPr>
                    <w:spacing w:after="0" w:line="240" w:lineRule="auto"/>
                    <w:rPr>
                      <w:rFonts w:ascii="Times New Roman" w:hAnsi="Times New Roman" w:cs="Times New Roman"/>
                      <w:sz w:val="20"/>
                      <w:szCs w:val="20"/>
                      <w:lang w:val="en-US"/>
                    </w:rPr>
                  </w:pPr>
                </w:p>
              </w:tc>
            </w:tr>
          </w:tbl>
          <w:p w14:paraId="2457F9CE" w14:textId="77777777" w:rsidR="00B136C7" w:rsidRPr="00DF6115" w:rsidRDefault="00B136C7">
            <w:pPr>
              <w:pStyle w:val="ListParagraph"/>
              <w:tabs>
                <w:tab w:val="left" w:pos="1800"/>
              </w:tabs>
              <w:ind w:left="0"/>
              <w:jc w:val="both"/>
              <w:rPr>
                <w:rFonts w:ascii="Times New Roman" w:hAnsi="Times New Roman" w:cs="Times New Roman"/>
                <w:sz w:val="20"/>
                <w:szCs w:val="20"/>
                <w:lang w:val="en-US"/>
              </w:rPr>
            </w:pPr>
            <w:r w:rsidRPr="00DF6115">
              <w:rPr>
                <w:rFonts w:ascii="Times New Roman" w:hAnsi="Times New Roman" w:cs="Times New Roman"/>
                <w:sz w:val="20"/>
                <w:szCs w:val="20"/>
                <w:lang w:val="en-US"/>
              </w:rPr>
              <w:t>C:/Users/Charlie/AppData/Thunderbird/Profiles/4zy34x9h.default/Mail/mail.m57-1.biz</w:t>
            </w:r>
          </w:p>
          <w:p w14:paraId="5E172AE7" w14:textId="77777777" w:rsidR="00B136C7" w:rsidRPr="00DF6115" w:rsidRDefault="00B136C7">
            <w:pPr>
              <w:pStyle w:val="ListParagraph"/>
              <w:tabs>
                <w:tab w:val="left" w:pos="1800"/>
              </w:tabs>
              <w:ind w:left="0"/>
              <w:jc w:val="both"/>
              <w:rPr>
                <w:rFonts w:ascii="Times New Roman" w:hAnsi="Times New Roman" w:cs="Times New Roman"/>
                <w:sz w:val="20"/>
                <w:szCs w:val="20"/>
                <w:lang w:val="en-US"/>
              </w:rPr>
            </w:pPr>
            <w:r w:rsidRPr="00DF6115">
              <w:rPr>
                <w:rFonts w:ascii="Times New Roman" w:hAnsi="Times New Roman" w:cs="Times New Roman"/>
                <w:sz w:val="20"/>
                <w:szCs w:val="20"/>
                <w:lang w:val="en-US"/>
              </w:rPr>
              <w:t>/img_charlie-work-usb-2009-12-11.E01/vol_vol2/Email</w:t>
            </w:r>
          </w:p>
        </w:tc>
      </w:tr>
      <w:tr w:rsidR="00B136C7" w:rsidRPr="00BA054F" w14:paraId="7E14486C" w14:textId="77777777">
        <w:tc>
          <w:tcPr>
            <w:tcW w:w="551" w:type="dxa"/>
          </w:tcPr>
          <w:p w14:paraId="57A5D4C0"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Evidence Location</w:t>
            </w:r>
          </w:p>
        </w:tc>
        <w:tc>
          <w:tcPr>
            <w:tcW w:w="7739" w:type="dxa"/>
            <w:vAlign w:val="center"/>
          </w:tcPr>
          <w:p w14:paraId="0FDFB07B" w14:textId="77777777" w:rsidR="00B136C7" w:rsidRPr="00DF6115" w:rsidRDefault="00B136C7">
            <w:pPr>
              <w:pStyle w:val="ListParagraph"/>
              <w:tabs>
                <w:tab w:val="left" w:pos="1800"/>
              </w:tabs>
              <w:ind w:left="0"/>
              <w:rPr>
                <w:rFonts w:ascii="Times New Roman" w:hAnsi="Times New Roman" w:cs="Times New Roman"/>
                <w:sz w:val="20"/>
                <w:szCs w:val="20"/>
                <w:lang w:val="en-US"/>
              </w:rPr>
            </w:pPr>
            <w:r w:rsidRPr="00DF6115">
              <w:rPr>
                <w:rFonts w:ascii="Times New Roman" w:hAnsi="Times New Roman" w:cs="Times New Roman"/>
                <w:sz w:val="20"/>
                <w:szCs w:val="20"/>
                <w:lang w:val="en-US"/>
              </w:rPr>
              <w:t>C:/Documents and Settings/Charlie/Application Data/Thunderbird/Profiles/4zy34x9h.default/</w:t>
            </w:r>
          </w:p>
          <w:p w14:paraId="13821349" w14:textId="77777777" w:rsidR="00B136C7" w:rsidRPr="00DF6115" w:rsidRDefault="00B136C7">
            <w:pPr>
              <w:pStyle w:val="ListParagraph"/>
              <w:tabs>
                <w:tab w:val="left" w:pos="1800"/>
              </w:tabs>
              <w:ind w:left="0"/>
              <w:rPr>
                <w:rFonts w:ascii="Times New Roman" w:hAnsi="Times New Roman" w:cs="Times New Roman"/>
                <w:sz w:val="20"/>
                <w:szCs w:val="20"/>
                <w:lang w:val="en-US"/>
              </w:rPr>
            </w:pPr>
            <w:r w:rsidRPr="00DF6115">
              <w:rPr>
                <w:rFonts w:ascii="Times New Roman" w:hAnsi="Times New Roman" w:cs="Times New Roman"/>
                <w:sz w:val="20"/>
                <w:szCs w:val="20"/>
                <w:lang w:val="en-US"/>
              </w:rPr>
              <w:t>/img_charlie-work-usb-2009-12-11.E01/vol_vol2/Email</w:t>
            </w:r>
          </w:p>
          <w:p w14:paraId="002A9EA1" w14:textId="77777777" w:rsidR="00B136C7" w:rsidRPr="00DF6115" w:rsidRDefault="00B136C7">
            <w:pPr>
              <w:pStyle w:val="ListParagraph"/>
              <w:tabs>
                <w:tab w:val="left" w:pos="1800"/>
              </w:tabs>
              <w:ind w:left="0"/>
              <w:rPr>
                <w:rFonts w:ascii="Times New Roman" w:hAnsi="Times New Roman" w:cs="Times New Roman"/>
                <w:sz w:val="20"/>
                <w:szCs w:val="20"/>
                <w:lang w:val="en-US"/>
              </w:rPr>
            </w:pPr>
          </w:p>
        </w:tc>
      </w:tr>
    </w:tbl>
    <w:p w14:paraId="6B2B5171" w14:textId="77777777" w:rsidR="00B136C7" w:rsidRPr="00DF6115" w:rsidRDefault="00B136C7" w:rsidP="00B136C7">
      <w:pPr>
        <w:rPr>
          <w:rFonts w:ascii="Times New Roman" w:hAnsi="Times New Roman" w:cs="Times New Roman"/>
          <w:sz w:val="20"/>
          <w:szCs w:val="20"/>
          <w:lang w:val="en-US"/>
        </w:rPr>
      </w:pPr>
    </w:p>
    <w:p w14:paraId="77E04E2A" w14:textId="77777777" w:rsidR="00B136C7" w:rsidRPr="00A80D64" w:rsidRDefault="00B136C7" w:rsidP="00B136C7">
      <w:pPr>
        <w:pStyle w:val="Heading4"/>
        <w:keepNext w:val="0"/>
        <w:keepLines w:val="0"/>
        <w:numPr>
          <w:ilvl w:val="0"/>
          <w:numId w:val="16"/>
        </w:numPr>
        <w:tabs>
          <w:tab w:val="left" w:pos="1800"/>
        </w:tabs>
        <w:spacing w:before="0" w:line="360" w:lineRule="auto"/>
        <w:contextualSpacing/>
        <w:jc w:val="both"/>
        <w:rPr>
          <w:rFonts w:ascii="Times New Roman" w:hAnsi="Times New Roman" w:cs="Times New Roman"/>
          <w:sz w:val="20"/>
          <w:szCs w:val="20"/>
          <w:lang w:val="en-US"/>
        </w:rPr>
      </w:pPr>
      <w:r w:rsidRPr="00A80D64">
        <w:rPr>
          <w:rFonts w:ascii="Times New Roman" w:hAnsi="Times New Roman" w:cs="Times New Roman"/>
          <w:sz w:val="20"/>
          <w:szCs w:val="20"/>
          <w:lang w:val="en-US"/>
        </w:rPr>
        <w:t>What was the e-mail account used by the suspect?</w:t>
      </w:r>
    </w:p>
    <w:tbl>
      <w:tblPr>
        <w:tblStyle w:val="TableGrid"/>
        <w:tblW w:w="0" w:type="auto"/>
        <w:tblInd w:w="720" w:type="dxa"/>
        <w:tblLook w:val="04A0" w:firstRow="1" w:lastRow="0" w:firstColumn="1" w:lastColumn="0" w:noHBand="0" w:noVBand="1"/>
      </w:tblPr>
      <w:tblGrid>
        <w:gridCol w:w="1435"/>
        <w:gridCol w:w="6141"/>
      </w:tblGrid>
      <w:tr w:rsidR="00B136C7" w:rsidRPr="00A80D64" w14:paraId="0D733497" w14:textId="77777777">
        <w:tc>
          <w:tcPr>
            <w:tcW w:w="1615" w:type="dxa"/>
          </w:tcPr>
          <w:p w14:paraId="732393AC"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Possible Answer</w:t>
            </w:r>
          </w:p>
        </w:tc>
        <w:tc>
          <w:tcPr>
            <w:tcW w:w="7015" w:type="dxa"/>
          </w:tcPr>
          <w:p w14:paraId="36E51569" w14:textId="77777777" w:rsidR="00B136C7" w:rsidRPr="00A80D64" w:rsidRDefault="00B136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l-GR"/>
              </w:rPr>
            </w:pPr>
            <w:r w:rsidRPr="00A80D64">
              <w:rPr>
                <w:rFonts w:ascii="Times New Roman" w:eastAsia="Times New Roman" w:hAnsi="Times New Roman" w:cs="Times New Roman"/>
                <w:sz w:val="20"/>
                <w:szCs w:val="20"/>
                <w:lang w:eastAsia="el-GR"/>
              </w:rPr>
              <w:t>charlie@m57.biz</w:t>
            </w:r>
          </w:p>
        </w:tc>
      </w:tr>
      <w:tr w:rsidR="00B136C7" w:rsidRPr="00BA054F" w14:paraId="1FE8AAA0" w14:textId="77777777">
        <w:tc>
          <w:tcPr>
            <w:tcW w:w="1615" w:type="dxa"/>
          </w:tcPr>
          <w:p w14:paraId="17B5375C"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Evidence Location</w:t>
            </w:r>
          </w:p>
        </w:tc>
        <w:tc>
          <w:tcPr>
            <w:tcW w:w="7015" w:type="dxa"/>
            <w:vAlign w:val="center"/>
          </w:tcPr>
          <w:p w14:paraId="1E19883C" w14:textId="77777777" w:rsidR="00B136C7" w:rsidRPr="00DF6115" w:rsidRDefault="00B136C7">
            <w:pPr>
              <w:pStyle w:val="ListParagraph"/>
              <w:tabs>
                <w:tab w:val="left" w:pos="1800"/>
              </w:tabs>
              <w:ind w:left="0"/>
              <w:rPr>
                <w:rFonts w:ascii="Times New Roman" w:hAnsi="Times New Roman" w:cs="Times New Roman"/>
                <w:sz w:val="20"/>
                <w:szCs w:val="20"/>
                <w:lang w:val="en-US"/>
              </w:rPr>
            </w:pPr>
            <w:r w:rsidRPr="00DF6115">
              <w:rPr>
                <w:rFonts w:ascii="Times New Roman" w:hAnsi="Times New Roman" w:cs="Times New Roman"/>
                <w:sz w:val="20"/>
                <w:szCs w:val="20"/>
                <w:lang w:val="en-US"/>
              </w:rPr>
              <w:t>C:/Documents and Settings/Charlie/Application Data/Thunderbird/Profiles/4zy34x9h.default/</w:t>
            </w:r>
          </w:p>
          <w:p w14:paraId="548C2808" w14:textId="77777777" w:rsidR="00B136C7" w:rsidRPr="00DF6115" w:rsidRDefault="00B136C7">
            <w:pPr>
              <w:pStyle w:val="ListParagraph"/>
              <w:tabs>
                <w:tab w:val="left" w:pos="1800"/>
              </w:tabs>
              <w:ind w:left="0"/>
              <w:rPr>
                <w:rFonts w:ascii="Times New Roman" w:hAnsi="Times New Roman" w:cs="Times New Roman"/>
                <w:sz w:val="20"/>
                <w:szCs w:val="20"/>
                <w:lang w:val="en-US"/>
              </w:rPr>
            </w:pPr>
            <w:r w:rsidRPr="00DF6115">
              <w:rPr>
                <w:rFonts w:ascii="Times New Roman" w:hAnsi="Times New Roman" w:cs="Times New Roman"/>
                <w:sz w:val="20"/>
                <w:szCs w:val="20"/>
                <w:lang w:val="en-US"/>
              </w:rPr>
              <w:t>/img_charlie-work-usb-2009-12-11.E01/vol_vol2/Email</w:t>
            </w:r>
          </w:p>
        </w:tc>
      </w:tr>
    </w:tbl>
    <w:p w14:paraId="3BE68F4C" w14:textId="77777777" w:rsidR="00B136C7" w:rsidRPr="00DF6115" w:rsidRDefault="00B136C7" w:rsidP="00B136C7">
      <w:pPr>
        <w:pStyle w:val="ListParagraph"/>
        <w:tabs>
          <w:tab w:val="left" w:pos="4129"/>
        </w:tabs>
        <w:spacing w:line="360" w:lineRule="auto"/>
        <w:jc w:val="both"/>
        <w:rPr>
          <w:rFonts w:ascii="Times New Roman" w:hAnsi="Times New Roman" w:cs="Times New Roman"/>
          <w:sz w:val="20"/>
          <w:szCs w:val="20"/>
          <w:lang w:val="en-US"/>
        </w:rPr>
      </w:pPr>
      <w:r w:rsidRPr="00DF6115">
        <w:rPr>
          <w:rFonts w:ascii="Times New Roman" w:hAnsi="Times New Roman" w:cs="Times New Roman"/>
          <w:sz w:val="20"/>
          <w:szCs w:val="20"/>
          <w:lang w:val="en-US"/>
        </w:rPr>
        <w:tab/>
      </w:r>
    </w:p>
    <w:p w14:paraId="171421EA" w14:textId="77777777" w:rsidR="00B136C7" w:rsidRPr="00A80D64" w:rsidRDefault="00B136C7" w:rsidP="00B136C7">
      <w:pPr>
        <w:pStyle w:val="Heading4"/>
        <w:keepNext w:val="0"/>
        <w:keepLines w:val="0"/>
        <w:numPr>
          <w:ilvl w:val="0"/>
          <w:numId w:val="16"/>
        </w:numPr>
        <w:tabs>
          <w:tab w:val="left" w:pos="1800"/>
        </w:tabs>
        <w:spacing w:before="0" w:line="360" w:lineRule="auto"/>
        <w:contextualSpacing/>
        <w:jc w:val="both"/>
        <w:rPr>
          <w:rFonts w:ascii="Times New Roman" w:hAnsi="Times New Roman" w:cs="Times New Roman"/>
          <w:sz w:val="20"/>
          <w:szCs w:val="20"/>
          <w:lang w:val="en-US"/>
        </w:rPr>
      </w:pPr>
      <w:r w:rsidRPr="00A80D64">
        <w:rPr>
          <w:rFonts w:ascii="Times New Roman" w:hAnsi="Times New Roman" w:cs="Times New Roman"/>
          <w:sz w:val="20"/>
          <w:szCs w:val="20"/>
          <w:lang w:val="en-US"/>
        </w:rPr>
        <w:t>List all e-mails of the suspect. If possible, identify deleted e-mails.</w:t>
      </w:r>
    </w:p>
    <w:p w14:paraId="7A65D689" w14:textId="77777777" w:rsidR="00B136C7" w:rsidRPr="00DF6115" w:rsidRDefault="00B136C7" w:rsidP="00B136C7">
      <w:pPr>
        <w:pStyle w:val="ListParagraph"/>
        <w:tabs>
          <w:tab w:val="left" w:pos="1800"/>
        </w:tabs>
        <w:spacing w:line="360" w:lineRule="auto"/>
        <w:jc w:val="both"/>
        <w:rPr>
          <w:rFonts w:ascii="Times New Roman" w:hAnsi="Times New Roman" w:cs="Times New Roman"/>
          <w:sz w:val="20"/>
          <w:szCs w:val="20"/>
          <w:lang w:val="en-US"/>
        </w:rPr>
      </w:pPr>
      <w:r w:rsidRPr="00DF6115">
        <w:rPr>
          <w:rFonts w:ascii="Times New Roman" w:hAnsi="Times New Roman" w:cs="Times New Roman"/>
          <w:sz w:val="20"/>
          <w:szCs w:val="20"/>
          <w:lang w:val="en-US"/>
        </w:rPr>
        <w:t xml:space="preserve">(You can identify the following items: </w:t>
      </w:r>
      <w:r w:rsidRPr="00DF6115">
        <w:rPr>
          <w:rFonts w:ascii="Times New Roman" w:hAnsi="Times New Roman" w:cs="Times New Roman"/>
          <w:i/>
          <w:sz w:val="20"/>
          <w:szCs w:val="20"/>
          <w:lang w:val="en-US"/>
        </w:rPr>
        <w:t>Timestamp</w:t>
      </w:r>
      <w:r w:rsidRPr="00DF6115">
        <w:rPr>
          <w:rFonts w:ascii="Times New Roman" w:hAnsi="Times New Roman" w:cs="Times New Roman"/>
          <w:sz w:val="20"/>
          <w:szCs w:val="20"/>
          <w:lang w:val="en-US"/>
        </w:rPr>
        <w:t xml:space="preserve">, </w:t>
      </w:r>
      <w:r w:rsidRPr="00DF6115">
        <w:rPr>
          <w:rFonts w:ascii="Times New Roman" w:hAnsi="Times New Roman" w:cs="Times New Roman"/>
          <w:i/>
          <w:sz w:val="20"/>
          <w:szCs w:val="20"/>
          <w:lang w:val="en-US"/>
        </w:rPr>
        <w:t>From</w:t>
      </w:r>
      <w:r w:rsidRPr="00DF6115">
        <w:rPr>
          <w:rFonts w:ascii="Times New Roman" w:hAnsi="Times New Roman" w:cs="Times New Roman"/>
          <w:sz w:val="20"/>
          <w:szCs w:val="20"/>
          <w:lang w:val="en-US"/>
        </w:rPr>
        <w:t xml:space="preserve">, </w:t>
      </w:r>
      <w:r w:rsidRPr="00DF6115">
        <w:rPr>
          <w:rFonts w:ascii="Times New Roman" w:hAnsi="Times New Roman" w:cs="Times New Roman"/>
          <w:i/>
          <w:sz w:val="20"/>
          <w:szCs w:val="20"/>
          <w:lang w:val="en-US"/>
        </w:rPr>
        <w:t>To</w:t>
      </w:r>
      <w:r w:rsidRPr="00DF6115">
        <w:rPr>
          <w:rFonts w:ascii="Times New Roman" w:hAnsi="Times New Roman" w:cs="Times New Roman"/>
          <w:sz w:val="20"/>
          <w:szCs w:val="20"/>
          <w:lang w:val="en-US"/>
        </w:rPr>
        <w:t xml:space="preserve">, </w:t>
      </w:r>
      <w:r w:rsidRPr="00DF6115">
        <w:rPr>
          <w:rFonts w:ascii="Times New Roman" w:hAnsi="Times New Roman" w:cs="Times New Roman"/>
          <w:i/>
          <w:sz w:val="20"/>
          <w:szCs w:val="20"/>
          <w:lang w:val="en-US"/>
        </w:rPr>
        <w:t>Subject</w:t>
      </w:r>
      <w:r w:rsidRPr="00DF6115">
        <w:rPr>
          <w:rFonts w:ascii="Times New Roman" w:hAnsi="Times New Roman" w:cs="Times New Roman"/>
          <w:sz w:val="20"/>
          <w:szCs w:val="20"/>
          <w:lang w:val="en-US"/>
        </w:rPr>
        <w:t xml:space="preserve">, </w:t>
      </w:r>
      <w:r w:rsidRPr="00DF6115">
        <w:rPr>
          <w:rFonts w:ascii="Times New Roman" w:hAnsi="Times New Roman" w:cs="Times New Roman"/>
          <w:i/>
          <w:sz w:val="20"/>
          <w:szCs w:val="20"/>
          <w:lang w:val="en-US"/>
        </w:rPr>
        <w:t>Body</w:t>
      </w:r>
      <w:r w:rsidRPr="00DF6115">
        <w:rPr>
          <w:rFonts w:ascii="Times New Roman" w:hAnsi="Times New Roman" w:cs="Times New Roman"/>
          <w:sz w:val="20"/>
          <w:szCs w:val="20"/>
          <w:lang w:val="en-US"/>
        </w:rPr>
        <w:t xml:space="preserve">, and </w:t>
      </w:r>
      <w:r w:rsidRPr="00DF6115">
        <w:rPr>
          <w:rFonts w:ascii="Times New Roman" w:hAnsi="Times New Roman" w:cs="Times New Roman"/>
          <w:i/>
          <w:sz w:val="20"/>
          <w:szCs w:val="20"/>
          <w:lang w:val="en-US"/>
        </w:rPr>
        <w:t>Attachment</w:t>
      </w:r>
      <w:r w:rsidRPr="00DF6115">
        <w:rPr>
          <w:rFonts w:ascii="Times New Roman" w:hAnsi="Times New Roman" w:cs="Times New Roman"/>
          <w:sz w:val="20"/>
          <w:szCs w:val="20"/>
          <w:lang w:val="en-US"/>
        </w:rPr>
        <w:t>)</w:t>
      </w:r>
    </w:p>
    <w:p w14:paraId="2FE43F61" w14:textId="77777777" w:rsidR="00B136C7" w:rsidRPr="00DF6115" w:rsidRDefault="00B136C7" w:rsidP="00B136C7">
      <w:pPr>
        <w:pStyle w:val="ListParagraph"/>
        <w:tabs>
          <w:tab w:val="left" w:pos="1800"/>
        </w:tabs>
        <w:spacing w:line="360" w:lineRule="auto"/>
        <w:jc w:val="both"/>
        <w:rPr>
          <w:rFonts w:ascii="Times New Roman" w:hAnsi="Times New Roman" w:cs="Times New Roman"/>
          <w:sz w:val="20"/>
          <w:szCs w:val="20"/>
          <w:lang w:val="en-US"/>
        </w:rPr>
      </w:pPr>
      <w:r w:rsidRPr="00DF6115">
        <w:rPr>
          <w:rFonts w:ascii="Times New Roman" w:hAnsi="Times New Roman" w:cs="Times New Roman"/>
          <w:sz w:val="20"/>
          <w:szCs w:val="20"/>
          <w:lang w:val="en-US"/>
        </w:rPr>
        <w:t>[Hint: just examine the OST file only.]</w:t>
      </w:r>
    </w:p>
    <w:tbl>
      <w:tblPr>
        <w:tblStyle w:val="TableGrid"/>
        <w:tblW w:w="8630" w:type="dxa"/>
        <w:tblInd w:w="720" w:type="dxa"/>
        <w:tblLayout w:type="fixed"/>
        <w:tblLook w:val="04A0" w:firstRow="1" w:lastRow="0" w:firstColumn="1" w:lastColumn="0" w:noHBand="0" w:noVBand="1"/>
      </w:tblPr>
      <w:tblGrid>
        <w:gridCol w:w="1165"/>
        <w:gridCol w:w="1530"/>
        <w:gridCol w:w="1170"/>
        <w:gridCol w:w="4765"/>
      </w:tblGrid>
      <w:tr w:rsidR="00B136C7" w:rsidRPr="00A80D64" w14:paraId="447310C1" w14:textId="77777777">
        <w:trPr>
          <w:trHeight w:val="23"/>
        </w:trPr>
        <w:tc>
          <w:tcPr>
            <w:tcW w:w="1165" w:type="dxa"/>
            <w:vMerge w:val="restart"/>
          </w:tcPr>
          <w:p w14:paraId="62603E95" w14:textId="77777777" w:rsidR="00B136C7" w:rsidRPr="00DF6115" w:rsidRDefault="00B136C7">
            <w:pPr>
              <w:pStyle w:val="ListParagraph"/>
              <w:tabs>
                <w:tab w:val="left" w:pos="1800"/>
              </w:tabs>
              <w:ind w:left="0"/>
              <w:jc w:val="both"/>
              <w:rPr>
                <w:rFonts w:ascii="Times New Roman" w:hAnsi="Times New Roman" w:cs="Times New Roman"/>
                <w:sz w:val="20"/>
                <w:szCs w:val="20"/>
                <w:lang w:val="en-US"/>
              </w:rPr>
            </w:pPr>
            <w:r w:rsidRPr="00DF6115">
              <w:rPr>
                <w:rFonts w:ascii="Times New Roman" w:hAnsi="Times New Roman" w:cs="Times New Roman"/>
                <w:sz w:val="20"/>
                <w:szCs w:val="20"/>
                <w:lang w:val="en-US"/>
              </w:rPr>
              <w:t>Possible Answer</w:t>
            </w:r>
          </w:p>
          <w:p w14:paraId="214DCBDF" w14:textId="77777777" w:rsidR="00B136C7" w:rsidRPr="00DF6115" w:rsidRDefault="00B136C7">
            <w:pPr>
              <w:pStyle w:val="ListParagraph"/>
              <w:tabs>
                <w:tab w:val="left" w:pos="1800"/>
              </w:tabs>
              <w:ind w:left="0"/>
              <w:jc w:val="both"/>
              <w:rPr>
                <w:rFonts w:ascii="Times New Roman" w:hAnsi="Times New Roman" w:cs="Times New Roman"/>
                <w:sz w:val="20"/>
                <w:szCs w:val="20"/>
                <w:lang w:val="en-US"/>
              </w:rPr>
            </w:pPr>
          </w:p>
          <w:p w14:paraId="4092F983" w14:textId="77777777" w:rsidR="00B136C7" w:rsidRPr="00DF6115" w:rsidRDefault="00B136C7">
            <w:pPr>
              <w:pStyle w:val="ListParagraph"/>
              <w:tabs>
                <w:tab w:val="left" w:pos="1800"/>
              </w:tabs>
              <w:ind w:left="0"/>
              <w:jc w:val="both"/>
              <w:rPr>
                <w:rFonts w:ascii="Times New Roman" w:hAnsi="Times New Roman" w:cs="Times New Roman"/>
                <w:sz w:val="20"/>
                <w:szCs w:val="20"/>
                <w:lang w:val="en-US"/>
              </w:rPr>
            </w:pPr>
          </w:p>
          <w:p w14:paraId="617AE5B6" w14:textId="77777777" w:rsidR="00B136C7" w:rsidRPr="00DF6115" w:rsidRDefault="00B136C7">
            <w:pPr>
              <w:pStyle w:val="ListParagraph"/>
              <w:tabs>
                <w:tab w:val="left" w:pos="1800"/>
              </w:tabs>
              <w:ind w:left="0"/>
              <w:jc w:val="both"/>
              <w:rPr>
                <w:rFonts w:ascii="Times New Roman" w:hAnsi="Times New Roman" w:cs="Times New Roman"/>
                <w:sz w:val="20"/>
                <w:szCs w:val="20"/>
                <w:lang w:val="en-US"/>
              </w:rPr>
            </w:pPr>
            <w:r w:rsidRPr="00DF6115">
              <w:rPr>
                <w:rFonts w:ascii="Times New Roman" w:hAnsi="Times New Roman" w:cs="Times New Roman"/>
                <w:sz w:val="20"/>
                <w:szCs w:val="20"/>
                <w:lang w:val="en-US"/>
              </w:rPr>
              <w:t>(</w:t>
            </w:r>
            <w:r w:rsidRPr="00DF6115">
              <w:rPr>
                <w:rFonts w:ascii="Times New Roman" w:hAnsi="Times New Roman" w:cs="Times New Roman"/>
                <w:sz w:val="20"/>
                <w:szCs w:val="20"/>
                <w:u w:val="single"/>
                <w:lang w:val="en-US"/>
              </w:rPr>
              <w:t>Timezone is applied</w:t>
            </w:r>
            <w:r w:rsidRPr="00DF6115">
              <w:rPr>
                <w:rFonts w:ascii="Times New Roman" w:hAnsi="Times New Roman" w:cs="Times New Roman"/>
                <w:sz w:val="20"/>
                <w:szCs w:val="20"/>
                <w:lang w:val="en-US"/>
              </w:rPr>
              <w:t>)</w:t>
            </w:r>
          </w:p>
        </w:tc>
        <w:tc>
          <w:tcPr>
            <w:tcW w:w="1530" w:type="dxa"/>
            <w:shd w:val="clear" w:color="auto" w:fill="FFE599" w:themeFill="accent4" w:themeFillTint="66"/>
          </w:tcPr>
          <w:p w14:paraId="42CB7020"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lastRenderedPageBreak/>
              <w:t>Timestamp</w:t>
            </w:r>
          </w:p>
        </w:tc>
        <w:tc>
          <w:tcPr>
            <w:tcW w:w="5935" w:type="dxa"/>
            <w:gridSpan w:val="2"/>
            <w:shd w:val="clear" w:color="auto" w:fill="FFE599" w:themeFill="accent4" w:themeFillTint="66"/>
          </w:tcPr>
          <w:p w14:paraId="119962E1"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E-Mail Communication</w:t>
            </w:r>
          </w:p>
        </w:tc>
      </w:tr>
      <w:tr w:rsidR="00B136C7" w:rsidRPr="00A80D64" w14:paraId="43926C84" w14:textId="77777777">
        <w:trPr>
          <w:trHeight w:val="62"/>
        </w:trPr>
        <w:tc>
          <w:tcPr>
            <w:tcW w:w="1165" w:type="dxa"/>
            <w:vMerge/>
          </w:tcPr>
          <w:p w14:paraId="0D568CBD"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val="restart"/>
          </w:tcPr>
          <w:p w14:paraId="4C61F338"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2009-11-16 11:02:37 PST</w:t>
            </w:r>
          </w:p>
        </w:tc>
        <w:tc>
          <w:tcPr>
            <w:tcW w:w="1170" w:type="dxa"/>
            <w:shd w:val="clear" w:color="auto" w:fill="D9E2F3" w:themeFill="accent1" w:themeFillTint="33"/>
          </w:tcPr>
          <w:p w14:paraId="64BC8CE6"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Source</w:t>
            </w:r>
          </w:p>
        </w:tc>
        <w:tc>
          <w:tcPr>
            <w:tcW w:w="4765" w:type="dxa"/>
          </w:tcPr>
          <w:p w14:paraId="3076406D"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[Inbox]</w:t>
            </w:r>
          </w:p>
        </w:tc>
      </w:tr>
      <w:tr w:rsidR="00B136C7" w:rsidRPr="00A80D64" w14:paraId="1C4F2E58" w14:textId="77777777">
        <w:trPr>
          <w:trHeight w:val="62"/>
        </w:trPr>
        <w:tc>
          <w:tcPr>
            <w:tcW w:w="1165" w:type="dxa"/>
            <w:vMerge/>
          </w:tcPr>
          <w:p w14:paraId="6359D267"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07E99A14"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27C8B0E2"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 xml:space="preserve">From </w:t>
            </w:r>
            <w:r w:rsidRPr="00A80D64">
              <w:rPr>
                <w:rFonts w:ascii="Times New Roman" w:hAnsi="Times New Roman" w:cs="Times New Roman"/>
                <w:sz w:val="20"/>
                <w:szCs w:val="20"/>
              </w:rPr>
              <w:sym w:font="Wingdings" w:char="F0E0"/>
            </w:r>
            <w:r w:rsidRPr="00A80D64">
              <w:rPr>
                <w:rFonts w:ascii="Times New Roman" w:hAnsi="Times New Roman" w:cs="Times New Roman"/>
                <w:sz w:val="20"/>
                <w:szCs w:val="20"/>
              </w:rPr>
              <w:t xml:space="preserve"> To</w:t>
            </w:r>
          </w:p>
        </w:tc>
        <w:tc>
          <w:tcPr>
            <w:tcW w:w="4765" w:type="dxa"/>
          </w:tcPr>
          <w:p w14:paraId="593689BE" w14:textId="77777777" w:rsidR="00B136C7" w:rsidRPr="00A80D64" w:rsidRDefault="00000000">
            <w:pPr>
              <w:pStyle w:val="ListParagraph"/>
              <w:tabs>
                <w:tab w:val="left" w:pos="1800"/>
              </w:tabs>
              <w:ind w:left="0"/>
              <w:jc w:val="both"/>
              <w:rPr>
                <w:rFonts w:ascii="Times New Roman" w:hAnsi="Times New Roman" w:cs="Times New Roman"/>
                <w:sz w:val="20"/>
                <w:szCs w:val="20"/>
              </w:rPr>
            </w:pPr>
            <w:hyperlink r:id="rId64" w:history="1">
              <w:r w:rsidR="00B136C7" w:rsidRPr="00A80D64">
                <w:rPr>
                  <w:rStyle w:val="Hyperlink"/>
                  <w:rFonts w:ascii="Times New Roman" w:hAnsi="Times New Roman" w:cs="Times New Roman"/>
                  <w:sz w:val="20"/>
                  <w:szCs w:val="20"/>
                </w:rPr>
                <w:t>pat@m57.biz</w:t>
              </w:r>
            </w:hyperlink>
            <w:r w:rsidR="00B136C7" w:rsidRPr="00A80D64">
              <w:rPr>
                <w:rFonts w:ascii="Times New Roman" w:hAnsi="Times New Roman" w:cs="Times New Roman"/>
                <w:sz w:val="20"/>
                <w:szCs w:val="20"/>
              </w:rPr>
              <w:t xml:space="preserve"> </w:t>
            </w:r>
            <w:r w:rsidR="00B136C7" w:rsidRPr="00A80D64">
              <w:rPr>
                <w:rFonts w:ascii="Times New Roman" w:hAnsi="Times New Roman" w:cs="Times New Roman"/>
                <w:sz w:val="20"/>
                <w:szCs w:val="20"/>
              </w:rPr>
              <w:sym w:font="Wingdings" w:char="F0E0"/>
            </w:r>
            <w:r w:rsidR="00B136C7" w:rsidRPr="00A80D64">
              <w:rPr>
                <w:rFonts w:ascii="Times New Roman" w:hAnsi="Times New Roman" w:cs="Times New Roman"/>
                <w:sz w:val="20"/>
                <w:szCs w:val="20"/>
              </w:rPr>
              <w:t xml:space="preserve"> </w:t>
            </w:r>
            <w:hyperlink r:id="rId65" w:history="1">
              <w:r w:rsidR="00B136C7" w:rsidRPr="00A80D64">
                <w:rPr>
                  <w:rStyle w:val="Hyperlink"/>
                  <w:rFonts w:ascii="Times New Roman" w:hAnsi="Times New Roman" w:cs="Times New Roman"/>
                  <w:sz w:val="20"/>
                  <w:szCs w:val="20"/>
                </w:rPr>
                <w:t>charlie@m57.biz</w:t>
              </w:r>
            </w:hyperlink>
            <w:r w:rsidR="00B136C7" w:rsidRPr="00A80D64">
              <w:rPr>
                <w:rFonts w:ascii="Times New Roman" w:hAnsi="Times New Roman" w:cs="Times New Roman"/>
                <w:sz w:val="20"/>
                <w:szCs w:val="20"/>
              </w:rPr>
              <w:t xml:space="preserve">, </w:t>
            </w:r>
            <w:hyperlink r:id="rId66" w:history="1">
              <w:r w:rsidR="00B136C7" w:rsidRPr="00A80D64">
                <w:rPr>
                  <w:rStyle w:val="Hyperlink"/>
                  <w:rFonts w:ascii="Times New Roman" w:hAnsi="Times New Roman" w:cs="Times New Roman"/>
                  <w:sz w:val="20"/>
                  <w:szCs w:val="20"/>
                </w:rPr>
                <w:t>jo@m57.biz</w:t>
              </w:r>
            </w:hyperlink>
            <w:r w:rsidR="00B136C7" w:rsidRPr="00A80D64">
              <w:rPr>
                <w:rFonts w:ascii="Times New Roman" w:hAnsi="Times New Roman" w:cs="Times New Roman"/>
                <w:sz w:val="20"/>
                <w:szCs w:val="20"/>
              </w:rPr>
              <w:t xml:space="preserve">, </w:t>
            </w:r>
            <w:hyperlink r:id="rId67" w:history="1">
              <w:r w:rsidR="00B136C7" w:rsidRPr="00A80D64">
                <w:rPr>
                  <w:rStyle w:val="Hyperlink"/>
                  <w:rFonts w:ascii="Times New Roman" w:hAnsi="Times New Roman" w:cs="Times New Roman"/>
                  <w:sz w:val="20"/>
                  <w:szCs w:val="20"/>
                </w:rPr>
                <w:t>terry@m57.biz</w:t>
              </w:r>
            </w:hyperlink>
          </w:p>
        </w:tc>
      </w:tr>
      <w:tr w:rsidR="00B136C7" w:rsidRPr="00A80D64" w14:paraId="5527C089" w14:textId="77777777">
        <w:trPr>
          <w:trHeight w:val="62"/>
        </w:trPr>
        <w:tc>
          <w:tcPr>
            <w:tcW w:w="1165" w:type="dxa"/>
            <w:vMerge/>
          </w:tcPr>
          <w:p w14:paraId="24B1A429"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4DF38997"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12F257C0"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Subject</w:t>
            </w:r>
          </w:p>
        </w:tc>
        <w:tc>
          <w:tcPr>
            <w:tcW w:w="4765" w:type="dxa"/>
          </w:tcPr>
          <w:p w14:paraId="761D17D2"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WELCOME TO THE COMPANY!</w:t>
            </w:r>
          </w:p>
        </w:tc>
      </w:tr>
      <w:tr w:rsidR="00B136C7" w:rsidRPr="00A80D64" w14:paraId="32B79602" w14:textId="77777777">
        <w:trPr>
          <w:trHeight w:val="62"/>
        </w:trPr>
        <w:tc>
          <w:tcPr>
            <w:tcW w:w="1165" w:type="dxa"/>
            <w:vMerge/>
          </w:tcPr>
          <w:p w14:paraId="71121B50"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5EAEBA35"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702A5DB1"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Body</w:t>
            </w:r>
          </w:p>
        </w:tc>
        <w:tc>
          <w:tcPr>
            <w:tcW w:w="4765" w:type="dxa"/>
          </w:tcPr>
          <w:p w14:paraId="2459325C"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Dear Team,</w:t>
            </w:r>
          </w:p>
          <w:p w14:paraId="0CEDABFF"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 </w:t>
            </w:r>
          </w:p>
          <w:p w14:paraId="14EC0E6F"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I am extremely excited to take this opportunity to welcome you all to the M57.biz family.  It has been a dream of mine to open a business that provides an innovative service to companies, inventors, as well as investors.</w:t>
            </w:r>
          </w:p>
          <w:p w14:paraId="3EF28606"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 </w:t>
            </w:r>
          </w:p>
          <w:p w14:paraId="790C7BE1"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I look forward to all of your great work in your future assignments and I can't wait to get to know each of you a little more.  Please feel free to send me any questions, concerns, or comments.</w:t>
            </w:r>
          </w:p>
          <w:p w14:paraId="6EF94F8F"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 </w:t>
            </w:r>
          </w:p>
          <w:p w14:paraId="6D6E25A5"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Regards,</w:t>
            </w:r>
          </w:p>
          <w:p w14:paraId="35A71F28"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 </w:t>
            </w:r>
          </w:p>
          <w:p w14:paraId="676310E1"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Pat McGoo</w:t>
            </w:r>
          </w:p>
          <w:p w14:paraId="5E8B6F4A"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 </w:t>
            </w:r>
          </w:p>
          <w:p w14:paraId="263944C6"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CEO, M57.biz</w:t>
            </w:r>
          </w:p>
          <w:p w14:paraId="7E102011"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 </w:t>
            </w:r>
          </w:p>
          <w:p w14:paraId="4BAB1899" w14:textId="77777777" w:rsidR="00B136C7" w:rsidRPr="00A80D64" w:rsidRDefault="00B136C7">
            <w:pPr>
              <w:shd w:val="clear" w:color="auto" w:fill="FFFFFF"/>
              <w:rPr>
                <w:rFonts w:ascii="Times New Roman" w:eastAsia="Times New Roman" w:hAnsi="Times New Roman" w:cs="Times New Roman"/>
                <w:color w:val="000000"/>
                <w:sz w:val="20"/>
                <w:szCs w:val="20"/>
                <w:lang w:eastAsia="el-GR"/>
              </w:rPr>
            </w:pPr>
            <w:r w:rsidRPr="00A80D64">
              <w:rPr>
                <w:rFonts w:ascii="Times New Roman" w:eastAsia="Times New Roman" w:hAnsi="Times New Roman" w:cs="Times New Roman"/>
                <w:color w:val="000000"/>
                <w:sz w:val="20"/>
                <w:szCs w:val="20"/>
                <w:lang w:eastAsia="el-GR"/>
              </w:rPr>
              <w:t>pat@m57.biz</w:t>
            </w:r>
          </w:p>
          <w:p w14:paraId="7DDB7920" w14:textId="77777777" w:rsidR="00B136C7" w:rsidRPr="00A80D64" w:rsidRDefault="00B136C7">
            <w:pPr>
              <w:shd w:val="clear" w:color="auto" w:fill="FFFFFF"/>
              <w:rPr>
                <w:rFonts w:ascii="Times New Roman" w:eastAsia="Times New Roman" w:hAnsi="Times New Roman" w:cs="Times New Roman"/>
                <w:color w:val="000000"/>
                <w:sz w:val="20"/>
                <w:szCs w:val="20"/>
                <w:lang w:eastAsia="el-GR"/>
              </w:rPr>
            </w:pPr>
            <w:r w:rsidRPr="00A80D64">
              <w:rPr>
                <w:rFonts w:ascii="Times New Roman" w:eastAsia="Times New Roman" w:hAnsi="Times New Roman" w:cs="Times New Roman"/>
                <w:color w:val="000000"/>
                <w:sz w:val="20"/>
                <w:szCs w:val="20"/>
                <w:lang w:eastAsia="el-GR"/>
              </w:rPr>
              <w:t> </w:t>
            </w:r>
          </w:p>
          <w:p w14:paraId="67C2AEC4" w14:textId="77777777" w:rsidR="00B136C7" w:rsidRPr="00A80D64" w:rsidRDefault="00B136C7">
            <w:pPr>
              <w:shd w:val="clear" w:color="auto" w:fill="FFFFFF"/>
              <w:rPr>
                <w:rFonts w:ascii="Times New Roman" w:eastAsia="Times New Roman" w:hAnsi="Times New Roman" w:cs="Times New Roman"/>
                <w:color w:val="000000"/>
                <w:sz w:val="20"/>
                <w:szCs w:val="20"/>
                <w:lang w:eastAsia="el-GR"/>
              </w:rPr>
            </w:pPr>
            <w:r w:rsidRPr="00A80D64">
              <w:rPr>
                <w:rFonts w:ascii="Times New Roman" w:eastAsia="Times New Roman" w:hAnsi="Times New Roman" w:cs="Times New Roman"/>
                <w:color w:val="000000"/>
                <w:sz w:val="20"/>
                <w:szCs w:val="20"/>
                <w:lang w:eastAsia="el-GR"/>
              </w:rPr>
              <w:t>831-555-1234</w:t>
            </w:r>
          </w:p>
        </w:tc>
      </w:tr>
      <w:tr w:rsidR="00B136C7" w:rsidRPr="00A80D64" w14:paraId="5AEBBD89" w14:textId="77777777">
        <w:trPr>
          <w:trHeight w:val="53"/>
        </w:trPr>
        <w:tc>
          <w:tcPr>
            <w:tcW w:w="1165" w:type="dxa"/>
            <w:vMerge/>
          </w:tcPr>
          <w:p w14:paraId="4802876B"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shd w:val="clear" w:color="auto" w:fill="D9E2F3" w:themeFill="accent1" w:themeFillTint="33"/>
          </w:tcPr>
          <w:p w14:paraId="2411F2A8"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5F96E840"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4765" w:type="dxa"/>
            <w:shd w:val="clear" w:color="auto" w:fill="D9E2F3" w:themeFill="accent1" w:themeFillTint="33"/>
          </w:tcPr>
          <w:p w14:paraId="3B58DB8F"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r>
      <w:tr w:rsidR="00B136C7" w:rsidRPr="00A80D64" w14:paraId="341C128B" w14:textId="77777777">
        <w:trPr>
          <w:trHeight w:val="45"/>
        </w:trPr>
        <w:tc>
          <w:tcPr>
            <w:tcW w:w="1165" w:type="dxa"/>
            <w:vMerge/>
          </w:tcPr>
          <w:p w14:paraId="20D320A4"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val="restart"/>
            <w:shd w:val="clear" w:color="auto" w:fill="auto"/>
          </w:tcPr>
          <w:p w14:paraId="5E97EE52"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2009-11-16 13:26:16 PST</w:t>
            </w:r>
          </w:p>
        </w:tc>
        <w:tc>
          <w:tcPr>
            <w:tcW w:w="1170" w:type="dxa"/>
            <w:shd w:val="clear" w:color="auto" w:fill="D9E2F3" w:themeFill="accent1" w:themeFillTint="33"/>
          </w:tcPr>
          <w:p w14:paraId="059EA938"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Source</w:t>
            </w:r>
          </w:p>
        </w:tc>
        <w:tc>
          <w:tcPr>
            <w:tcW w:w="4765" w:type="dxa"/>
            <w:shd w:val="clear" w:color="auto" w:fill="auto"/>
          </w:tcPr>
          <w:p w14:paraId="32CE6C43"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[Sent]</w:t>
            </w:r>
          </w:p>
        </w:tc>
      </w:tr>
      <w:tr w:rsidR="00B136C7" w:rsidRPr="00A80D64" w14:paraId="5797F69E" w14:textId="77777777">
        <w:trPr>
          <w:trHeight w:val="45"/>
        </w:trPr>
        <w:tc>
          <w:tcPr>
            <w:tcW w:w="1165" w:type="dxa"/>
            <w:vMerge/>
          </w:tcPr>
          <w:p w14:paraId="34002DEC"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shd w:val="clear" w:color="auto" w:fill="auto"/>
          </w:tcPr>
          <w:p w14:paraId="05EE7EE5"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2986C799"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 xml:space="preserve">From </w:t>
            </w:r>
            <w:r w:rsidRPr="00A80D64">
              <w:rPr>
                <w:rFonts w:ascii="Times New Roman" w:hAnsi="Times New Roman" w:cs="Times New Roman"/>
                <w:sz w:val="20"/>
                <w:szCs w:val="20"/>
              </w:rPr>
              <w:sym w:font="Wingdings" w:char="F0E0"/>
            </w:r>
            <w:r w:rsidRPr="00A80D64">
              <w:rPr>
                <w:rFonts w:ascii="Times New Roman" w:hAnsi="Times New Roman" w:cs="Times New Roman"/>
                <w:sz w:val="20"/>
                <w:szCs w:val="20"/>
              </w:rPr>
              <w:t xml:space="preserve"> To</w:t>
            </w:r>
          </w:p>
        </w:tc>
        <w:tc>
          <w:tcPr>
            <w:tcW w:w="4765" w:type="dxa"/>
            <w:shd w:val="clear" w:color="auto" w:fill="auto"/>
          </w:tcPr>
          <w:p w14:paraId="32A3F919" w14:textId="77777777" w:rsidR="00B136C7" w:rsidRPr="00A80D64" w:rsidRDefault="00B136C7">
            <w:pPr>
              <w:tabs>
                <w:tab w:val="left" w:pos="1800"/>
              </w:tabs>
              <w:jc w:val="both"/>
              <w:rPr>
                <w:rFonts w:ascii="Times New Roman" w:hAnsi="Times New Roman" w:cs="Times New Roman"/>
                <w:sz w:val="20"/>
                <w:szCs w:val="20"/>
              </w:rPr>
            </w:pPr>
            <w:r w:rsidRPr="00A80D64">
              <w:rPr>
                <w:rFonts w:ascii="Times New Roman" w:hAnsi="Times New Roman" w:cs="Times New Roman"/>
                <w:sz w:val="20"/>
                <w:szCs w:val="20"/>
              </w:rPr>
              <w:t xml:space="preserve">charlie@m57.biz </w:t>
            </w:r>
            <w:r w:rsidRPr="00A80D64">
              <w:rPr>
                <w:rFonts w:ascii="Times New Roman" w:hAnsi="Times New Roman" w:cs="Times New Roman"/>
                <w:sz w:val="20"/>
                <w:szCs w:val="20"/>
              </w:rPr>
              <w:sym w:font="Wingdings" w:char="F0E0"/>
            </w:r>
            <w:r w:rsidRPr="00A80D64">
              <w:rPr>
                <w:rFonts w:ascii="Times New Roman" w:hAnsi="Times New Roman" w:cs="Times New Roman"/>
                <w:sz w:val="20"/>
                <w:szCs w:val="20"/>
              </w:rPr>
              <w:t xml:space="preserve"> alix.pery@yahoo.com; rubinfritz31@mail.com</w:t>
            </w:r>
          </w:p>
        </w:tc>
      </w:tr>
      <w:tr w:rsidR="00B136C7" w:rsidRPr="00A80D64" w14:paraId="6A13B45D" w14:textId="77777777">
        <w:trPr>
          <w:trHeight w:val="45"/>
        </w:trPr>
        <w:tc>
          <w:tcPr>
            <w:tcW w:w="1165" w:type="dxa"/>
            <w:vMerge/>
          </w:tcPr>
          <w:p w14:paraId="7BDCF0A0"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shd w:val="clear" w:color="auto" w:fill="auto"/>
          </w:tcPr>
          <w:p w14:paraId="6608132C"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5ED4724C"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Subject</w:t>
            </w:r>
          </w:p>
        </w:tc>
        <w:tc>
          <w:tcPr>
            <w:tcW w:w="4765" w:type="dxa"/>
            <w:shd w:val="clear" w:color="auto" w:fill="auto"/>
          </w:tcPr>
          <w:p w14:paraId="1731BC5B"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New email address</w:t>
            </w:r>
          </w:p>
        </w:tc>
      </w:tr>
      <w:tr w:rsidR="00B136C7" w:rsidRPr="00A80D64" w14:paraId="640DBF7D" w14:textId="77777777">
        <w:trPr>
          <w:trHeight w:val="45"/>
        </w:trPr>
        <w:tc>
          <w:tcPr>
            <w:tcW w:w="1165" w:type="dxa"/>
            <w:vMerge/>
          </w:tcPr>
          <w:p w14:paraId="10FB54AA"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shd w:val="clear" w:color="auto" w:fill="auto"/>
          </w:tcPr>
          <w:p w14:paraId="14EBC16C"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33680089"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Body</w:t>
            </w:r>
          </w:p>
        </w:tc>
        <w:tc>
          <w:tcPr>
            <w:tcW w:w="4765" w:type="dxa"/>
            <w:shd w:val="clear" w:color="auto" w:fill="auto"/>
          </w:tcPr>
          <w:p w14:paraId="37E9595E"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 xml:space="preserve">Hey everybody.  I started working at the new company today.  It's pretty </w:t>
            </w:r>
          </w:p>
          <w:p w14:paraId="0E163D93"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 xml:space="preserve">slow going so far, we're just getting set up and figuring out where </w:t>
            </w:r>
          </w:p>
          <w:p w14:paraId="0644DC64"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 xml:space="preserve">everything is.  I got my new email set up, so you can send to me at this </w:t>
            </w:r>
          </w:p>
          <w:p w14:paraId="1AC78D58" w14:textId="77777777" w:rsidR="00B136C7" w:rsidRPr="0081090A" w:rsidRDefault="00B136C7">
            <w:pPr>
              <w:pStyle w:val="HTMLPreformatted"/>
              <w:rPr>
                <w:rFonts w:ascii="Times New Roman" w:hAnsi="Times New Roman" w:cs="Times New Roman"/>
              </w:rPr>
            </w:pPr>
            <w:r w:rsidRPr="0081090A">
              <w:rPr>
                <w:rFonts w:ascii="Times New Roman" w:hAnsi="Times New Roman" w:cs="Times New Roman"/>
              </w:rPr>
              <w:t>address.</w:t>
            </w:r>
          </w:p>
          <w:p w14:paraId="74863877" w14:textId="77777777" w:rsidR="00B136C7" w:rsidRPr="0081090A" w:rsidRDefault="00B136C7">
            <w:pPr>
              <w:pStyle w:val="HTMLPreformatted"/>
              <w:rPr>
                <w:rFonts w:ascii="Times New Roman" w:hAnsi="Times New Roman" w:cs="Times New Roman"/>
              </w:rPr>
            </w:pPr>
          </w:p>
          <w:p w14:paraId="5C3122B7" w14:textId="77777777" w:rsidR="00B136C7" w:rsidRPr="0081090A" w:rsidRDefault="00B136C7">
            <w:pPr>
              <w:pStyle w:val="HTMLPreformatted"/>
              <w:rPr>
                <w:rFonts w:ascii="Times New Roman" w:hAnsi="Times New Roman" w:cs="Times New Roman"/>
              </w:rPr>
            </w:pPr>
            <w:r w:rsidRPr="0081090A">
              <w:rPr>
                <w:rFonts w:ascii="Times New Roman" w:hAnsi="Times New Roman" w:cs="Times New Roman"/>
              </w:rPr>
              <w:t>Charlie</w:t>
            </w:r>
          </w:p>
        </w:tc>
      </w:tr>
      <w:tr w:rsidR="00B136C7" w:rsidRPr="00A80D64" w14:paraId="5DE4BBE3" w14:textId="77777777">
        <w:trPr>
          <w:trHeight w:val="45"/>
        </w:trPr>
        <w:tc>
          <w:tcPr>
            <w:tcW w:w="1165" w:type="dxa"/>
            <w:vMerge/>
          </w:tcPr>
          <w:p w14:paraId="7E7805A8"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shd w:val="clear" w:color="auto" w:fill="D9E2F3" w:themeFill="accent1" w:themeFillTint="33"/>
          </w:tcPr>
          <w:p w14:paraId="5D7E09C5"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4749C1A1"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4765" w:type="dxa"/>
            <w:shd w:val="clear" w:color="auto" w:fill="D9E2F3" w:themeFill="accent1" w:themeFillTint="33"/>
          </w:tcPr>
          <w:p w14:paraId="73960903"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r>
      <w:tr w:rsidR="00B136C7" w:rsidRPr="00A80D64" w14:paraId="29390951" w14:textId="77777777">
        <w:trPr>
          <w:trHeight w:val="62"/>
        </w:trPr>
        <w:tc>
          <w:tcPr>
            <w:tcW w:w="1165" w:type="dxa"/>
            <w:vMerge/>
          </w:tcPr>
          <w:p w14:paraId="2B08E0C9"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val="restart"/>
          </w:tcPr>
          <w:p w14:paraId="0EA45963"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2009-11-17 10:30:59 PST</w:t>
            </w:r>
          </w:p>
        </w:tc>
        <w:tc>
          <w:tcPr>
            <w:tcW w:w="1170" w:type="dxa"/>
            <w:shd w:val="clear" w:color="auto" w:fill="D9E2F3" w:themeFill="accent1" w:themeFillTint="33"/>
          </w:tcPr>
          <w:p w14:paraId="5205E0B0"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Source</w:t>
            </w:r>
          </w:p>
        </w:tc>
        <w:tc>
          <w:tcPr>
            <w:tcW w:w="4765" w:type="dxa"/>
          </w:tcPr>
          <w:p w14:paraId="4689A2D8"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[Inbox]</w:t>
            </w:r>
          </w:p>
        </w:tc>
      </w:tr>
      <w:tr w:rsidR="00B136C7" w:rsidRPr="00A80D64" w14:paraId="01668F73" w14:textId="77777777">
        <w:trPr>
          <w:trHeight w:val="62"/>
        </w:trPr>
        <w:tc>
          <w:tcPr>
            <w:tcW w:w="1165" w:type="dxa"/>
            <w:vMerge/>
          </w:tcPr>
          <w:p w14:paraId="0C2741E5"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59179D05"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79EFB6CF"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 xml:space="preserve">From </w:t>
            </w:r>
            <w:r w:rsidRPr="00A80D64">
              <w:rPr>
                <w:rFonts w:ascii="Times New Roman" w:hAnsi="Times New Roman" w:cs="Times New Roman"/>
                <w:sz w:val="20"/>
                <w:szCs w:val="20"/>
              </w:rPr>
              <w:sym w:font="Wingdings" w:char="F0E0"/>
            </w:r>
            <w:r w:rsidRPr="00A80D64">
              <w:rPr>
                <w:rFonts w:ascii="Times New Roman" w:hAnsi="Times New Roman" w:cs="Times New Roman"/>
                <w:sz w:val="20"/>
                <w:szCs w:val="20"/>
              </w:rPr>
              <w:t xml:space="preserve"> To</w:t>
            </w:r>
          </w:p>
        </w:tc>
        <w:tc>
          <w:tcPr>
            <w:tcW w:w="4765" w:type="dxa"/>
          </w:tcPr>
          <w:p w14:paraId="7C4515E9" w14:textId="77777777" w:rsidR="00B136C7" w:rsidRPr="00A80D64" w:rsidRDefault="00000000">
            <w:pPr>
              <w:pStyle w:val="ListParagraph"/>
              <w:tabs>
                <w:tab w:val="left" w:pos="1800"/>
              </w:tabs>
              <w:ind w:left="0"/>
              <w:jc w:val="both"/>
              <w:rPr>
                <w:rFonts w:ascii="Times New Roman" w:hAnsi="Times New Roman" w:cs="Times New Roman"/>
                <w:sz w:val="20"/>
                <w:szCs w:val="20"/>
              </w:rPr>
            </w:pPr>
            <w:hyperlink r:id="rId68" w:history="1">
              <w:r w:rsidR="00B136C7" w:rsidRPr="00A80D64">
                <w:rPr>
                  <w:rStyle w:val="Hyperlink"/>
                  <w:rFonts w:ascii="Times New Roman" w:hAnsi="Times New Roman" w:cs="Times New Roman"/>
                  <w:sz w:val="20"/>
                  <w:szCs w:val="20"/>
                </w:rPr>
                <w:t>pat@m57.biz</w:t>
              </w:r>
            </w:hyperlink>
            <w:r w:rsidR="00B136C7" w:rsidRPr="00A80D64">
              <w:rPr>
                <w:rFonts w:ascii="Times New Roman" w:hAnsi="Times New Roman" w:cs="Times New Roman"/>
                <w:sz w:val="20"/>
                <w:szCs w:val="20"/>
              </w:rPr>
              <w:t xml:space="preserve"> </w:t>
            </w:r>
            <w:r w:rsidR="00B136C7" w:rsidRPr="00A80D64">
              <w:rPr>
                <w:rFonts w:ascii="Times New Roman" w:hAnsi="Times New Roman" w:cs="Times New Roman"/>
                <w:sz w:val="20"/>
                <w:szCs w:val="20"/>
              </w:rPr>
              <w:sym w:font="Wingdings" w:char="F0E0"/>
            </w:r>
            <w:r w:rsidR="00B136C7" w:rsidRPr="00A80D64">
              <w:rPr>
                <w:rFonts w:ascii="Times New Roman" w:hAnsi="Times New Roman" w:cs="Times New Roman"/>
                <w:sz w:val="20"/>
                <w:szCs w:val="20"/>
              </w:rPr>
              <w:t xml:space="preserve"> jo@m57.biz; charlie@m57.biz</w:t>
            </w:r>
          </w:p>
        </w:tc>
      </w:tr>
      <w:tr w:rsidR="00B136C7" w:rsidRPr="00D270B1" w14:paraId="205F7520" w14:textId="77777777">
        <w:trPr>
          <w:trHeight w:val="62"/>
        </w:trPr>
        <w:tc>
          <w:tcPr>
            <w:tcW w:w="1165" w:type="dxa"/>
            <w:vMerge/>
          </w:tcPr>
          <w:p w14:paraId="5699CF5F"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65B549E0"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76DFFDEC"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Subject</w:t>
            </w:r>
          </w:p>
        </w:tc>
        <w:tc>
          <w:tcPr>
            <w:tcW w:w="4765" w:type="dxa"/>
          </w:tcPr>
          <w:p w14:paraId="0A1D47FD" w14:textId="77777777" w:rsidR="00B136C7" w:rsidRPr="00DF6115" w:rsidRDefault="00B136C7">
            <w:pPr>
              <w:pStyle w:val="ListParagraph"/>
              <w:tabs>
                <w:tab w:val="left" w:pos="1800"/>
              </w:tabs>
              <w:ind w:left="0"/>
              <w:jc w:val="both"/>
              <w:rPr>
                <w:rFonts w:ascii="Times New Roman" w:hAnsi="Times New Roman" w:cs="Times New Roman"/>
                <w:sz w:val="20"/>
                <w:szCs w:val="20"/>
                <w:lang w:val="en-US"/>
              </w:rPr>
            </w:pPr>
            <w:r w:rsidRPr="00DF6115">
              <w:rPr>
                <w:rFonts w:ascii="Times New Roman" w:hAnsi="Times New Roman" w:cs="Times New Roman"/>
                <w:sz w:val="20"/>
                <w:szCs w:val="20"/>
                <w:lang w:val="en-US"/>
              </w:rPr>
              <w:t>Fw: M57.BIZ PRIOR ART INVESTIGATION SERVICES</w:t>
            </w:r>
          </w:p>
        </w:tc>
      </w:tr>
      <w:tr w:rsidR="00B136C7" w:rsidRPr="00A80D64" w14:paraId="576A3500" w14:textId="77777777">
        <w:trPr>
          <w:trHeight w:val="62"/>
        </w:trPr>
        <w:tc>
          <w:tcPr>
            <w:tcW w:w="1165" w:type="dxa"/>
            <w:vMerge/>
          </w:tcPr>
          <w:p w14:paraId="091D19A8" w14:textId="77777777" w:rsidR="00B136C7" w:rsidRPr="00DF6115" w:rsidRDefault="00B136C7">
            <w:pPr>
              <w:pStyle w:val="ListParagraph"/>
              <w:tabs>
                <w:tab w:val="left" w:pos="1800"/>
              </w:tabs>
              <w:ind w:left="0"/>
              <w:jc w:val="both"/>
              <w:rPr>
                <w:rFonts w:ascii="Times New Roman" w:hAnsi="Times New Roman" w:cs="Times New Roman"/>
                <w:sz w:val="20"/>
                <w:szCs w:val="20"/>
                <w:lang w:val="en-US"/>
              </w:rPr>
            </w:pPr>
          </w:p>
        </w:tc>
        <w:tc>
          <w:tcPr>
            <w:tcW w:w="1530" w:type="dxa"/>
            <w:vMerge/>
          </w:tcPr>
          <w:p w14:paraId="3C6DEB04" w14:textId="77777777" w:rsidR="00B136C7" w:rsidRPr="00DF6115" w:rsidRDefault="00B136C7">
            <w:pPr>
              <w:pStyle w:val="ListParagraph"/>
              <w:tabs>
                <w:tab w:val="left" w:pos="1800"/>
              </w:tabs>
              <w:ind w:left="0"/>
              <w:rPr>
                <w:rFonts w:ascii="Times New Roman" w:hAnsi="Times New Roman" w:cs="Times New Roman"/>
                <w:sz w:val="20"/>
                <w:szCs w:val="20"/>
                <w:lang w:val="en-US"/>
              </w:rPr>
            </w:pPr>
          </w:p>
        </w:tc>
        <w:tc>
          <w:tcPr>
            <w:tcW w:w="1170" w:type="dxa"/>
            <w:shd w:val="clear" w:color="auto" w:fill="D9E2F3" w:themeFill="accent1" w:themeFillTint="33"/>
          </w:tcPr>
          <w:p w14:paraId="5FDDE001"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Body</w:t>
            </w:r>
          </w:p>
        </w:tc>
        <w:tc>
          <w:tcPr>
            <w:tcW w:w="4765" w:type="dxa"/>
          </w:tcPr>
          <w:p w14:paraId="5DE76140"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 ----- Original Message ----- </w:t>
            </w:r>
          </w:p>
          <w:p w14:paraId="108ABAC1" w14:textId="77777777" w:rsidR="00B136C7" w:rsidRPr="00DF6115" w:rsidRDefault="00B136C7">
            <w:pPr>
              <w:shd w:val="clear" w:color="auto" w:fill="E4E4E4"/>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b/>
                <w:bCs/>
                <w:color w:val="000000"/>
                <w:sz w:val="20"/>
                <w:szCs w:val="20"/>
                <w:lang w:val="en-US" w:eastAsia="el-GR"/>
              </w:rPr>
              <w:t>From:</w:t>
            </w:r>
            <w:r w:rsidRPr="00DF6115">
              <w:rPr>
                <w:rFonts w:ascii="Times New Roman" w:eastAsia="Times New Roman" w:hAnsi="Times New Roman" w:cs="Times New Roman"/>
                <w:color w:val="000000"/>
                <w:sz w:val="20"/>
                <w:szCs w:val="20"/>
                <w:lang w:val="en-US" w:eastAsia="el-GR"/>
              </w:rPr>
              <w:t> Alex Monroe</w:t>
            </w:r>
          </w:p>
          <w:p w14:paraId="352B442C"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b/>
                <w:bCs/>
                <w:color w:val="000000"/>
                <w:sz w:val="20"/>
                <w:szCs w:val="20"/>
                <w:lang w:val="en-US" w:eastAsia="el-GR"/>
              </w:rPr>
              <w:t>To:</w:t>
            </w:r>
            <w:r w:rsidRPr="00DF6115">
              <w:rPr>
                <w:rFonts w:ascii="Times New Roman" w:eastAsia="Times New Roman" w:hAnsi="Times New Roman" w:cs="Times New Roman"/>
                <w:color w:val="000000"/>
                <w:sz w:val="20"/>
                <w:szCs w:val="20"/>
                <w:lang w:val="en-US" w:eastAsia="el-GR"/>
              </w:rPr>
              <w:t> Pat McGoo</w:t>
            </w:r>
          </w:p>
          <w:p w14:paraId="57E31F74"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b/>
                <w:bCs/>
                <w:color w:val="000000"/>
                <w:sz w:val="20"/>
                <w:szCs w:val="20"/>
                <w:lang w:val="en-US" w:eastAsia="el-GR"/>
              </w:rPr>
              <w:t>Sent:</w:t>
            </w:r>
            <w:r w:rsidRPr="00DF6115">
              <w:rPr>
                <w:rFonts w:ascii="Times New Roman" w:eastAsia="Times New Roman" w:hAnsi="Times New Roman" w:cs="Times New Roman"/>
                <w:color w:val="000000"/>
                <w:sz w:val="20"/>
                <w:szCs w:val="20"/>
                <w:lang w:val="en-US" w:eastAsia="el-GR"/>
              </w:rPr>
              <w:t> Tuesday, November 17, 2009 8:58 AM</w:t>
            </w:r>
          </w:p>
          <w:p w14:paraId="3F3A8C51"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b/>
                <w:bCs/>
                <w:color w:val="000000"/>
                <w:sz w:val="20"/>
                <w:szCs w:val="20"/>
                <w:lang w:val="en-US" w:eastAsia="el-GR"/>
              </w:rPr>
              <w:t>Subject:</w:t>
            </w:r>
            <w:r w:rsidRPr="00DF6115">
              <w:rPr>
                <w:rFonts w:ascii="Times New Roman" w:eastAsia="Times New Roman" w:hAnsi="Times New Roman" w:cs="Times New Roman"/>
                <w:color w:val="000000"/>
                <w:sz w:val="20"/>
                <w:szCs w:val="20"/>
                <w:lang w:val="en-US" w:eastAsia="el-GR"/>
              </w:rPr>
              <w:t> Re: M57.BIZ PRIOR ART INVESTIGATION SERVICES</w:t>
            </w:r>
          </w:p>
          <w:p w14:paraId="4425DDD6"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p>
          <w:p w14:paraId="7BBC2F7C" w14:textId="77777777" w:rsidR="00B136C7" w:rsidRPr="00DF6115" w:rsidRDefault="00B136C7">
            <w:pPr>
              <w:shd w:val="clear" w:color="auto" w:fill="FFFFFF"/>
              <w:spacing w:before="100" w:beforeAutospacing="1" w:after="100" w:afterAutospacing="1"/>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Dear Pat,</w:t>
            </w:r>
          </w:p>
          <w:p w14:paraId="7D769297" w14:textId="77777777" w:rsidR="00B136C7" w:rsidRPr="00DF6115" w:rsidRDefault="00B136C7">
            <w:pPr>
              <w:shd w:val="clear" w:color="auto" w:fill="FFFFFF"/>
              <w:spacing w:before="100" w:beforeAutospacing="1" w:after="100" w:afterAutospacing="1"/>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 xml:space="preserve">Yes, we are very interested in using your prior art investigation services. Our R&amp;D department is currently applying for patents in two key areas that we are counting on to gain market share over our major competitor, project2400.com. I am counting on you and </w:t>
            </w:r>
            <w:r w:rsidRPr="00DF6115">
              <w:rPr>
                <w:rFonts w:ascii="Times New Roman" w:eastAsia="Times New Roman" w:hAnsi="Times New Roman" w:cs="Times New Roman"/>
                <w:color w:val="000000"/>
                <w:sz w:val="20"/>
                <w:szCs w:val="20"/>
                <w:lang w:val="en-US" w:eastAsia="el-GR"/>
              </w:rPr>
              <w:lastRenderedPageBreak/>
              <w:t>your firm to keep these research areas in strict confidentiality. We wouldn't want project2400 to know about our research interests.</w:t>
            </w:r>
          </w:p>
          <w:p w14:paraId="48E2B672" w14:textId="77777777" w:rsidR="00B136C7" w:rsidRPr="00DF6115" w:rsidRDefault="00B136C7">
            <w:pPr>
              <w:shd w:val="clear" w:color="auto" w:fill="FFFFFF"/>
              <w:spacing w:before="100" w:beforeAutospacing="1" w:after="100" w:afterAutospacing="1"/>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We will hire you to do prior art searches on these two areas:</w:t>
            </w:r>
          </w:p>
          <w:p w14:paraId="3C7E1C8A" w14:textId="77777777" w:rsidR="00B136C7" w:rsidRPr="00A80D64" w:rsidRDefault="00B136C7" w:rsidP="00B136C7">
            <w:pPr>
              <w:numPr>
                <w:ilvl w:val="0"/>
                <w:numId w:val="20"/>
              </w:numPr>
              <w:shd w:val="clear" w:color="auto" w:fill="FFFFFF"/>
              <w:spacing w:before="100" w:beforeAutospacing="1" w:after="100" w:afterAutospacing="1"/>
              <w:rPr>
                <w:rFonts w:ascii="Times New Roman" w:eastAsia="Times New Roman" w:hAnsi="Times New Roman" w:cs="Times New Roman"/>
                <w:color w:val="000000"/>
                <w:sz w:val="20"/>
                <w:szCs w:val="20"/>
                <w:lang w:eastAsia="el-GR"/>
              </w:rPr>
            </w:pPr>
            <w:r w:rsidRPr="00A80D64">
              <w:rPr>
                <w:rFonts w:ascii="Times New Roman" w:eastAsia="Times New Roman" w:hAnsi="Times New Roman" w:cs="Times New Roman"/>
                <w:color w:val="000000"/>
                <w:sz w:val="20"/>
                <w:szCs w:val="20"/>
                <w:lang w:eastAsia="el-GR"/>
              </w:rPr>
              <w:t>Time machines</w:t>
            </w:r>
          </w:p>
          <w:p w14:paraId="4D19ADE7" w14:textId="77777777" w:rsidR="00B136C7" w:rsidRPr="00A80D64" w:rsidRDefault="00B136C7" w:rsidP="00B136C7">
            <w:pPr>
              <w:numPr>
                <w:ilvl w:val="0"/>
                <w:numId w:val="20"/>
              </w:numPr>
              <w:shd w:val="clear" w:color="auto" w:fill="FFFFFF"/>
              <w:spacing w:before="100" w:beforeAutospacing="1" w:after="100" w:afterAutospacing="1"/>
              <w:rPr>
                <w:rFonts w:ascii="Times New Roman" w:eastAsia="Times New Roman" w:hAnsi="Times New Roman" w:cs="Times New Roman"/>
                <w:color w:val="000000"/>
                <w:sz w:val="20"/>
                <w:szCs w:val="20"/>
                <w:lang w:eastAsia="el-GR"/>
              </w:rPr>
            </w:pPr>
            <w:r w:rsidRPr="00A80D64">
              <w:rPr>
                <w:rFonts w:ascii="Times New Roman" w:eastAsia="Times New Roman" w:hAnsi="Times New Roman" w:cs="Times New Roman"/>
                <w:color w:val="000000"/>
                <w:sz w:val="20"/>
                <w:szCs w:val="20"/>
                <w:lang w:eastAsia="el-GR"/>
              </w:rPr>
              <w:t>Teleporters</w:t>
            </w:r>
          </w:p>
          <w:p w14:paraId="6D31539A" w14:textId="77777777" w:rsidR="00B136C7" w:rsidRPr="00DF6115" w:rsidRDefault="00B136C7">
            <w:pPr>
              <w:shd w:val="clear" w:color="auto" w:fill="FFFFFF"/>
              <w:spacing w:before="100" w:beforeAutospacing="1" w:after="100" w:afterAutospacing="1"/>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Please send me a quote for these two investigations.</w:t>
            </w:r>
          </w:p>
          <w:p w14:paraId="18612F3D" w14:textId="77777777" w:rsidR="00B136C7" w:rsidRPr="00DF6115" w:rsidRDefault="00B136C7">
            <w:pPr>
              <w:shd w:val="clear" w:color="auto" w:fill="FFFFFF"/>
              <w:spacing w:before="100" w:beforeAutospacing="1" w:after="100" w:afterAutospacing="1"/>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Regards,</w:t>
            </w:r>
          </w:p>
          <w:p w14:paraId="635DE70A" w14:textId="77777777" w:rsidR="00B136C7" w:rsidRPr="00DF6115" w:rsidRDefault="00B136C7">
            <w:pPr>
              <w:shd w:val="clear" w:color="auto" w:fill="FFFFFF"/>
              <w:spacing w:before="100" w:beforeAutospacing="1" w:after="100" w:afterAutospacing="1"/>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Alex</w:t>
            </w:r>
          </w:p>
          <w:p w14:paraId="24754719" w14:textId="77777777" w:rsidR="00B136C7" w:rsidRPr="00DF6115" w:rsidRDefault="00B136C7">
            <w:pPr>
              <w:shd w:val="clear" w:color="auto" w:fill="FFFFFF"/>
              <w:spacing w:before="100" w:beforeAutospacing="1" w:after="100" w:afterAutospacing="1"/>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CEO - Nitroba.com</w:t>
            </w:r>
          </w:p>
          <w:p w14:paraId="4235431A" w14:textId="77777777" w:rsidR="00B136C7" w:rsidRPr="00DF6115" w:rsidRDefault="00B136C7">
            <w:pPr>
              <w:rPr>
                <w:rFonts w:ascii="Times New Roman" w:eastAsia="Times New Roman" w:hAnsi="Times New Roman" w:cs="Times New Roman"/>
                <w:sz w:val="20"/>
                <w:szCs w:val="20"/>
                <w:lang w:val="en-US" w:eastAsia="el-GR"/>
              </w:rPr>
            </w:pPr>
          </w:p>
          <w:p w14:paraId="105C1F0E"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On Nov 16, 2009, at 2:49 PM, Pat McGoo wrote:</w:t>
            </w:r>
          </w:p>
          <w:p w14:paraId="39201110"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br/>
            </w:r>
          </w:p>
          <w:p w14:paraId="1E3B5666"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Alex,</w:t>
            </w:r>
          </w:p>
          <w:p w14:paraId="656E5ABF"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 </w:t>
            </w:r>
          </w:p>
          <w:p w14:paraId="559C4D78"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I enjoyed talking with you at the patent conference in San Francisco last week.  I remember that you said that you would be interested in our prior art investigation services.</w:t>
            </w:r>
          </w:p>
          <w:p w14:paraId="6854C6A3"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 </w:t>
            </w:r>
          </w:p>
          <w:p w14:paraId="17555773"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If you are still interested in our services, then I can fax you over a service agreement right away.  I hope to hear from you soon.  Please do not hesistate to give me a call or email if you have any questions, concerns, or comments.</w:t>
            </w:r>
          </w:p>
          <w:p w14:paraId="40089066"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 </w:t>
            </w:r>
          </w:p>
          <w:p w14:paraId="239866AF"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Regards,</w:t>
            </w:r>
          </w:p>
          <w:p w14:paraId="28A801F2"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 </w:t>
            </w:r>
          </w:p>
          <w:p w14:paraId="505F677F"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Pat McGoo</w:t>
            </w:r>
          </w:p>
          <w:p w14:paraId="77125105"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 </w:t>
            </w:r>
          </w:p>
          <w:p w14:paraId="14BB1D83"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CEO, M57.biz</w:t>
            </w:r>
          </w:p>
          <w:p w14:paraId="6967E542"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 </w:t>
            </w:r>
          </w:p>
          <w:p w14:paraId="51D2F76E" w14:textId="77777777" w:rsidR="00B136C7" w:rsidRPr="00A80D64" w:rsidRDefault="00B136C7">
            <w:pPr>
              <w:shd w:val="clear" w:color="auto" w:fill="FFFFFF"/>
              <w:rPr>
                <w:rFonts w:ascii="Times New Roman" w:eastAsia="Times New Roman" w:hAnsi="Times New Roman" w:cs="Times New Roman"/>
                <w:color w:val="000000"/>
                <w:sz w:val="20"/>
                <w:szCs w:val="20"/>
                <w:lang w:eastAsia="el-GR"/>
              </w:rPr>
            </w:pPr>
            <w:r w:rsidRPr="00A80D64">
              <w:rPr>
                <w:rFonts w:ascii="Times New Roman" w:eastAsia="Times New Roman" w:hAnsi="Times New Roman" w:cs="Times New Roman"/>
                <w:color w:val="000000"/>
                <w:sz w:val="20"/>
                <w:szCs w:val="20"/>
                <w:lang w:eastAsia="el-GR"/>
              </w:rPr>
              <w:t>pat@m57.biz</w:t>
            </w:r>
          </w:p>
          <w:p w14:paraId="256B2ABA" w14:textId="77777777" w:rsidR="00B136C7" w:rsidRPr="00A80D64" w:rsidRDefault="00B136C7">
            <w:pPr>
              <w:shd w:val="clear" w:color="auto" w:fill="FFFFFF"/>
              <w:rPr>
                <w:rFonts w:ascii="Times New Roman" w:eastAsia="Times New Roman" w:hAnsi="Times New Roman" w:cs="Times New Roman"/>
                <w:color w:val="000000"/>
                <w:sz w:val="20"/>
                <w:szCs w:val="20"/>
                <w:lang w:eastAsia="el-GR"/>
              </w:rPr>
            </w:pPr>
            <w:r w:rsidRPr="00A80D64">
              <w:rPr>
                <w:rFonts w:ascii="Times New Roman" w:eastAsia="Times New Roman" w:hAnsi="Times New Roman" w:cs="Times New Roman"/>
                <w:color w:val="000000"/>
                <w:sz w:val="20"/>
                <w:szCs w:val="20"/>
                <w:lang w:eastAsia="el-GR"/>
              </w:rPr>
              <w:t> </w:t>
            </w:r>
          </w:p>
          <w:p w14:paraId="1B52ED66" w14:textId="77777777" w:rsidR="00B136C7" w:rsidRPr="00A80D64" w:rsidRDefault="00B136C7">
            <w:pPr>
              <w:shd w:val="clear" w:color="auto" w:fill="FFFFFF"/>
              <w:spacing w:after="100"/>
              <w:rPr>
                <w:rFonts w:ascii="Times New Roman" w:eastAsia="Times New Roman" w:hAnsi="Times New Roman" w:cs="Times New Roman"/>
                <w:color w:val="000000"/>
                <w:sz w:val="20"/>
                <w:szCs w:val="20"/>
                <w:lang w:eastAsia="el-GR"/>
              </w:rPr>
            </w:pPr>
            <w:r w:rsidRPr="00A80D64">
              <w:rPr>
                <w:rFonts w:ascii="Times New Roman" w:eastAsia="Times New Roman" w:hAnsi="Times New Roman" w:cs="Times New Roman"/>
                <w:color w:val="000000"/>
                <w:sz w:val="20"/>
                <w:szCs w:val="20"/>
                <w:lang w:eastAsia="el-GR"/>
              </w:rPr>
              <w:t>831-555-1234</w:t>
            </w:r>
          </w:p>
        </w:tc>
      </w:tr>
      <w:tr w:rsidR="00B136C7" w:rsidRPr="00A80D64" w14:paraId="249788B1" w14:textId="77777777">
        <w:trPr>
          <w:trHeight w:val="357"/>
        </w:trPr>
        <w:tc>
          <w:tcPr>
            <w:tcW w:w="1165" w:type="dxa"/>
            <w:vMerge/>
          </w:tcPr>
          <w:p w14:paraId="20801DC3"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shd w:val="clear" w:color="auto" w:fill="D9E2F3" w:themeFill="accent1" w:themeFillTint="33"/>
          </w:tcPr>
          <w:p w14:paraId="6E0296BB"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745D7C6A"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4765" w:type="dxa"/>
            <w:shd w:val="clear" w:color="auto" w:fill="D9E2F3" w:themeFill="accent1" w:themeFillTint="33"/>
          </w:tcPr>
          <w:p w14:paraId="417AF1B5" w14:textId="77777777" w:rsidR="00B136C7" w:rsidRPr="00A80D64" w:rsidRDefault="00B136C7">
            <w:pPr>
              <w:tabs>
                <w:tab w:val="left" w:pos="1800"/>
              </w:tabs>
              <w:jc w:val="both"/>
              <w:rPr>
                <w:rFonts w:ascii="Times New Roman" w:hAnsi="Times New Roman" w:cs="Times New Roman"/>
                <w:sz w:val="20"/>
                <w:szCs w:val="20"/>
              </w:rPr>
            </w:pPr>
          </w:p>
        </w:tc>
      </w:tr>
      <w:tr w:rsidR="00B136C7" w:rsidRPr="00A80D64" w14:paraId="02FA811C" w14:textId="77777777">
        <w:trPr>
          <w:trHeight w:val="31"/>
        </w:trPr>
        <w:tc>
          <w:tcPr>
            <w:tcW w:w="1165" w:type="dxa"/>
            <w:vMerge/>
          </w:tcPr>
          <w:p w14:paraId="6463C344"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val="restart"/>
          </w:tcPr>
          <w:p w14:paraId="62470728"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2009-11-17 10:33:39 PST</w:t>
            </w:r>
          </w:p>
        </w:tc>
        <w:tc>
          <w:tcPr>
            <w:tcW w:w="1170" w:type="dxa"/>
            <w:shd w:val="clear" w:color="auto" w:fill="D9E2F3" w:themeFill="accent1" w:themeFillTint="33"/>
          </w:tcPr>
          <w:p w14:paraId="59EA623F"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Source</w:t>
            </w:r>
          </w:p>
        </w:tc>
        <w:tc>
          <w:tcPr>
            <w:tcW w:w="4765" w:type="dxa"/>
          </w:tcPr>
          <w:p w14:paraId="0FC7E720"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[Inbox]</w:t>
            </w:r>
          </w:p>
        </w:tc>
      </w:tr>
      <w:tr w:rsidR="00B136C7" w:rsidRPr="00A80D64" w14:paraId="4DE03F87" w14:textId="77777777">
        <w:trPr>
          <w:trHeight w:val="31"/>
        </w:trPr>
        <w:tc>
          <w:tcPr>
            <w:tcW w:w="1165" w:type="dxa"/>
            <w:vMerge/>
          </w:tcPr>
          <w:p w14:paraId="5F37B16A"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769E09B9"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27E7E35D"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 xml:space="preserve">From </w:t>
            </w:r>
            <w:r w:rsidRPr="00A80D64">
              <w:rPr>
                <w:rFonts w:ascii="Times New Roman" w:hAnsi="Times New Roman" w:cs="Times New Roman"/>
                <w:sz w:val="20"/>
                <w:szCs w:val="20"/>
              </w:rPr>
              <w:sym w:font="Wingdings" w:char="F0E0"/>
            </w:r>
            <w:r w:rsidRPr="00A80D64">
              <w:rPr>
                <w:rFonts w:ascii="Times New Roman" w:hAnsi="Times New Roman" w:cs="Times New Roman"/>
                <w:sz w:val="20"/>
                <w:szCs w:val="20"/>
              </w:rPr>
              <w:t xml:space="preserve"> To</w:t>
            </w:r>
          </w:p>
        </w:tc>
        <w:tc>
          <w:tcPr>
            <w:tcW w:w="4765" w:type="dxa"/>
          </w:tcPr>
          <w:p w14:paraId="060A22A8" w14:textId="77777777" w:rsidR="00B136C7" w:rsidRPr="00A80D64" w:rsidRDefault="00000000">
            <w:pPr>
              <w:pStyle w:val="ListParagraph"/>
              <w:tabs>
                <w:tab w:val="left" w:pos="1800"/>
              </w:tabs>
              <w:ind w:left="0"/>
              <w:jc w:val="both"/>
              <w:rPr>
                <w:rFonts w:ascii="Times New Roman" w:hAnsi="Times New Roman" w:cs="Times New Roman"/>
                <w:sz w:val="20"/>
                <w:szCs w:val="20"/>
              </w:rPr>
            </w:pPr>
            <w:hyperlink r:id="rId69" w:history="1">
              <w:r w:rsidR="00B136C7" w:rsidRPr="00A80D64">
                <w:rPr>
                  <w:rStyle w:val="Hyperlink"/>
                  <w:rFonts w:ascii="Times New Roman" w:hAnsi="Times New Roman" w:cs="Times New Roman"/>
                  <w:sz w:val="20"/>
                  <w:szCs w:val="20"/>
                </w:rPr>
                <w:t>pat@m57.biz</w:t>
              </w:r>
            </w:hyperlink>
            <w:r w:rsidR="00B136C7" w:rsidRPr="00A80D64">
              <w:rPr>
                <w:rFonts w:ascii="Times New Roman" w:hAnsi="Times New Roman" w:cs="Times New Roman"/>
                <w:sz w:val="20"/>
                <w:szCs w:val="20"/>
              </w:rPr>
              <w:t xml:space="preserve"> </w:t>
            </w:r>
            <w:r w:rsidR="00B136C7" w:rsidRPr="00A80D64">
              <w:rPr>
                <w:rFonts w:ascii="Times New Roman" w:hAnsi="Times New Roman" w:cs="Times New Roman"/>
                <w:sz w:val="20"/>
                <w:szCs w:val="20"/>
              </w:rPr>
              <w:sym w:font="Wingdings" w:char="F0E0"/>
            </w:r>
            <w:r w:rsidR="00B136C7" w:rsidRPr="00A80D64">
              <w:rPr>
                <w:rFonts w:ascii="Times New Roman" w:hAnsi="Times New Roman" w:cs="Times New Roman"/>
                <w:sz w:val="20"/>
                <w:szCs w:val="20"/>
              </w:rPr>
              <w:t xml:space="preserve"> jo@m57.biz; charlie@m57.biz</w:t>
            </w:r>
          </w:p>
        </w:tc>
      </w:tr>
      <w:tr w:rsidR="00B136C7" w:rsidRPr="00A80D64" w14:paraId="5A091A16" w14:textId="77777777">
        <w:trPr>
          <w:trHeight w:val="31"/>
        </w:trPr>
        <w:tc>
          <w:tcPr>
            <w:tcW w:w="1165" w:type="dxa"/>
            <w:vMerge/>
          </w:tcPr>
          <w:p w14:paraId="2EF1F63C"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13802D9F"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3762EDBA"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Subject</w:t>
            </w:r>
          </w:p>
        </w:tc>
        <w:tc>
          <w:tcPr>
            <w:tcW w:w="4765" w:type="dxa"/>
          </w:tcPr>
          <w:p w14:paraId="6946BE8D"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ASSIGNMENT OF NITROBA ACCOUNT</w:t>
            </w:r>
          </w:p>
        </w:tc>
      </w:tr>
      <w:tr w:rsidR="00B136C7" w:rsidRPr="00A80D64" w14:paraId="0CD50A74" w14:textId="77777777">
        <w:trPr>
          <w:trHeight w:val="31"/>
        </w:trPr>
        <w:tc>
          <w:tcPr>
            <w:tcW w:w="1165" w:type="dxa"/>
            <w:vMerge/>
          </w:tcPr>
          <w:p w14:paraId="2A3AA94B"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277D59EB"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0EEF64A4"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Body</w:t>
            </w:r>
          </w:p>
        </w:tc>
        <w:tc>
          <w:tcPr>
            <w:tcW w:w="4765" w:type="dxa"/>
          </w:tcPr>
          <w:p w14:paraId="10F49A02"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Jo, Charlie:</w:t>
            </w:r>
          </w:p>
          <w:p w14:paraId="12C4FB92"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 </w:t>
            </w:r>
          </w:p>
          <w:p w14:paraId="29F3D666" w14:textId="77777777" w:rsidR="00B136C7" w:rsidRPr="00A80D64" w:rsidRDefault="00B136C7">
            <w:pPr>
              <w:shd w:val="clear" w:color="auto" w:fill="FFFFFF"/>
              <w:rPr>
                <w:rFonts w:ascii="Times New Roman" w:eastAsia="Times New Roman" w:hAnsi="Times New Roman" w:cs="Times New Roman"/>
                <w:color w:val="000000"/>
                <w:sz w:val="20"/>
                <w:szCs w:val="20"/>
                <w:lang w:eastAsia="el-GR"/>
              </w:rPr>
            </w:pPr>
            <w:r w:rsidRPr="00DF6115">
              <w:rPr>
                <w:rFonts w:ascii="Times New Roman" w:eastAsia="Times New Roman" w:hAnsi="Times New Roman" w:cs="Times New Roman"/>
                <w:color w:val="000000"/>
                <w:sz w:val="20"/>
                <w:szCs w:val="20"/>
                <w:lang w:val="en-US" w:eastAsia="el-GR"/>
              </w:rPr>
              <w:t xml:space="preserve">We have our first contract !  Nitroba wants us to do a prior art investigation in two key areas.  Jo, you will be responsible for the teleporter patent search.  Charlie, I want you to take the time machine patent search.  This is our first real job, so let's make sure we do some quality research.  Our reputation will depend on the time and effort that we put into this contract and on Nitroba's </w:t>
            </w:r>
            <w:r w:rsidRPr="00DF6115">
              <w:rPr>
                <w:rFonts w:ascii="Times New Roman" w:eastAsia="Times New Roman" w:hAnsi="Times New Roman" w:cs="Times New Roman"/>
                <w:color w:val="000000"/>
                <w:sz w:val="20"/>
                <w:szCs w:val="20"/>
                <w:lang w:val="en-US" w:eastAsia="el-GR"/>
              </w:rPr>
              <w:lastRenderedPageBreak/>
              <w:t xml:space="preserve">satisfaction with our results.  </w:t>
            </w:r>
            <w:r w:rsidRPr="00A80D64">
              <w:rPr>
                <w:rFonts w:ascii="Times New Roman" w:eastAsia="Times New Roman" w:hAnsi="Times New Roman" w:cs="Times New Roman"/>
                <w:color w:val="000000"/>
                <w:sz w:val="20"/>
                <w:szCs w:val="20"/>
                <w:lang w:eastAsia="el-GR"/>
              </w:rPr>
              <w:t>Come by my office and we'll talk details.</w:t>
            </w:r>
          </w:p>
          <w:p w14:paraId="0A74D00A" w14:textId="77777777" w:rsidR="00B136C7" w:rsidRPr="00A80D64" w:rsidRDefault="00B136C7">
            <w:pPr>
              <w:shd w:val="clear" w:color="auto" w:fill="FFFFFF"/>
              <w:rPr>
                <w:rFonts w:ascii="Times New Roman" w:eastAsia="Times New Roman" w:hAnsi="Times New Roman" w:cs="Times New Roman"/>
                <w:color w:val="000000"/>
                <w:sz w:val="20"/>
                <w:szCs w:val="20"/>
                <w:lang w:eastAsia="el-GR"/>
              </w:rPr>
            </w:pPr>
            <w:r w:rsidRPr="00A80D64">
              <w:rPr>
                <w:rFonts w:ascii="Times New Roman" w:eastAsia="Times New Roman" w:hAnsi="Times New Roman" w:cs="Times New Roman"/>
                <w:color w:val="000000"/>
                <w:sz w:val="20"/>
                <w:szCs w:val="20"/>
                <w:lang w:eastAsia="el-GR"/>
              </w:rPr>
              <w:t> </w:t>
            </w:r>
          </w:p>
          <w:p w14:paraId="3E5DBFF6" w14:textId="77777777" w:rsidR="00B136C7" w:rsidRPr="00A80D64" w:rsidRDefault="00B136C7">
            <w:pPr>
              <w:shd w:val="clear" w:color="auto" w:fill="FFFFFF"/>
              <w:rPr>
                <w:rFonts w:ascii="Times New Roman" w:eastAsia="Times New Roman" w:hAnsi="Times New Roman" w:cs="Times New Roman"/>
                <w:color w:val="000000"/>
                <w:sz w:val="20"/>
                <w:szCs w:val="20"/>
                <w:lang w:eastAsia="el-GR"/>
              </w:rPr>
            </w:pPr>
            <w:r w:rsidRPr="00A80D64">
              <w:rPr>
                <w:rFonts w:ascii="Times New Roman" w:eastAsia="Times New Roman" w:hAnsi="Times New Roman" w:cs="Times New Roman"/>
                <w:color w:val="000000"/>
                <w:sz w:val="20"/>
                <w:szCs w:val="20"/>
                <w:lang w:eastAsia="el-GR"/>
              </w:rPr>
              <w:t>Pat</w:t>
            </w:r>
          </w:p>
          <w:p w14:paraId="2D9A2047"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r>
      <w:tr w:rsidR="00B136C7" w:rsidRPr="00A80D64" w14:paraId="204473EF" w14:textId="77777777">
        <w:trPr>
          <w:trHeight w:val="31"/>
        </w:trPr>
        <w:tc>
          <w:tcPr>
            <w:tcW w:w="1165" w:type="dxa"/>
            <w:vMerge/>
          </w:tcPr>
          <w:p w14:paraId="63FEC2A1"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shd w:val="clear" w:color="auto" w:fill="D9E2F3" w:themeFill="accent1" w:themeFillTint="33"/>
          </w:tcPr>
          <w:p w14:paraId="3F7D870F"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4DB32BDB"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4765" w:type="dxa"/>
            <w:shd w:val="clear" w:color="auto" w:fill="D9E2F3" w:themeFill="accent1" w:themeFillTint="33"/>
          </w:tcPr>
          <w:p w14:paraId="6DA64F7E"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r>
      <w:tr w:rsidR="00B136C7" w:rsidRPr="00A80D64" w14:paraId="07D2B93C" w14:textId="77777777">
        <w:trPr>
          <w:trHeight w:val="31"/>
        </w:trPr>
        <w:tc>
          <w:tcPr>
            <w:tcW w:w="1165" w:type="dxa"/>
            <w:vMerge/>
          </w:tcPr>
          <w:p w14:paraId="7D2065AC"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val="restart"/>
          </w:tcPr>
          <w:p w14:paraId="5EE96D1F"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2009-11-17 10:54:17 PST</w:t>
            </w:r>
          </w:p>
        </w:tc>
        <w:tc>
          <w:tcPr>
            <w:tcW w:w="1170" w:type="dxa"/>
            <w:shd w:val="clear" w:color="auto" w:fill="D9E2F3" w:themeFill="accent1" w:themeFillTint="33"/>
          </w:tcPr>
          <w:p w14:paraId="3C0C1EFF"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Source</w:t>
            </w:r>
          </w:p>
        </w:tc>
        <w:tc>
          <w:tcPr>
            <w:tcW w:w="4765" w:type="dxa"/>
          </w:tcPr>
          <w:p w14:paraId="380DE338"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[Sent]</w:t>
            </w:r>
          </w:p>
        </w:tc>
      </w:tr>
      <w:tr w:rsidR="00B136C7" w:rsidRPr="00A80D64" w14:paraId="33005277" w14:textId="77777777">
        <w:trPr>
          <w:trHeight w:val="31"/>
        </w:trPr>
        <w:tc>
          <w:tcPr>
            <w:tcW w:w="1165" w:type="dxa"/>
            <w:vMerge/>
          </w:tcPr>
          <w:p w14:paraId="3A18D6C3"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65F3D7DF"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56AD6877"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 xml:space="preserve">From </w:t>
            </w:r>
            <w:r w:rsidRPr="00A80D64">
              <w:rPr>
                <w:rFonts w:ascii="Times New Roman" w:hAnsi="Times New Roman" w:cs="Times New Roman"/>
                <w:sz w:val="20"/>
                <w:szCs w:val="20"/>
              </w:rPr>
              <w:sym w:font="Wingdings" w:char="F0E0"/>
            </w:r>
            <w:r w:rsidRPr="00A80D64">
              <w:rPr>
                <w:rFonts w:ascii="Times New Roman" w:hAnsi="Times New Roman" w:cs="Times New Roman"/>
                <w:sz w:val="20"/>
                <w:szCs w:val="20"/>
              </w:rPr>
              <w:t xml:space="preserve"> To</w:t>
            </w:r>
          </w:p>
        </w:tc>
        <w:tc>
          <w:tcPr>
            <w:tcW w:w="4765" w:type="dxa"/>
          </w:tcPr>
          <w:p w14:paraId="558D90FE"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 xml:space="preserve">charlie@m57.biz </w:t>
            </w:r>
            <w:r w:rsidRPr="00A80D64">
              <w:rPr>
                <w:rFonts w:ascii="Times New Roman" w:hAnsi="Times New Roman" w:cs="Times New Roman"/>
                <w:sz w:val="20"/>
                <w:szCs w:val="20"/>
              </w:rPr>
              <w:sym w:font="Wingdings" w:char="F0E0"/>
            </w:r>
            <w:r w:rsidRPr="00A80D64">
              <w:rPr>
                <w:rFonts w:ascii="Times New Roman" w:hAnsi="Times New Roman" w:cs="Times New Roman"/>
                <w:sz w:val="20"/>
                <w:szCs w:val="20"/>
              </w:rPr>
              <w:t xml:space="preserve"> jo@m57.biz</w:t>
            </w:r>
          </w:p>
        </w:tc>
      </w:tr>
      <w:tr w:rsidR="00B136C7" w:rsidRPr="00A80D64" w14:paraId="05CADE65" w14:textId="77777777">
        <w:trPr>
          <w:trHeight w:val="31"/>
        </w:trPr>
        <w:tc>
          <w:tcPr>
            <w:tcW w:w="1165" w:type="dxa"/>
            <w:vMerge/>
          </w:tcPr>
          <w:p w14:paraId="2E68722D"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77F1051B"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745DD810"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Subject</w:t>
            </w:r>
          </w:p>
        </w:tc>
        <w:tc>
          <w:tcPr>
            <w:tcW w:w="4765" w:type="dxa"/>
          </w:tcPr>
          <w:p w14:paraId="4F36D65F"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What's wrong with Pat</w:t>
            </w:r>
          </w:p>
        </w:tc>
      </w:tr>
      <w:tr w:rsidR="00B136C7" w:rsidRPr="00A80D64" w14:paraId="366E34CA" w14:textId="77777777">
        <w:trPr>
          <w:trHeight w:val="31"/>
        </w:trPr>
        <w:tc>
          <w:tcPr>
            <w:tcW w:w="1165" w:type="dxa"/>
            <w:vMerge/>
          </w:tcPr>
          <w:p w14:paraId="52C28109"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0ADD26E4"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6129AC87"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Body</w:t>
            </w:r>
          </w:p>
        </w:tc>
        <w:tc>
          <w:tcPr>
            <w:tcW w:w="4765" w:type="dxa"/>
          </w:tcPr>
          <w:p w14:paraId="16CC9D9F"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Hey Jo,</w:t>
            </w:r>
          </w:p>
          <w:p w14:paraId="42C7A9CA" w14:textId="77777777" w:rsidR="00B136C7" w:rsidRPr="0081090A" w:rsidRDefault="00B136C7">
            <w:pPr>
              <w:pStyle w:val="HTMLPreformatted"/>
              <w:rPr>
                <w:rFonts w:ascii="Times New Roman" w:hAnsi="Times New Roman" w:cs="Times New Roman"/>
                <w:lang w:val="en-US"/>
              </w:rPr>
            </w:pPr>
          </w:p>
          <w:p w14:paraId="00C979BC"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 xml:space="preserve">Don't you think Pat is a weird boss?  I think there is something funny </w:t>
            </w:r>
          </w:p>
          <w:p w14:paraId="4C4FE27C"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about him.  What do you think?</w:t>
            </w:r>
          </w:p>
          <w:p w14:paraId="2FB089F0" w14:textId="77777777" w:rsidR="00B136C7" w:rsidRPr="0081090A" w:rsidRDefault="00B136C7">
            <w:pPr>
              <w:pStyle w:val="HTMLPreformatted"/>
              <w:rPr>
                <w:rFonts w:ascii="Times New Roman" w:hAnsi="Times New Roman" w:cs="Times New Roman"/>
                <w:lang w:val="en-US"/>
              </w:rPr>
            </w:pPr>
          </w:p>
          <w:p w14:paraId="22A887CB" w14:textId="77777777" w:rsidR="00B136C7" w:rsidRPr="0081090A" w:rsidRDefault="00B136C7">
            <w:pPr>
              <w:pStyle w:val="HTMLPreformatted"/>
              <w:rPr>
                <w:rFonts w:ascii="Times New Roman" w:hAnsi="Times New Roman" w:cs="Times New Roman"/>
              </w:rPr>
            </w:pPr>
            <w:r w:rsidRPr="0081090A">
              <w:rPr>
                <w:rFonts w:ascii="Times New Roman" w:hAnsi="Times New Roman" w:cs="Times New Roman"/>
              </w:rPr>
              <w:t>Charlie</w:t>
            </w:r>
          </w:p>
        </w:tc>
      </w:tr>
      <w:tr w:rsidR="00B136C7" w:rsidRPr="00A80D64" w14:paraId="346BC195" w14:textId="77777777">
        <w:trPr>
          <w:trHeight w:val="31"/>
        </w:trPr>
        <w:tc>
          <w:tcPr>
            <w:tcW w:w="1165" w:type="dxa"/>
            <w:vMerge/>
          </w:tcPr>
          <w:p w14:paraId="3CEBEC25"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shd w:val="clear" w:color="auto" w:fill="D9E2F3" w:themeFill="accent1" w:themeFillTint="33"/>
          </w:tcPr>
          <w:p w14:paraId="41CF1B36"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4153C34E"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4765" w:type="dxa"/>
            <w:shd w:val="clear" w:color="auto" w:fill="D9E2F3" w:themeFill="accent1" w:themeFillTint="33"/>
          </w:tcPr>
          <w:p w14:paraId="45785543" w14:textId="77777777" w:rsidR="00B136C7" w:rsidRPr="00A80D64" w:rsidRDefault="00B136C7">
            <w:pPr>
              <w:tabs>
                <w:tab w:val="left" w:pos="1800"/>
              </w:tabs>
              <w:jc w:val="both"/>
              <w:rPr>
                <w:rFonts w:ascii="Times New Roman" w:hAnsi="Times New Roman" w:cs="Times New Roman"/>
                <w:sz w:val="20"/>
                <w:szCs w:val="20"/>
              </w:rPr>
            </w:pPr>
          </w:p>
        </w:tc>
      </w:tr>
      <w:tr w:rsidR="00B136C7" w:rsidRPr="00A80D64" w14:paraId="2A06BD15" w14:textId="77777777">
        <w:trPr>
          <w:trHeight w:val="31"/>
        </w:trPr>
        <w:tc>
          <w:tcPr>
            <w:tcW w:w="1165" w:type="dxa"/>
            <w:vMerge/>
          </w:tcPr>
          <w:p w14:paraId="24EE4D98"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val="restart"/>
          </w:tcPr>
          <w:p w14:paraId="6523793D"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2009-11-18 09:29:57 PST</w:t>
            </w:r>
          </w:p>
        </w:tc>
        <w:tc>
          <w:tcPr>
            <w:tcW w:w="1170" w:type="dxa"/>
            <w:shd w:val="clear" w:color="auto" w:fill="D9E2F3" w:themeFill="accent1" w:themeFillTint="33"/>
          </w:tcPr>
          <w:p w14:paraId="1CEEFBC5"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Source</w:t>
            </w:r>
          </w:p>
        </w:tc>
        <w:tc>
          <w:tcPr>
            <w:tcW w:w="4765" w:type="dxa"/>
          </w:tcPr>
          <w:p w14:paraId="173D698B" w14:textId="77777777" w:rsidR="00B136C7" w:rsidRPr="00A80D64" w:rsidRDefault="00B136C7">
            <w:pPr>
              <w:tabs>
                <w:tab w:val="left" w:pos="1800"/>
              </w:tabs>
              <w:jc w:val="both"/>
              <w:rPr>
                <w:rFonts w:ascii="Times New Roman" w:hAnsi="Times New Roman" w:cs="Times New Roman"/>
                <w:sz w:val="20"/>
                <w:szCs w:val="20"/>
              </w:rPr>
            </w:pPr>
            <w:r w:rsidRPr="00A80D64">
              <w:rPr>
                <w:rFonts w:ascii="Times New Roman" w:hAnsi="Times New Roman" w:cs="Times New Roman"/>
                <w:sz w:val="20"/>
                <w:szCs w:val="20"/>
              </w:rPr>
              <w:t>[Inbox]</w:t>
            </w:r>
          </w:p>
        </w:tc>
      </w:tr>
      <w:tr w:rsidR="00B136C7" w:rsidRPr="00A80D64" w14:paraId="44B12469" w14:textId="77777777">
        <w:trPr>
          <w:trHeight w:val="31"/>
        </w:trPr>
        <w:tc>
          <w:tcPr>
            <w:tcW w:w="1165" w:type="dxa"/>
            <w:vMerge/>
          </w:tcPr>
          <w:p w14:paraId="5F90A252"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4AB01FDF"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61C3800E"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 xml:space="preserve">From </w:t>
            </w:r>
            <w:r w:rsidRPr="00A80D64">
              <w:rPr>
                <w:rFonts w:ascii="Times New Roman" w:hAnsi="Times New Roman" w:cs="Times New Roman"/>
                <w:sz w:val="20"/>
                <w:szCs w:val="20"/>
              </w:rPr>
              <w:sym w:font="Wingdings" w:char="F0E0"/>
            </w:r>
            <w:r w:rsidRPr="00A80D64">
              <w:rPr>
                <w:rFonts w:ascii="Times New Roman" w:hAnsi="Times New Roman" w:cs="Times New Roman"/>
                <w:sz w:val="20"/>
                <w:szCs w:val="20"/>
              </w:rPr>
              <w:t xml:space="preserve"> To</w:t>
            </w:r>
          </w:p>
        </w:tc>
        <w:tc>
          <w:tcPr>
            <w:tcW w:w="4765" w:type="dxa"/>
          </w:tcPr>
          <w:p w14:paraId="24149552" w14:textId="77777777" w:rsidR="00B136C7" w:rsidRPr="00A80D64" w:rsidRDefault="00B136C7">
            <w:pPr>
              <w:tabs>
                <w:tab w:val="left" w:pos="1800"/>
              </w:tabs>
              <w:jc w:val="both"/>
              <w:rPr>
                <w:rFonts w:ascii="Times New Roman" w:hAnsi="Times New Roman" w:cs="Times New Roman"/>
                <w:sz w:val="20"/>
                <w:szCs w:val="20"/>
              </w:rPr>
            </w:pPr>
            <w:r w:rsidRPr="00A80D64">
              <w:rPr>
                <w:rFonts w:ascii="Times New Roman" w:hAnsi="Times New Roman" w:cs="Times New Roman"/>
                <w:sz w:val="20"/>
                <w:szCs w:val="20"/>
              </w:rPr>
              <w:t xml:space="preserve">pat@m57.biz; </w:t>
            </w:r>
            <w:r w:rsidRPr="00A80D64">
              <w:rPr>
                <w:rFonts w:ascii="Times New Roman" w:hAnsi="Times New Roman" w:cs="Times New Roman"/>
                <w:sz w:val="20"/>
                <w:szCs w:val="20"/>
              </w:rPr>
              <w:sym w:font="Wingdings" w:char="F0E0"/>
            </w:r>
            <w:r w:rsidRPr="00A80D64">
              <w:rPr>
                <w:rFonts w:ascii="Times New Roman" w:hAnsi="Times New Roman" w:cs="Times New Roman"/>
                <w:sz w:val="20"/>
                <w:szCs w:val="20"/>
              </w:rPr>
              <w:t xml:space="preserve"> jo@m57.biz; charlie@m57.biz</w:t>
            </w:r>
          </w:p>
        </w:tc>
      </w:tr>
      <w:tr w:rsidR="00B136C7" w:rsidRPr="00A80D64" w14:paraId="0E88584A" w14:textId="77777777">
        <w:trPr>
          <w:trHeight w:val="31"/>
        </w:trPr>
        <w:tc>
          <w:tcPr>
            <w:tcW w:w="1165" w:type="dxa"/>
            <w:vMerge/>
          </w:tcPr>
          <w:p w14:paraId="5ACE9DC5"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43876F4D"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3DC5A38E"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Subject</w:t>
            </w:r>
          </w:p>
        </w:tc>
        <w:tc>
          <w:tcPr>
            <w:tcW w:w="4765" w:type="dxa"/>
          </w:tcPr>
          <w:p w14:paraId="62205C78" w14:textId="77777777" w:rsidR="00B136C7" w:rsidRPr="00A80D64" w:rsidRDefault="00B136C7">
            <w:pPr>
              <w:tabs>
                <w:tab w:val="left" w:pos="1800"/>
              </w:tabs>
              <w:jc w:val="both"/>
              <w:rPr>
                <w:rFonts w:ascii="Times New Roman" w:hAnsi="Times New Roman" w:cs="Times New Roman"/>
                <w:sz w:val="20"/>
                <w:szCs w:val="20"/>
              </w:rPr>
            </w:pPr>
            <w:r w:rsidRPr="00A80D64">
              <w:rPr>
                <w:rFonts w:ascii="Times New Roman" w:hAnsi="Times New Roman" w:cs="Times New Roman"/>
                <w:sz w:val="20"/>
                <w:szCs w:val="20"/>
              </w:rPr>
              <w:t>Google patent</w:t>
            </w:r>
          </w:p>
        </w:tc>
      </w:tr>
      <w:tr w:rsidR="00B136C7" w:rsidRPr="00A80D64" w14:paraId="3ED4C94F" w14:textId="77777777">
        <w:trPr>
          <w:trHeight w:val="31"/>
        </w:trPr>
        <w:tc>
          <w:tcPr>
            <w:tcW w:w="1165" w:type="dxa"/>
            <w:vMerge/>
          </w:tcPr>
          <w:p w14:paraId="1FAFC98E"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35D408AE"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225DC89D"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Body</w:t>
            </w:r>
          </w:p>
        </w:tc>
        <w:tc>
          <w:tcPr>
            <w:tcW w:w="4765" w:type="dxa"/>
          </w:tcPr>
          <w:p w14:paraId="02E5FADE"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Jo, Charlie,</w:t>
            </w:r>
          </w:p>
          <w:p w14:paraId="4BD5C33B"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 </w:t>
            </w:r>
          </w:p>
          <w:p w14:paraId="62AF8B32" w14:textId="77777777" w:rsidR="00B136C7" w:rsidRPr="00A80D64" w:rsidRDefault="00B136C7">
            <w:pPr>
              <w:shd w:val="clear" w:color="auto" w:fill="FFFFFF"/>
              <w:rPr>
                <w:rFonts w:ascii="Times New Roman" w:eastAsia="Times New Roman" w:hAnsi="Times New Roman" w:cs="Times New Roman"/>
                <w:color w:val="000000"/>
                <w:sz w:val="20"/>
                <w:szCs w:val="20"/>
                <w:lang w:eastAsia="el-GR"/>
              </w:rPr>
            </w:pPr>
            <w:r w:rsidRPr="00DF6115">
              <w:rPr>
                <w:rFonts w:ascii="Times New Roman" w:eastAsia="Times New Roman" w:hAnsi="Times New Roman" w:cs="Times New Roman"/>
                <w:color w:val="000000"/>
                <w:sz w:val="20"/>
                <w:szCs w:val="20"/>
                <w:lang w:val="en-US" w:eastAsia="el-GR"/>
              </w:rPr>
              <w:t xml:space="preserve">   I'm sure you already are using it, but check out google patent beta for searches...   </w:t>
            </w:r>
            <w:r w:rsidRPr="00A80D64">
              <w:rPr>
                <w:rFonts w:ascii="Times New Roman" w:eastAsia="Times New Roman" w:hAnsi="Times New Roman" w:cs="Times New Roman"/>
                <w:color w:val="000000"/>
                <w:sz w:val="20"/>
                <w:szCs w:val="20"/>
                <w:lang w:eastAsia="el-GR"/>
              </w:rPr>
              <w:t>good stuff.</w:t>
            </w:r>
          </w:p>
          <w:p w14:paraId="037BE911" w14:textId="77777777" w:rsidR="00B136C7" w:rsidRPr="00A80D64" w:rsidRDefault="00B136C7">
            <w:pPr>
              <w:shd w:val="clear" w:color="auto" w:fill="FFFFFF"/>
              <w:rPr>
                <w:rFonts w:ascii="Times New Roman" w:eastAsia="Times New Roman" w:hAnsi="Times New Roman" w:cs="Times New Roman"/>
                <w:color w:val="000000"/>
                <w:sz w:val="20"/>
                <w:szCs w:val="20"/>
                <w:lang w:eastAsia="el-GR"/>
              </w:rPr>
            </w:pPr>
            <w:r w:rsidRPr="00A80D64">
              <w:rPr>
                <w:rFonts w:ascii="Times New Roman" w:eastAsia="Times New Roman" w:hAnsi="Times New Roman" w:cs="Times New Roman"/>
                <w:color w:val="000000"/>
                <w:sz w:val="20"/>
                <w:szCs w:val="20"/>
                <w:lang w:eastAsia="el-GR"/>
              </w:rPr>
              <w:t> </w:t>
            </w:r>
          </w:p>
          <w:p w14:paraId="43A8D3DE" w14:textId="77777777" w:rsidR="00B136C7" w:rsidRPr="00A80D64" w:rsidRDefault="00B136C7">
            <w:pPr>
              <w:shd w:val="clear" w:color="auto" w:fill="FFFFFF"/>
              <w:rPr>
                <w:rFonts w:ascii="Times New Roman" w:eastAsia="Times New Roman" w:hAnsi="Times New Roman" w:cs="Times New Roman"/>
                <w:color w:val="000000"/>
                <w:sz w:val="20"/>
                <w:szCs w:val="20"/>
                <w:lang w:eastAsia="el-GR"/>
              </w:rPr>
            </w:pPr>
            <w:r w:rsidRPr="00A80D64">
              <w:rPr>
                <w:rFonts w:ascii="Times New Roman" w:eastAsia="Times New Roman" w:hAnsi="Times New Roman" w:cs="Times New Roman"/>
                <w:color w:val="000000"/>
                <w:sz w:val="20"/>
                <w:szCs w:val="20"/>
                <w:lang w:eastAsia="el-GR"/>
              </w:rPr>
              <w:t>Pat</w:t>
            </w:r>
          </w:p>
        </w:tc>
      </w:tr>
      <w:tr w:rsidR="00B136C7" w:rsidRPr="00A80D64" w14:paraId="2DB400F6" w14:textId="77777777">
        <w:trPr>
          <w:trHeight w:val="31"/>
        </w:trPr>
        <w:tc>
          <w:tcPr>
            <w:tcW w:w="1165" w:type="dxa"/>
            <w:vMerge/>
          </w:tcPr>
          <w:p w14:paraId="043BB77E"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shd w:val="clear" w:color="auto" w:fill="D9E2F3" w:themeFill="accent1" w:themeFillTint="33"/>
          </w:tcPr>
          <w:p w14:paraId="01FAFD72"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14D9B963"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4765" w:type="dxa"/>
            <w:shd w:val="clear" w:color="auto" w:fill="D9E2F3" w:themeFill="accent1" w:themeFillTint="33"/>
          </w:tcPr>
          <w:p w14:paraId="7FA9BC91" w14:textId="77777777" w:rsidR="00B136C7" w:rsidRPr="00A80D64" w:rsidRDefault="00B136C7">
            <w:pPr>
              <w:tabs>
                <w:tab w:val="left" w:pos="1800"/>
              </w:tabs>
              <w:jc w:val="both"/>
              <w:rPr>
                <w:rFonts w:ascii="Times New Roman" w:hAnsi="Times New Roman" w:cs="Times New Roman"/>
                <w:sz w:val="20"/>
                <w:szCs w:val="20"/>
              </w:rPr>
            </w:pPr>
          </w:p>
        </w:tc>
      </w:tr>
      <w:tr w:rsidR="00B136C7" w:rsidRPr="00A80D64" w14:paraId="34FFBD7B" w14:textId="77777777">
        <w:trPr>
          <w:trHeight w:val="31"/>
        </w:trPr>
        <w:tc>
          <w:tcPr>
            <w:tcW w:w="1165" w:type="dxa"/>
            <w:vMerge/>
          </w:tcPr>
          <w:p w14:paraId="6D95A1A0"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val="restart"/>
            <w:shd w:val="clear" w:color="auto" w:fill="auto"/>
          </w:tcPr>
          <w:p w14:paraId="2066632D"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2009-11-18 10:01:50 PST</w:t>
            </w:r>
          </w:p>
        </w:tc>
        <w:tc>
          <w:tcPr>
            <w:tcW w:w="1170" w:type="dxa"/>
            <w:shd w:val="clear" w:color="auto" w:fill="D9E2F3" w:themeFill="accent1" w:themeFillTint="33"/>
          </w:tcPr>
          <w:p w14:paraId="12F76621"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Source</w:t>
            </w:r>
          </w:p>
        </w:tc>
        <w:tc>
          <w:tcPr>
            <w:tcW w:w="4765" w:type="dxa"/>
            <w:shd w:val="clear" w:color="auto" w:fill="auto"/>
          </w:tcPr>
          <w:p w14:paraId="3815BCFB" w14:textId="77777777" w:rsidR="00B136C7" w:rsidRPr="00A80D64" w:rsidRDefault="00B136C7">
            <w:pPr>
              <w:tabs>
                <w:tab w:val="left" w:pos="1800"/>
              </w:tabs>
              <w:jc w:val="both"/>
              <w:rPr>
                <w:rFonts w:ascii="Times New Roman" w:hAnsi="Times New Roman" w:cs="Times New Roman"/>
                <w:sz w:val="20"/>
                <w:szCs w:val="20"/>
              </w:rPr>
            </w:pPr>
            <w:r w:rsidRPr="00A80D64">
              <w:rPr>
                <w:rFonts w:ascii="Times New Roman" w:hAnsi="Times New Roman" w:cs="Times New Roman"/>
                <w:sz w:val="20"/>
                <w:szCs w:val="20"/>
              </w:rPr>
              <w:t>[Inbox]</w:t>
            </w:r>
          </w:p>
        </w:tc>
      </w:tr>
      <w:tr w:rsidR="00B136C7" w:rsidRPr="00A80D64" w14:paraId="67E0927B" w14:textId="77777777">
        <w:trPr>
          <w:trHeight w:val="31"/>
        </w:trPr>
        <w:tc>
          <w:tcPr>
            <w:tcW w:w="1165" w:type="dxa"/>
            <w:vMerge/>
          </w:tcPr>
          <w:p w14:paraId="5214D86C"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shd w:val="clear" w:color="auto" w:fill="auto"/>
          </w:tcPr>
          <w:p w14:paraId="04BF7EAE"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416B8BB6"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 xml:space="preserve">From </w:t>
            </w:r>
            <w:r w:rsidRPr="00A80D64">
              <w:rPr>
                <w:rFonts w:ascii="Times New Roman" w:hAnsi="Times New Roman" w:cs="Times New Roman"/>
                <w:sz w:val="20"/>
                <w:szCs w:val="20"/>
              </w:rPr>
              <w:sym w:font="Wingdings" w:char="F0E0"/>
            </w:r>
            <w:r w:rsidRPr="00A80D64">
              <w:rPr>
                <w:rFonts w:ascii="Times New Roman" w:hAnsi="Times New Roman" w:cs="Times New Roman"/>
                <w:sz w:val="20"/>
                <w:szCs w:val="20"/>
              </w:rPr>
              <w:t xml:space="preserve"> To</w:t>
            </w:r>
          </w:p>
        </w:tc>
        <w:tc>
          <w:tcPr>
            <w:tcW w:w="4765" w:type="dxa"/>
            <w:shd w:val="clear" w:color="auto" w:fill="auto"/>
          </w:tcPr>
          <w:p w14:paraId="55DBAF4A" w14:textId="77777777" w:rsidR="00B136C7" w:rsidRPr="00A80D64" w:rsidRDefault="00000000">
            <w:pPr>
              <w:tabs>
                <w:tab w:val="left" w:pos="1800"/>
              </w:tabs>
              <w:jc w:val="both"/>
              <w:rPr>
                <w:rFonts w:ascii="Times New Roman" w:hAnsi="Times New Roman" w:cs="Times New Roman"/>
                <w:sz w:val="20"/>
                <w:szCs w:val="20"/>
              </w:rPr>
            </w:pPr>
            <w:hyperlink r:id="rId70" w:history="1">
              <w:r w:rsidR="00B136C7" w:rsidRPr="00A80D64">
                <w:rPr>
                  <w:rStyle w:val="Hyperlink"/>
                  <w:rFonts w:ascii="Times New Roman" w:hAnsi="Times New Roman" w:cs="Times New Roman"/>
                  <w:sz w:val="20"/>
                  <w:szCs w:val="20"/>
                </w:rPr>
                <w:t>jo@m57.biz</w:t>
              </w:r>
            </w:hyperlink>
            <w:r w:rsidR="00B136C7" w:rsidRPr="00A80D64">
              <w:rPr>
                <w:rFonts w:ascii="Times New Roman" w:hAnsi="Times New Roman" w:cs="Times New Roman"/>
                <w:sz w:val="20"/>
                <w:szCs w:val="20"/>
              </w:rPr>
              <w:t xml:space="preserve"> </w:t>
            </w:r>
            <w:r w:rsidR="00B136C7" w:rsidRPr="00A80D64">
              <w:rPr>
                <w:rFonts w:ascii="Times New Roman" w:hAnsi="Times New Roman" w:cs="Times New Roman"/>
                <w:sz w:val="20"/>
                <w:szCs w:val="20"/>
              </w:rPr>
              <w:sym w:font="Wingdings" w:char="F0E0"/>
            </w:r>
            <w:r w:rsidR="00B136C7" w:rsidRPr="00A80D64">
              <w:rPr>
                <w:rFonts w:ascii="Times New Roman" w:hAnsi="Times New Roman" w:cs="Times New Roman"/>
                <w:sz w:val="20"/>
                <w:szCs w:val="20"/>
              </w:rPr>
              <w:t xml:space="preserve"> charlie@m57.biz</w:t>
            </w:r>
          </w:p>
        </w:tc>
      </w:tr>
      <w:tr w:rsidR="00B136C7" w:rsidRPr="00D270B1" w14:paraId="20613FD8" w14:textId="77777777">
        <w:trPr>
          <w:trHeight w:val="31"/>
        </w:trPr>
        <w:tc>
          <w:tcPr>
            <w:tcW w:w="1165" w:type="dxa"/>
            <w:vMerge/>
          </w:tcPr>
          <w:p w14:paraId="2D606867"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shd w:val="clear" w:color="auto" w:fill="auto"/>
          </w:tcPr>
          <w:p w14:paraId="66920A96"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0BAD0E29"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Subject</w:t>
            </w:r>
          </w:p>
        </w:tc>
        <w:tc>
          <w:tcPr>
            <w:tcW w:w="4765" w:type="dxa"/>
            <w:shd w:val="clear" w:color="auto" w:fill="auto"/>
          </w:tcPr>
          <w:p w14:paraId="0905036E" w14:textId="77777777" w:rsidR="00B136C7" w:rsidRPr="00DF6115" w:rsidRDefault="00B136C7">
            <w:pPr>
              <w:tabs>
                <w:tab w:val="left" w:pos="1800"/>
              </w:tabs>
              <w:jc w:val="both"/>
              <w:rPr>
                <w:rFonts w:ascii="Times New Roman" w:hAnsi="Times New Roman" w:cs="Times New Roman"/>
                <w:sz w:val="20"/>
                <w:szCs w:val="20"/>
                <w:lang w:val="en-US"/>
              </w:rPr>
            </w:pPr>
            <w:r w:rsidRPr="00DF6115">
              <w:rPr>
                <w:rFonts w:ascii="Times New Roman" w:hAnsi="Times New Roman" w:cs="Times New Roman"/>
                <w:sz w:val="20"/>
                <w:szCs w:val="20"/>
                <w:lang w:val="en-US"/>
              </w:rPr>
              <w:t>Re: What's wrong with Pat</w:t>
            </w:r>
          </w:p>
        </w:tc>
      </w:tr>
      <w:tr w:rsidR="00B136C7" w:rsidRPr="00A80D64" w14:paraId="377DCAC1" w14:textId="77777777">
        <w:trPr>
          <w:trHeight w:val="31"/>
        </w:trPr>
        <w:tc>
          <w:tcPr>
            <w:tcW w:w="1165" w:type="dxa"/>
            <w:vMerge/>
          </w:tcPr>
          <w:p w14:paraId="4DDB13BD" w14:textId="77777777" w:rsidR="00B136C7" w:rsidRPr="00DF6115" w:rsidRDefault="00B136C7">
            <w:pPr>
              <w:pStyle w:val="ListParagraph"/>
              <w:tabs>
                <w:tab w:val="left" w:pos="1800"/>
              </w:tabs>
              <w:ind w:left="0"/>
              <w:jc w:val="both"/>
              <w:rPr>
                <w:rFonts w:ascii="Times New Roman" w:hAnsi="Times New Roman" w:cs="Times New Roman"/>
                <w:sz w:val="20"/>
                <w:szCs w:val="20"/>
                <w:lang w:val="en-US"/>
              </w:rPr>
            </w:pPr>
          </w:p>
        </w:tc>
        <w:tc>
          <w:tcPr>
            <w:tcW w:w="1530" w:type="dxa"/>
            <w:vMerge/>
            <w:shd w:val="clear" w:color="auto" w:fill="auto"/>
          </w:tcPr>
          <w:p w14:paraId="6891246E" w14:textId="77777777" w:rsidR="00B136C7" w:rsidRPr="00DF6115" w:rsidRDefault="00B136C7">
            <w:pPr>
              <w:pStyle w:val="ListParagraph"/>
              <w:tabs>
                <w:tab w:val="left" w:pos="1800"/>
              </w:tabs>
              <w:ind w:left="0"/>
              <w:rPr>
                <w:rFonts w:ascii="Times New Roman" w:hAnsi="Times New Roman" w:cs="Times New Roman"/>
                <w:sz w:val="20"/>
                <w:szCs w:val="20"/>
                <w:lang w:val="en-US"/>
              </w:rPr>
            </w:pPr>
          </w:p>
        </w:tc>
        <w:tc>
          <w:tcPr>
            <w:tcW w:w="1170" w:type="dxa"/>
            <w:shd w:val="clear" w:color="auto" w:fill="D9E2F3" w:themeFill="accent1" w:themeFillTint="33"/>
          </w:tcPr>
          <w:p w14:paraId="232F89F2"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Body</w:t>
            </w:r>
          </w:p>
        </w:tc>
        <w:tc>
          <w:tcPr>
            <w:tcW w:w="4765" w:type="dxa"/>
            <w:shd w:val="clear" w:color="auto" w:fill="auto"/>
          </w:tcPr>
          <w:p w14:paraId="71CBD7A9"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yeah, he's weird.  not sure what's wrong with him.</w:t>
            </w:r>
          </w:p>
          <w:p w14:paraId="341D6AED" w14:textId="77777777" w:rsidR="00B136C7" w:rsidRPr="0081090A" w:rsidRDefault="00B136C7">
            <w:pPr>
              <w:pStyle w:val="HTMLPreformatted"/>
              <w:rPr>
                <w:rFonts w:ascii="Times New Roman" w:hAnsi="Times New Roman" w:cs="Times New Roman"/>
                <w:lang w:val="en-US"/>
              </w:rPr>
            </w:pPr>
          </w:p>
          <w:p w14:paraId="679BDBBD"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 xml:space="preserve">----- Original Message ----- </w:t>
            </w:r>
          </w:p>
          <w:p w14:paraId="6149D31A"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From: "Charlie" &lt;charlie@m57.biz&gt;</w:t>
            </w:r>
          </w:p>
          <w:p w14:paraId="6834666F"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To: &lt;jo@m57.biz&gt;</w:t>
            </w:r>
          </w:p>
          <w:p w14:paraId="3D4A8FEF"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Sent: Tuesday, November 17, 2009 10:54 AM</w:t>
            </w:r>
          </w:p>
          <w:p w14:paraId="708094F8"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Subject: What's wrong with Pat</w:t>
            </w:r>
          </w:p>
          <w:p w14:paraId="0FDFE36F" w14:textId="77777777" w:rsidR="00B136C7" w:rsidRPr="0081090A" w:rsidRDefault="00B136C7">
            <w:pPr>
              <w:pStyle w:val="HTMLPreformatted"/>
              <w:rPr>
                <w:rFonts w:ascii="Times New Roman" w:hAnsi="Times New Roman" w:cs="Times New Roman"/>
                <w:lang w:val="en-US"/>
              </w:rPr>
            </w:pPr>
          </w:p>
          <w:p w14:paraId="1B24DE30" w14:textId="77777777" w:rsidR="00B136C7" w:rsidRPr="0081090A" w:rsidRDefault="00B136C7">
            <w:pPr>
              <w:pStyle w:val="HTMLPreformatted"/>
              <w:rPr>
                <w:rFonts w:ascii="Times New Roman" w:hAnsi="Times New Roman" w:cs="Times New Roman"/>
                <w:lang w:val="en-US"/>
              </w:rPr>
            </w:pPr>
          </w:p>
          <w:p w14:paraId="706C8823"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&gt; Hey Jo,</w:t>
            </w:r>
          </w:p>
          <w:p w14:paraId="0EAFA978"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 xml:space="preserve">&gt; </w:t>
            </w:r>
          </w:p>
          <w:p w14:paraId="040512BA"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 xml:space="preserve">&gt; Don't you think Pat is a weird boss?  I think there is something funny </w:t>
            </w:r>
          </w:p>
          <w:p w14:paraId="51AC0A8A"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&gt; about him.  What do you think?</w:t>
            </w:r>
          </w:p>
          <w:p w14:paraId="501D26F9" w14:textId="77777777" w:rsidR="00B136C7" w:rsidRPr="0081090A" w:rsidRDefault="00B136C7">
            <w:pPr>
              <w:pStyle w:val="HTMLPreformatted"/>
              <w:rPr>
                <w:rFonts w:ascii="Times New Roman" w:hAnsi="Times New Roman" w:cs="Times New Roman"/>
              </w:rPr>
            </w:pPr>
            <w:r w:rsidRPr="0081090A">
              <w:rPr>
                <w:rFonts w:ascii="Times New Roman" w:hAnsi="Times New Roman" w:cs="Times New Roman"/>
              </w:rPr>
              <w:t xml:space="preserve">&gt; </w:t>
            </w:r>
          </w:p>
          <w:p w14:paraId="096D0C4E" w14:textId="77777777" w:rsidR="00B136C7" w:rsidRPr="0081090A" w:rsidRDefault="00B136C7">
            <w:pPr>
              <w:pStyle w:val="HTMLPreformatted"/>
              <w:rPr>
                <w:rFonts w:ascii="Times New Roman" w:hAnsi="Times New Roman" w:cs="Times New Roman"/>
              </w:rPr>
            </w:pPr>
            <w:r w:rsidRPr="0081090A">
              <w:rPr>
                <w:rFonts w:ascii="Times New Roman" w:hAnsi="Times New Roman" w:cs="Times New Roman"/>
              </w:rPr>
              <w:t>&gt; Charlie</w:t>
            </w:r>
          </w:p>
        </w:tc>
      </w:tr>
      <w:tr w:rsidR="00B136C7" w:rsidRPr="00A80D64" w14:paraId="7D9BDACB" w14:textId="77777777">
        <w:trPr>
          <w:trHeight w:val="31"/>
        </w:trPr>
        <w:tc>
          <w:tcPr>
            <w:tcW w:w="1165" w:type="dxa"/>
            <w:vMerge/>
          </w:tcPr>
          <w:p w14:paraId="6FD80D5A"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shd w:val="clear" w:color="auto" w:fill="D9E2F3" w:themeFill="accent1" w:themeFillTint="33"/>
          </w:tcPr>
          <w:p w14:paraId="4E851B39"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63723857"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4765" w:type="dxa"/>
            <w:shd w:val="clear" w:color="auto" w:fill="D9E2F3" w:themeFill="accent1" w:themeFillTint="33"/>
          </w:tcPr>
          <w:p w14:paraId="2FE84B41" w14:textId="77777777" w:rsidR="00B136C7" w:rsidRPr="00A80D64" w:rsidRDefault="00B136C7">
            <w:pPr>
              <w:tabs>
                <w:tab w:val="left" w:pos="1800"/>
              </w:tabs>
              <w:jc w:val="both"/>
              <w:rPr>
                <w:rFonts w:ascii="Times New Roman" w:hAnsi="Times New Roman" w:cs="Times New Roman"/>
                <w:sz w:val="20"/>
                <w:szCs w:val="20"/>
              </w:rPr>
            </w:pPr>
          </w:p>
        </w:tc>
      </w:tr>
      <w:tr w:rsidR="00B136C7" w:rsidRPr="00A80D64" w14:paraId="3621D70B" w14:textId="77777777">
        <w:trPr>
          <w:trHeight w:val="35"/>
        </w:trPr>
        <w:tc>
          <w:tcPr>
            <w:tcW w:w="1165" w:type="dxa"/>
            <w:vMerge/>
          </w:tcPr>
          <w:p w14:paraId="5F25AA4F"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val="restart"/>
          </w:tcPr>
          <w:p w14:paraId="43038F9C"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2009-11-18 12:53:59 PST</w:t>
            </w:r>
          </w:p>
        </w:tc>
        <w:tc>
          <w:tcPr>
            <w:tcW w:w="1170" w:type="dxa"/>
            <w:shd w:val="clear" w:color="auto" w:fill="D9E2F3" w:themeFill="accent1" w:themeFillTint="33"/>
          </w:tcPr>
          <w:p w14:paraId="7AA9379F"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Source</w:t>
            </w:r>
          </w:p>
        </w:tc>
        <w:tc>
          <w:tcPr>
            <w:tcW w:w="4765" w:type="dxa"/>
            <w:shd w:val="clear" w:color="auto" w:fill="auto"/>
          </w:tcPr>
          <w:p w14:paraId="48C7DACD" w14:textId="77777777" w:rsidR="00B136C7" w:rsidRPr="00A80D64" w:rsidRDefault="00B136C7">
            <w:pPr>
              <w:tabs>
                <w:tab w:val="left" w:pos="1800"/>
              </w:tabs>
              <w:jc w:val="both"/>
              <w:rPr>
                <w:rFonts w:ascii="Times New Roman" w:hAnsi="Times New Roman" w:cs="Times New Roman"/>
                <w:sz w:val="20"/>
                <w:szCs w:val="20"/>
              </w:rPr>
            </w:pPr>
            <w:r w:rsidRPr="00A80D64">
              <w:rPr>
                <w:rFonts w:ascii="Times New Roman" w:hAnsi="Times New Roman" w:cs="Times New Roman"/>
                <w:sz w:val="20"/>
                <w:szCs w:val="20"/>
              </w:rPr>
              <w:t>[Sent]</w:t>
            </w:r>
          </w:p>
        </w:tc>
      </w:tr>
      <w:tr w:rsidR="00B136C7" w:rsidRPr="00A80D64" w14:paraId="390C896B" w14:textId="77777777">
        <w:trPr>
          <w:trHeight w:val="32"/>
        </w:trPr>
        <w:tc>
          <w:tcPr>
            <w:tcW w:w="1165" w:type="dxa"/>
            <w:vMerge/>
          </w:tcPr>
          <w:p w14:paraId="4B43A267"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7CBA2859"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0CAAE3DC"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 xml:space="preserve">From </w:t>
            </w:r>
            <w:r w:rsidRPr="00A80D64">
              <w:rPr>
                <w:rFonts w:ascii="Times New Roman" w:hAnsi="Times New Roman" w:cs="Times New Roman"/>
                <w:sz w:val="20"/>
                <w:szCs w:val="20"/>
              </w:rPr>
              <w:sym w:font="Wingdings" w:char="F0E0"/>
            </w:r>
            <w:r w:rsidRPr="00A80D64">
              <w:rPr>
                <w:rFonts w:ascii="Times New Roman" w:hAnsi="Times New Roman" w:cs="Times New Roman"/>
                <w:sz w:val="20"/>
                <w:szCs w:val="20"/>
              </w:rPr>
              <w:t xml:space="preserve"> To</w:t>
            </w:r>
          </w:p>
        </w:tc>
        <w:tc>
          <w:tcPr>
            <w:tcW w:w="4765" w:type="dxa"/>
            <w:shd w:val="clear" w:color="auto" w:fill="auto"/>
          </w:tcPr>
          <w:p w14:paraId="12F4166A" w14:textId="77777777" w:rsidR="00B136C7" w:rsidRPr="00A80D64" w:rsidRDefault="00000000">
            <w:pPr>
              <w:tabs>
                <w:tab w:val="left" w:pos="1800"/>
              </w:tabs>
              <w:jc w:val="both"/>
              <w:rPr>
                <w:rFonts w:ascii="Times New Roman" w:hAnsi="Times New Roman" w:cs="Times New Roman"/>
                <w:sz w:val="20"/>
                <w:szCs w:val="20"/>
              </w:rPr>
            </w:pPr>
            <w:hyperlink r:id="rId71" w:history="1">
              <w:r w:rsidR="00B136C7" w:rsidRPr="00A80D64">
                <w:rPr>
                  <w:rStyle w:val="Hyperlink"/>
                  <w:rFonts w:ascii="Times New Roman" w:hAnsi="Times New Roman" w:cs="Times New Roman"/>
                  <w:sz w:val="20"/>
                  <w:szCs w:val="20"/>
                </w:rPr>
                <w:t>charlie@m57.bizn</w:t>
              </w:r>
            </w:hyperlink>
            <w:r w:rsidR="00B136C7" w:rsidRPr="00A80D64">
              <w:rPr>
                <w:rFonts w:ascii="Times New Roman" w:hAnsi="Times New Roman" w:cs="Times New Roman"/>
                <w:sz w:val="20"/>
                <w:szCs w:val="20"/>
              </w:rPr>
              <w:t xml:space="preserve"> </w:t>
            </w:r>
            <w:r w:rsidR="00B136C7" w:rsidRPr="00A80D64">
              <w:rPr>
                <w:rFonts w:ascii="Times New Roman" w:hAnsi="Times New Roman" w:cs="Times New Roman"/>
                <w:sz w:val="20"/>
                <w:szCs w:val="20"/>
              </w:rPr>
              <w:sym w:font="Wingdings" w:char="F0E0"/>
            </w:r>
            <w:r w:rsidR="00B136C7" w:rsidRPr="00A80D64">
              <w:rPr>
                <w:rFonts w:ascii="Times New Roman" w:hAnsi="Times New Roman" w:cs="Times New Roman"/>
                <w:sz w:val="20"/>
                <w:szCs w:val="20"/>
              </w:rPr>
              <w:t xml:space="preserve"> pat@m57.biz</w:t>
            </w:r>
          </w:p>
        </w:tc>
      </w:tr>
      <w:tr w:rsidR="00B136C7" w:rsidRPr="00A80D64" w14:paraId="1BA34280" w14:textId="77777777">
        <w:trPr>
          <w:trHeight w:val="32"/>
        </w:trPr>
        <w:tc>
          <w:tcPr>
            <w:tcW w:w="1165" w:type="dxa"/>
            <w:vMerge/>
          </w:tcPr>
          <w:p w14:paraId="3100AE74"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02317727"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3EB4D2EF"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Subject</w:t>
            </w:r>
          </w:p>
        </w:tc>
        <w:tc>
          <w:tcPr>
            <w:tcW w:w="4765" w:type="dxa"/>
            <w:shd w:val="clear" w:color="auto" w:fill="auto"/>
          </w:tcPr>
          <w:p w14:paraId="3A0CE468" w14:textId="77777777" w:rsidR="00B136C7" w:rsidRPr="00A80D64" w:rsidRDefault="00B136C7">
            <w:pPr>
              <w:tabs>
                <w:tab w:val="left" w:pos="1800"/>
              </w:tabs>
              <w:jc w:val="both"/>
              <w:rPr>
                <w:rFonts w:ascii="Times New Roman" w:hAnsi="Times New Roman" w:cs="Times New Roman"/>
                <w:sz w:val="20"/>
                <w:szCs w:val="20"/>
              </w:rPr>
            </w:pPr>
            <w:r w:rsidRPr="00A80D64">
              <w:rPr>
                <w:rFonts w:ascii="Times New Roman" w:hAnsi="Times New Roman" w:cs="Times New Roman"/>
                <w:sz w:val="20"/>
                <w:szCs w:val="20"/>
              </w:rPr>
              <w:t>Re: Google patent</w:t>
            </w:r>
          </w:p>
        </w:tc>
      </w:tr>
      <w:tr w:rsidR="00B136C7" w:rsidRPr="00A80D64" w14:paraId="2684808B" w14:textId="77777777">
        <w:trPr>
          <w:trHeight w:val="32"/>
        </w:trPr>
        <w:tc>
          <w:tcPr>
            <w:tcW w:w="1165" w:type="dxa"/>
            <w:vMerge/>
          </w:tcPr>
          <w:p w14:paraId="613ADE5F"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2A71D35B"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6BC612A9"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Body</w:t>
            </w:r>
          </w:p>
        </w:tc>
        <w:tc>
          <w:tcPr>
            <w:tcW w:w="4765" w:type="dxa"/>
            <w:shd w:val="clear" w:color="auto" w:fill="auto"/>
          </w:tcPr>
          <w:p w14:paraId="28C6DDF9"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Pat McGoo wrote:</w:t>
            </w:r>
          </w:p>
          <w:p w14:paraId="703E679B"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&gt; Jo, Charlie,</w:t>
            </w:r>
          </w:p>
          <w:p w14:paraId="25199075"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 xml:space="preserve">&gt;  </w:t>
            </w:r>
          </w:p>
          <w:p w14:paraId="60C7A8C0"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 xml:space="preserve">&gt;    I'm sure you already are using it, but check out google patent beta </w:t>
            </w:r>
          </w:p>
          <w:p w14:paraId="66A1BC31"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&gt; for searches...   good stuff.</w:t>
            </w:r>
          </w:p>
          <w:p w14:paraId="65BD99F6"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 xml:space="preserve">&gt;  </w:t>
            </w:r>
          </w:p>
          <w:p w14:paraId="35C85D5E"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&gt; Pat</w:t>
            </w:r>
          </w:p>
          <w:p w14:paraId="62B2A14F"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Thanks!  This looks like a great resource.</w:t>
            </w:r>
          </w:p>
          <w:p w14:paraId="79E33C72"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lastRenderedPageBreak/>
              <w:t xml:space="preserve"> </w:t>
            </w:r>
          </w:p>
          <w:p w14:paraId="1D92DF12" w14:textId="77777777" w:rsidR="00B136C7" w:rsidRPr="0081090A" w:rsidRDefault="00B136C7">
            <w:pPr>
              <w:pStyle w:val="HTMLPreformatted"/>
              <w:rPr>
                <w:rFonts w:ascii="Times New Roman" w:hAnsi="Times New Roman" w:cs="Times New Roman"/>
              </w:rPr>
            </w:pPr>
            <w:r w:rsidRPr="0081090A">
              <w:rPr>
                <w:rFonts w:ascii="Times New Roman" w:hAnsi="Times New Roman" w:cs="Times New Roman"/>
              </w:rPr>
              <w:t>Charlie</w:t>
            </w:r>
          </w:p>
        </w:tc>
      </w:tr>
      <w:tr w:rsidR="00B136C7" w:rsidRPr="00A80D64" w14:paraId="75362E54" w14:textId="77777777">
        <w:trPr>
          <w:trHeight w:val="31"/>
        </w:trPr>
        <w:tc>
          <w:tcPr>
            <w:tcW w:w="1165" w:type="dxa"/>
            <w:vMerge/>
          </w:tcPr>
          <w:p w14:paraId="44442784"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shd w:val="clear" w:color="auto" w:fill="D9E2F3" w:themeFill="accent1" w:themeFillTint="33"/>
          </w:tcPr>
          <w:p w14:paraId="05ACD6B0"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52B4C859"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4765" w:type="dxa"/>
            <w:shd w:val="clear" w:color="auto" w:fill="D9E2F3" w:themeFill="accent1" w:themeFillTint="33"/>
          </w:tcPr>
          <w:p w14:paraId="7C76D0D3" w14:textId="77777777" w:rsidR="00B136C7" w:rsidRPr="00A80D64" w:rsidRDefault="00B136C7">
            <w:pPr>
              <w:tabs>
                <w:tab w:val="left" w:pos="1800"/>
              </w:tabs>
              <w:jc w:val="both"/>
              <w:rPr>
                <w:rFonts w:ascii="Times New Roman" w:hAnsi="Times New Roman" w:cs="Times New Roman"/>
                <w:sz w:val="20"/>
                <w:szCs w:val="20"/>
              </w:rPr>
            </w:pPr>
          </w:p>
        </w:tc>
      </w:tr>
      <w:tr w:rsidR="00B136C7" w:rsidRPr="00A80D64" w14:paraId="2748A59C" w14:textId="77777777">
        <w:trPr>
          <w:trHeight w:val="31"/>
        </w:trPr>
        <w:tc>
          <w:tcPr>
            <w:tcW w:w="1165" w:type="dxa"/>
            <w:vMerge/>
          </w:tcPr>
          <w:p w14:paraId="3A9C3A23"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val="restart"/>
          </w:tcPr>
          <w:p w14:paraId="166F20AB"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2009-11-18 12:59:55 PST</w:t>
            </w:r>
          </w:p>
        </w:tc>
        <w:tc>
          <w:tcPr>
            <w:tcW w:w="1170" w:type="dxa"/>
            <w:shd w:val="clear" w:color="auto" w:fill="D9E2F3" w:themeFill="accent1" w:themeFillTint="33"/>
          </w:tcPr>
          <w:p w14:paraId="4044EC54"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Source</w:t>
            </w:r>
          </w:p>
        </w:tc>
        <w:tc>
          <w:tcPr>
            <w:tcW w:w="4765" w:type="dxa"/>
          </w:tcPr>
          <w:p w14:paraId="2F2B32CD"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[Sent]</w:t>
            </w:r>
          </w:p>
        </w:tc>
      </w:tr>
      <w:tr w:rsidR="00B136C7" w:rsidRPr="00A80D64" w14:paraId="4356BA5C" w14:textId="77777777">
        <w:trPr>
          <w:trHeight w:val="31"/>
        </w:trPr>
        <w:tc>
          <w:tcPr>
            <w:tcW w:w="1165" w:type="dxa"/>
            <w:vMerge/>
          </w:tcPr>
          <w:p w14:paraId="290621EC"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6B5022D0"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7C547BB9"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 xml:space="preserve">From </w:t>
            </w:r>
            <w:r w:rsidRPr="00A80D64">
              <w:rPr>
                <w:rFonts w:ascii="Times New Roman" w:hAnsi="Times New Roman" w:cs="Times New Roman"/>
                <w:sz w:val="20"/>
                <w:szCs w:val="20"/>
              </w:rPr>
              <w:sym w:font="Wingdings" w:char="F0E0"/>
            </w:r>
            <w:r w:rsidRPr="00A80D64">
              <w:rPr>
                <w:rFonts w:ascii="Times New Roman" w:hAnsi="Times New Roman" w:cs="Times New Roman"/>
                <w:sz w:val="20"/>
                <w:szCs w:val="20"/>
              </w:rPr>
              <w:t xml:space="preserve"> To</w:t>
            </w:r>
          </w:p>
        </w:tc>
        <w:tc>
          <w:tcPr>
            <w:tcW w:w="4765" w:type="dxa"/>
          </w:tcPr>
          <w:p w14:paraId="501B5347" w14:textId="77777777" w:rsidR="00B136C7" w:rsidRPr="00A80D64" w:rsidRDefault="00000000">
            <w:pPr>
              <w:pStyle w:val="ListParagraph"/>
              <w:tabs>
                <w:tab w:val="left" w:pos="1800"/>
              </w:tabs>
              <w:ind w:left="0"/>
              <w:jc w:val="both"/>
              <w:rPr>
                <w:rFonts w:ascii="Times New Roman" w:hAnsi="Times New Roman" w:cs="Times New Roman"/>
                <w:sz w:val="20"/>
                <w:szCs w:val="20"/>
              </w:rPr>
            </w:pPr>
            <w:hyperlink r:id="rId72" w:history="1">
              <w:r w:rsidR="00B136C7" w:rsidRPr="00A80D64">
                <w:rPr>
                  <w:rStyle w:val="Hyperlink"/>
                  <w:rFonts w:ascii="Times New Roman" w:hAnsi="Times New Roman" w:cs="Times New Roman"/>
                  <w:sz w:val="20"/>
                  <w:szCs w:val="20"/>
                </w:rPr>
                <w:t>charlie@m57.biz</w:t>
              </w:r>
            </w:hyperlink>
            <w:r w:rsidR="00B136C7" w:rsidRPr="00A80D64">
              <w:rPr>
                <w:rFonts w:ascii="Times New Roman" w:hAnsi="Times New Roman" w:cs="Times New Roman"/>
                <w:sz w:val="20"/>
                <w:szCs w:val="20"/>
              </w:rPr>
              <w:t xml:space="preserve"> </w:t>
            </w:r>
            <w:r w:rsidR="00B136C7" w:rsidRPr="00A80D64">
              <w:rPr>
                <w:rFonts w:ascii="Times New Roman" w:hAnsi="Times New Roman" w:cs="Times New Roman"/>
                <w:sz w:val="20"/>
                <w:szCs w:val="20"/>
              </w:rPr>
              <w:sym w:font="Wingdings" w:char="F0E0"/>
            </w:r>
            <w:r w:rsidR="00B136C7" w:rsidRPr="00A80D64">
              <w:rPr>
                <w:rFonts w:ascii="Times New Roman" w:hAnsi="Times New Roman" w:cs="Times New Roman"/>
                <w:sz w:val="20"/>
                <w:szCs w:val="20"/>
              </w:rPr>
              <w:t xml:space="preserve"> alix.pery@yahoo.com</w:t>
            </w:r>
          </w:p>
        </w:tc>
      </w:tr>
      <w:tr w:rsidR="00B136C7" w:rsidRPr="00A80D64" w14:paraId="4FB38BBD" w14:textId="77777777">
        <w:trPr>
          <w:trHeight w:val="31"/>
        </w:trPr>
        <w:tc>
          <w:tcPr>
            <w:tcW w:w="1165" w:type="dxa"/>
            <w:vMerge/>
          </w:tcPr>
          <w:p w14:paraId="71384704"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17095E5D"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5D75DDA4"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Subject</w:t>
            </w:r>
          </w:p>
        </w:tc>
        <w:tc>
          <w:tcPr>
            <w:tcW w:w="4765" w:type="dxa"/>
          </w:tcPr>
          <w:p w14:paraId="0DC4BDD7"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Movie tonight???</w:t>
            </w:r>
          </w:p>
        </w:tc>
      </w:tr>
      <w:tr w:rsidR="00B136C7" w:rsidRPr="00A80D64" w14:paraId="189890AD" w14:textId="77777777">
        <w:trPr>
          <w:trHeight w:val="31"/>
        </w:trPr>
        <w:tc>
          <w:tcPr>
            <w:tcW w:w="1165" w:type="dxa"/>
            <w:vMerge/>
          </w:tcPr>
          <w:p w14:paraId="3604B910"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6E3C67C3"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1E659296"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Body</w:t>
            </w:r>
          </w:p>
        </w:tc>
        <w:tc>
          <w:tcPr>
            <w:tcW w:w="4765" w:type="dxa"/>
          </w:tcPr>
          <w:p w14:paraId="39B549F4" w14:textId="77777777" w:rsidR="00B136C7" w:rsidRPr="00DF6115" w:rsidRDefault="00B136C7">
            <w:pPr>
              <w:tabs>
                <w:tab w:val="left" w:pos="1800"/>
              </w:tabs>
              <w:jc w:val="both"/>
              <w:rPr>
                <w:rFonts w:ascii="Times New Roman" w:hAnsi="Times New Roman" w:cs="Times New Roman"/>
                <w:sz w:val="20"/>
                <w:szCs w:val="20"/>
                <w:lang w:val="en-US"/>
              </w:rPr>
            </w:pPr>
            <w:r w:rsidRPr="00DF6115">
              <w:rPr>
                <w:rFonts w:ascii="Times New Roman" w:hAnsi="Times New Roman" w:cs="Times New Roman"/>
                <w:sz w:val="20"/>
                <w:szCs w:val="20"/>
                <w:lang w:val="en-US"/>
              </w:rPr>
              <w:t xml:space="preserve">Wanna go see a flick tonight?  I'll probably leave work at around </w:t>
            </w:r>
          </w:p>
          <w:p w14:paraId="7AE2D7B9" w14:textId="77777777" w:rsidR="00B136C7" w:rsidRPr="00DF6115" w:rsidRDefault="00B136C7">
            <w:pPr>
              <w:tabs>
                <w:tab w:val="left" w:pos="1800"/>
              </w:tabs>
              <w:jc w:val="both"/>
              <w:rPr>
                <w:rFonts w:ascii="Times New Roman" w:hAnsi="Times New Roman" w:cs="Times New Roman"/>
                <w:sz w:val="20"/>
                <w:szCs w:val="20"/>
                <w:lang w:val="en-US"/>
              </w:rPr>
            </w:pPr>
            <w:r w:rsidRPr="00DF6115">
              <w:rPr>
                <w:rFonts w:ascii="Times New Roman" w:hAnsi="Times New Roman" w:cs="Times New Roman"/>
                <w:sz w:val="20"/>
                <w:szCs w:val="20"/>
                <w:lang w:val="en-US"/>
              </w:rPr>
              <w:t>4:00pm.  Pick you up at 5 for dinner first?</w:t>
            </w:r>
          </w:p>
          <w:p w14:paraId="6B7ADC59" w14:textId="77777777" w:rsidR="00B136C7" w:rsidRPr="00DF6115" w:rsidRDefault="00B136C7">
            <w:pPr>
              <w:tabs>
                <w:tab w:val="left" w:pos="1800"/>
              </w:tabs>
              <w:jc w:val="both"/>
              <w:rPr>
                <w:rFonts w:ascii="Times New Roman" w:hAnsi="Times New Roman" w:cs="Times New Roman"/>
                <w:sz w:val="20"/>
                <w:szCs w:val="20"/>
                <w:lang w:val="en-US"/>
              </w:rPr>
            </w:pPr>
          </w:p>
          <w:p w14:paraId="6364442E"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Charlie</w:t>
            </w:r>
          </w:p>
        </w:tc>
      </w:tr>
      <w:tr w:rsidR="00B136C7" w:rsidRPr="00A80D64" w14:paraId="70089DED" w14:textId="77777777">
        <w:trPr>
          <w:trHeight w:val="31"/>
        </w:trPr>
        <w:tc>
          <w:tcPr>
            <w:tcW w:w="1165" w:type="dxa"/>
            <w:vMerge/>
          </w:tcPr>
          <w:p w14:paraId="2FF2E8E8"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shd w:val="clear" w:color="auto" w:fill="D9E2F3" w:themeFill="accent1" w:themeFillTint="33"/>
          </w:tcPr>
          <w:p w14:paraId="14DDDEA1"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1EB291DE"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4765" w:type="dxa"/>
            <w:shd w:val="clear" w:color="auto" w:fill="D9E2F3" w:themeFill="accent1" w:themeFillTint="33"/>
          </w:tcPr>
          <w:p w14:paraId="4392C126" w14:textId="77777777" w:rsidR="00B136C7" w:rsidRPr="00A80D64" w:rsidRDefault="00B136C7">
            <w:pPr>
              <w:tabs>
                <w:tab w:val="left" w:pos="1800"/>
              </w:tabs>
              <w:jc w:val="both"/>
              <w:rPr>
                <w:rFonts w:ascii="Times New Roman" w:hAnsi="Times New Roman" w:cs="Times New Roman"/>
                <w:sz w:val="20"/>
                <w:szCs w:val="20"/>
              </w:rPr>
            </w:pPr>
          </w:p>
        </w:tc>
      </w:tr>
      <w:tr w:rsidR="00B136C7" w:rsidRPr="00A80D64" w14:paraId="088C3258" w14:textId="77777777">
        <w:trPr>
          <w:trHeight w:val="35"/>
        </w:trPr>
        <w:tc>
          <w:tcPr>
            <w:tcW w:w="1165" w:type="dxa"/>
            <w:vMerge/>
          </w:tcPr>
          <w:p w14:paraId="159F861C"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val="restart"/>
          </w:tcPr>
          <w:p w14:paraId="23E8A123"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2009-11-19 09:42:11 PST</w:t>
            </w:r>
          </w:p>
        </w:tc>
        <w:tc>
          <w:tcPr>
            <w:tcW w:w="1170" w:type="dxa"/>
            <w:shd w:val="clear" w:color="auto" w:fill="D9E2F3" w:themeFill="accent1" w:themeFillTint="33"/>
          </w:tcPr>
          <w:p w14:paraId="2E7A81B3"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Source</w:t>
            </w:r>
          </w:p>
        </w:tc>
        <w:tc>
          <w:tcPr>
            <w:tcW w:w="4765" w:type="dxa"/>
          </w:tcPr>
          <w:p w14:paraId="2CCE7C88" w14:textId="77777777" w:rsidR="00B136C7" w:rsidRPr="00A80D64" w:rsidRDefault="00B136C7">
            <w:pPr>
              <w:tabs>
                <w:tab w:val="left" w:pos="1800"/>
              </w:tabs>
              <w:jc w:val="both"/>
              <w:rPr>
                <w:rFonts w:ascii="Times New Roman" w:hAnsi="Times New Roman" w:cs="Times New Roman"/>
                <w:sz w:val="20"/>
                <w:szCs w:val="20"/>
              </w:rPr>
            </w:pPr>
            <w:r w:rsidRPr="00A80D64">
              <w:rPr>
                <w:rFonts w:ascii="Times New Roman" w:hAnsi="Times New Roman" w:cs="Times New Roman"/>
                <w:sz w:val="20"/>
                <w:szCs w:val="20"/>
              </w:rPr>
              <w:t>[Inbox]</w:t>
            </w:r>
          </w:p>
        </w:tc>
      </w:tr>
      <w:tr w:rsidR="00B136C7" w:rsidRPr="00A80D64" w14:paraId="4FEB436E" w14:textId="77777777">
        <w:trPr>
          <w:trHeight w:val="32"/>
        </w:trPr>
        <w:tc>
          <w:tcPr>
            <w:tcW w:w="1165" w:type="dxa"/>
            <w:vMerge/>
          </w:tcPr>
          <w:p w14:paraId="057411A5"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50D598D8"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2D556F43"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 xml:space="preserve">From </w:t>
            </w:r>
            <w:r w:rsidRPr="00A80D64">
              <w:rPr>
                <w:rFonts w:ascii="Times New Roman" w:hAnsi="Times New Roman" w:cs="Times New Roman"/>
                <w:sz w:val="20"/>
                <w:szCs w:val="20"/>
              </w:rPr>
              <w:sym w:font="Wingdings" w:char="F0E0"/>
            </w:r>
            <w:r w:rsidRPr="00A80D64">
              <w:rPr>
                <w:rFonts w:ascii="Times New Roman" w:hAnsi="Times New Roman" w:cs="Times New Roman"/>
                <w:sz w:val="20"/>
                <w:szCs w:val="20"/>
              </w:rPr>
              <w:t xml:space="preserve"> To</w:t>
            </w:r>
          </w:p>
        </w:tc>
        <w:tc>
          <w:tcPr>
            <w:tcW w:w="4765" w:type="dxa"/>
          </w:tcPr>
          <w:p w14:paraId="419A1A2F" w14:textId="77777777" w:rsidR="00B136C7" w:rsidRPr="00A80D64" w:rsidRDefault="00000000">
            <w:pPr>
              <w:tabs>
                <w:tab w:val="left" w:pos="1800"/>
              </w:tabs>
              <w:jc w:val="both"/>
              <w:rPr>
                <w:rFonts w:ascii="Times New Roman" w:hAnsi="Times New Roman" w:cs="Times New Roman"/>
                <w:sz w:val="20"/>
                <w:szCs w:val="20"/>
              </w:rPr>
            </w:pPr>
            <w:hyperlink r:id="rId73" w:history="1">
              <w:r w:rsidR="00B136C7" w:rsidRPr="00A80D64">
                <w:rPr>
                  <w:rStyle w:val="Hyperlink"/>
                  <w:rFonts w:ascii="Times New Roman" w:hAnsi="Times New Roman" w:cs="Times New Roman"/>
                  <w:sz w:val="20"/>
                  <w:szCs w:val="20"/>
                </w:rPr>
                <w:t>pat@m57.biz</w:t>
              </w:r>
            </w:hyperlink>
            <w:r w:rsidR="00B136C7" w:rsidRPr="00A80D64">
              <w:rPr>
                <w:rFonts w:ascii="Times New Roman" w:hAnsi="Times New Roman" w:cs="Times New Roman"/>
                <w:sz w:val="20"/>
                <w:szCs w:val="20"/>
              </w:rPr>
              <w:t xml:space="preserve"> </w:t>
            </w:r>
            <w:r w:rsidR="00B136C7" w:rsidRPr="00A80D64">
              <w:rPr>
                <w:rFonts w:ascii="Times New Roman" w:hAnsi="Times New Roman" w:cs="Times New Roman"/>
                <w:sz w:val="20"/>
                <w:szCs w:val="20"/>
              </w:rPr>
              <w:sym w:font="Wingdings" w:char="F0E0"/>
            </w:r>
            <w:r w:rsidR="00B136C7" w:rsidRPr="00A80D64">
              <w:rPr>
                <w:rFonts w:ascii="Times New Roman" w:hAnsi="Times New Roman" w:cs="Times New Roman"/>
                <w:sz w:val="20"/>
                <w:szCs w:val="20"/>
              </w:rPr>
              <w:t xml:space="preserve"> </w:t>
            </w:r>
            <w:hyperlink r:id="rId74" w:history="1">
              <w:r w:rsidR="00B136C7" w:rsidRPr="00A80D64">
                <w:rPr>
                  <w:rStyle w:val="Hyperlink"/>
                  <w:rFonts w:ascii="Times New Roman" w:hAnsi="Times New Roman" w:cs="Times New Roman"/>
                  <w:sz w:val="20"/>
                  <w:szCs w:val="20"/>
                </w:rPr>
                <w:t>terry@m57.biz</w:t>
              </w:r>
            </w:hyperlink>
            <w:r w:rsidR="00B136C7" w:rsidRPr="00A80D64">
              <w:rPr>
                <w:rFonts w:ascii="Times New Roman" w:hAnsi="Times New Roman" w:cs="Times New Roman"/>
                <w:sz w:val="20"/>
                <w:szCs w:val="20"/>
              </w:rPr>
              <w:t>; jo@m57.biz; charlie@m57.biz</w:t>
            </w:r>
          </w:p>
        </w:tc>
      </w:tr>
      <w:tr w:rsidR="00B136C7" w:rsidRPr="00D270B1" w14:paraId="233F4FF8" w14:textId="77777777">
        <w:trPr>
          <w:trHeight w:val="32"/>
        </w:trPr>
        <w:tc>
          <w:tcPr>
            <w:tcW w:w="1165" w:type="dxa"/>
            <w:vMerge/>
          </w:tcPr>
          <w:p w14:paraId="0F86C24F"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3FD90107"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03094975"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Subject</w:t>
            </w:r>
          </w:p>
        </w:tc>
        <w:tc>
          <w:tcPr>
            <w:tcW w:w="4765" w:type="dxa"/>
          </w:tcPr>
          <w:p w14:paraId="1653ADCD" w14:textId="77777777" w:rsidR="00B136C7" w:rsidRPr="00DF6115" w:rsidRDefault="00B136C7">
            <w:pPr>
              <w:pStyle w:val="ListParagraph"/>
              <w:tabs>
                <w:tab w:val="left" w:pos="1800"/>
              </w:tabs>
              <w:ind w:left="0"/>
              <w:jc w:val="both"/>
              <w:rPr>
                <w:rFonts w:ascii="Times New Roman" w:hAnsi="Times New Roman" w:cs="Times New Roman"/>
                <w:sz w:val="20"/>
                <w:szCs w:val="20"/>
                <w:lang w:val="en-US"/>
              </w:rPr>
            </w:pPr>
            <w:r w:rsidRPr="00DF6115">
              <w:rPr>
                <w:rFonts w:ascii="Times New Roman" w:hAnsi="Times New Roman" w:cs="Times New Roman"/>
                <w:sz w:val="20"/>
                <w:szCs w:val="20"/>
                <w:lang w:val="en-US"/>
              </w:rPr>
              <w:t>ADDITIONAL GUIDANCE ON PATENT SEARCHING</w:t>
            </w:r>
          </w:p>
        </w:tc>
      </w:tr>
      <w:tr w:rsidR="00B136C7" w:rsidRPr="00A80D64" w14:paraId="74CB7266" w14:textId="77777777">
        <w:trPr>
          <w:trHeight w:val="32"/>
        </w:trPr>
        <w:tc>
          <w:tcPr>
            <w:tcW w:w="1165" w:type="dxa"/>
            <w:vMerge/>
          </w:tcPr>
          <w:p w14:paraId="4EEB93F1" w14:textId="77777777" w:rsidR="00B136C7" w:rsidRPr="00DF6115" w:rsidRDefault="00B136C7">
            <w:pPr>
              <w:pStyle w:val="ListParagraph"/>
              <w:tabs>
                <w:tab w:val="left" w:pos="1800"/>
              </w:tabs>
              <w:ind w:left="0"/>
              <w:jc w:val="both"/>
              <w:rPr>
                <w:rFonts w:ascii="Times New Roman" w:hAnsi="Times New Roman" w:cs="Times New Roman"/>
                <w:sz w:val="20"/>
                <w:szCs w:val="20"/>
                <w:lang w:val="en-US"/>
              </w:rPr>
            </w:pPr>
          </w:p>
        </w:tc>
        <w:tc>
          <w:tcPr>
            <w:tcW w:w="1530" w:type="dxa"/>
            <w:vMerge/>
          </w:tcPr>
          <w:p w14:paraId="3E975CE4" w14:textId="77777777" w:rsidR="00B136C7" w:rsidRPr="00DF6115" w:rsidRDefault="00B136C7">
            <w:pPr>
              <w:pStyle w:val="ListParagraph"/>
              <w:tabs>
                <w:tab w:val="left" w:pos="1800"/>
              </w:tabs>
              <w:ind w:left="0"/>
              <w:rPr>
                <w:rFonts w:ascii="Times New Roman" w:hAnsi="Times New Roman" w:cs="Times New Roman"/>
                <w:sz w:val="20"/>
                <w:szCs w:val="20"/>
                <w:lang w:val="en-US"/>
              </w:rPr>
            </w:pPr>
          </w:p>
        </w:tc>
        <w:tc>
          <w:tcPr>
            <w:tcW w:w="1170" w:type="dxa"/>
            <w:shd w:val="clear" w:color="auto" w:fill="D9E2F3" w:themeFill="accent1" w:themeFillTint="33"/>
          </w:tcPr>
          <w:p w14:paraId="4FD37696"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Body</w:t>
            </w:r>
          </w:p>
        </w:tc>
        <w:tc>
          <w:tcPr>
            <w:tcW w:w="4765" w:type="dxa"/>
          </w:tcPr>
          <w:p w14:paraId="7E793793"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Dear Team,</w:t>
            </w:r>
          </w:p>
          <w:p w14:paraId="0B55EF80"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 </w:t>
            </w:r>
          </w:p>
          <w:p w14:paraId="7AD1C6F5"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please remember that if you want to do a full patent search, the USPTO ONLY has full text for patents issued from 1976 to the present.  If we need to go back farther, you have to get the TIFF imagnes for anything from 1790 on.</w:t>
            </w:r>
          </w:p>
          <w:p w14:paraId="5CCA8D74"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 </w:t>
            </w:r>
          </w:p>
          <w:p w14:paraId="61A17D12"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Recently someone concluded there was no previous patent we were looking for (I won't name names!), having only searched from 1976 on, and luckily I caught it.  Fiddlesticks by golly!  But that's OK, we will continue to learn and get better !</w:t>
            </w:r>
          </w:p>
          <w:p w14:paraId="0B4804E4"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 </w:t>
            </w:r>
          </w:p>
          <w:p w14:paraId="64F06123" w14:textId="77777777" w:rsidR="00B136C7" w:rsidRPr="00A80D64" w:rsidRDefault="00B136C7">
            <w:pPr>
              <w:shd w:val="clear" w:color="auto" w:fill="FFFFFF"/>
              <w:rPr>
                <w:rFonts w:ascii="Times New Roman" w:eastAsia="Times New Roman" w:hAnsi="Times New Roman" w:cs="Times New Roman"/>
                <w:color w:val="000000"/>
                <w:sz w:val="20"/>
                <w:szCs w:val="20"/>
                <w:lang w:eastAsia="el-GR"/>
              </w:rPr>
            </w:pPr>
            <w:r w:rsidRPr="00A80D64">
              <w:rPr>
                <w:rFonts w:ascii="Times New Roman" w:eastAsia="Times New Roman" w:hAnsi="Times New Roman" w:cs="Times New Roman"/>
                <w:color w:val="000000"/>
                <w:sz w:val="20"/>
                <w:szCs w:val="20"/>
                <w:lang w:eastAsia="el-GR"/>
              </w:rPr>
              <w:t>Pat</w:t>
            </w:r>
          </w:p>
        </w:tc>
      </w:tr>
      <w:tr w:rsidR="00B136C7" w:rsidRPr="00A80D64" w14:paraId="6A0960A5" w14:textId="77777777">
        <w:trPr>
          <w:trHeight w:val="32"/>
        </w:trPr>
        <w:tc>
          <w:tcPr>
            <w:tcW w:w="1165" w:type="dxa"/>
            <w:vMerge/>
          </w:tcPr>
          <w:p w14:paraId="3BF0A878"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shd w:val="clear" w:color="auto" w:fill="D9E2F3" w:themeFill="accent1" w:themeFillTint="33"/>
          </w:tcPr>
          <w:p w14:paraId="1A7BCF59"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1ACE5550"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4765" w:type="dxa"/>
            <w:shd w:val="clear" w:color="auto" w:fill="D9E2F3" w:themeFill="accent1" w:themeFillTint="33"/>
          </w:tcPr>
          <w:p w14:paraId="78AB9894" w14:textId="77777777" w:rsidR="00B136C7" w:rsidRPr="00A80D64" w:rsidRDefault="00B136C7">
            <w:pPr>
              <w:tabs>
                <w:tab w:val="left" w:pos="1800"/>
              </w:tabs>
              <w:jc w:val="both"/>
              <w:rPr>
                <w:rFonts w:ascii="Times New Roman" w:hAnsi="Times New Roman" w:cs="Times New Roman"/>
                <w:sz w:val="20"/>
                <w:szCs w:val="20"/>
              </w:rPr>
            </w:pPr>
          </w:p>
        </w:tc>
      </w:tr>
      <w:tr w:rsidR="00B136C7" w:rsidRPr="00A80D64" w14:paraId="2124ED3F" w14:textId="77777777">
        <w:trPr>
          <w:trHeight w:val="25"/>
        </w:trPr>
        <w:tc>
          <w:tcPr>
            <w:tcW w:w="1165" w:type="dxa"/>
            <w:vMerge/>
          </w:tcPr>
          <w:p w14:paraId="04CD95F4"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val="restart"/>
          </w:tcPr>
          <w:p w14:paraId="5DFE565B"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2009-11-20 09:57:49 PST</w:t>
            </w:r>
          </w:p>
        </w:tc>
        <w:tc>
          <w:tcPr>
            <w:tcW w:w="1170" w:type="dxa"/>
            <w:shd w:val="clear" w:color="auto" w:fill="D9E2F3" w:themeFill="accent1" w:themeFillTint="33"/>
          </w:tcPr>
          <w:p w14:paraId="0143BB0D"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Source</w:t>
            </w:r>
          </w:p>
        </w:tc>
        <w:tc>
          <w:tcPr>
            <w:tcW w:w="4765" w:type="dxa"/>
          </w:tcPr>
          <w:p w14:paraId="1E6B9AF8" w14:textId="77777777" w:rsidR="00B136C7" w:rsidRPr="00A80D64" w:rsidRDefault="00B136C7">
            <w:pPr>
              <w:tabs>
                <w:tab w:val="left" w:pos="1800"/>
              </w:tabs>
              <w:jc w:val="both"/>
              <w:rPr>
                <w:rFonts w:ascii="Times New Roman" w:hAnsi="Times New Roman" w:cs="Times New Roman"/>
                <w:sz w:val="20"/>
                <w:szCs w:val="20"/>
              </w:rPr>
            </w:pPr>
            <w:r w:rsidRPr="00A80D64">
              <w:rPr>
                <w:rFonts w:ascii="Times New Roman" w:hAnsi="Times New Roman" w:cs="Times New Roman"/>
                <w:sz w:val="20"/>
                <w:szCs w:val="20"/>
              </w:rPr>
              <w:t>[Inbox]</w:t>
            </w:r>
          </w:p>
        </w:tc>
      </w:tr>
      <w:tr w:rsidR="00B136C7" w:rsidRPr="00A80D64" w14:paraId="33BA8953" w14:textId="77777777">
        <w:trPr>
          <w:trHeight w:val="25"/>
        </w:trPr>
        <w:tc>
          <w:tcPr>
            <w:tcW w:w="1165" w:type="dxa"/>
            <w:vMerge/>
          </w:tcPr>
          <w:p w14:paraId="20AE3E00"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578D595B"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64A9E7F6"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 xml:space="preserve">From </w:t>
            </w:r>
            <w:r w:rsidRPr="00A80D64">
              <w:rPr>
                <w:rFonts w:ascii="Times New Roman" w:hAnsi="Times New Roman" w:cs="Times New Roman"/>
                <w:sz w:val="20"/>
                <w:szCs w:val="20"/>
              </w:rPr>
              <w:sym w:font="Wingdings" w:char="F0E0"/>
            </w:r>
            <w:r w:rsidRPr="00A80D64">
              <w:rPr>
                <w:rFonts w:ascii="Times New Roman" w:hAnsi="Times New Roman" w:cs="Times New Roman"/>
                <w:sz w:val="20"/>
                <w:szCs w:val="20"/>
              </w:rPr>
              <w:t xml:space="preserve"> To</w:t>
            </w:r>
          </w:p>
        </w:tc>
        <w:tc>
          <w:tcPr>
            <w:tcW w:w="4765" w:type="dxa"/>
          </w:tcPr>
          <w:p w14:paraId="6534C01A" w14:textId="77777777" w:rsidR="00B136C7" w:rsidRPr="00A80D64" w:rsidRDefault="00000000">
            <w:pPr>
              <w:tabs>
                <w:tab w:val="left" w:pos="1800"/>
              </w:tabs>
              <w:jc w:val="both"/>
              <w:rPr>
                <w:rFonts w:ascii="Times New Roman" w:hAnsi="Times New Roman" w:cs="Times New Roman"/>
                <w:sz w:val="20"/>
                <w:szCs w:val="20"/>
              </w:rPr>
            </w:pPr>
            <w:hyperlink r:id="rId75" w:history="1">
              <w:r w:rsidR="00B136C7" w:rsidRPr="00A80D64">
                <w:rPr>
                  <w:rStyle w:val="Hyperlink"/>
                  <w:rFonts w:ascii="Times New Roman" w:hAnsi="Times New Roman" w:cs="Times New Roman"/>
                  <w:sz w:val="20"/>
                  <w:szCs w:val="20"/>
                </w:rPr>
                <w:t>jo@m57.biz</w:t>
              </w:r>
            </w:hyperlink>
            <w:r w:rsidR="00B136C7" w:rsidRPr="00A80D64">
              <w:rPr>
                <w:rFonts w:ascii="Times New Roman" w:hAnsi="Times New Roman" w:cs="Times New Roman"/>
                <w:sz w:val="20"/>
                <w:szCs w:val="20"/>
              </w:rPr>
              <w:t xml:space="preserve"> </w:t>
            </w:r>
            <w:r w:rsidR="00B136C7" w:rsidRPr="00A80D64">
              <w:rPr>
                <w:rFonts w:ascii="Times New Roman" w:hAnsi="Times New Roman" w:cs="Times New Roman"/>
                <w:sz w:val="20"/>
                <w:szCs w:val="20"/>
              </w:rPr>
              <w:sym w:font="Wingdings" w:char="F0E0"/>
            </w:r>
            <w:r w:rsidR="00B136C7" w:rsidRPr="00A80D64">
              <w:rPr>
                <w:rFonts w:ascii="Times New Roman" w:hAnsi="Times New Roman" w:cs="Times New Roman"/>
                <w:sz w:val="20"/>
                <w:szCs w:val="20"/>
              </w:rPr>
              <w:t xml:space="preserve"> charlie@m57.biz</w:t>
            </w:r>
          </w:p>
        </w:tc>
      </w:tr>
      <w:tr w:rsidR="00B136C7" w:rsidRPr="00A80D64" w14:paraId="28A26D0D" w14:textId="77777777">
        <w:trPr>
          <w:trHeight w:val="25"/>
        </w:trPr>
        <w:tc>
          <w:tcPr>
            <w:tcW w:w="1165" w:type="dxa"/>
            <w:vMerge/>
          </w:tcPr>
          <w:p w14:paraId="163313DD"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408DCF8A"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1B5FBB33"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Subject</w:t>
            </w:r>
          </w:p>
        </w:tc>
        <w:tc>
          <w:tcPr>
            <w:tcW w:w="4765" w:type="dxa"/>
          </w:tcPr>
          <w:p w14:paraId="429D53BE"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Docs</w:t>
            </w:r>
          </w:p>
        </w:tc>
      </w:tr>
      <w:tr w:rsidR="00B136C7" w:rsidRPr="00A80D64" w14:paraId="38CAA182" w14:textId="77777777">
        <w:trPr>
          <w:trHeight w:val="25"/>
        </w:trPr>
        <w:tc>
          <w:tcPr>
            <w:tcW w:w="1165" w:type="dxa"/>
            <w:vMerge/>
          </w:tcPr>
          <w:p w14:paraId="7A3E5B12"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4538A917"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29BBB265"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Body</w:t>
            </w:r>
          </w:p>
        </w:tc>
        <w:tc>
          <w:tcPr>
            <w:tcW w:w="4765" w:type="dxa"/>
          </w:tcPr>
          <w:p w14:paraId="20B79AC5"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Charlie,</w:t>
            </w:r>
          </w:p>
          <w:p w14:paraId="3EB93562" w14:textId="77777777" w:rsidR="00B136C7" w:rsidRPr="0081090A" w:rsidRDefault="00B136C7">
            <w:pPr>
              <w:pStyle w:val="HTMLPreformatted"/>
              <w:rPr>
                <w:rFonts w:ascii="Times New Roman" w:hAnsi="Times New Roman" w:cs="Times New Roman"/>
                <w:lang w:val="en-US"/>
              </w:rPr>
            </w:pPr>
          </w:p>
          <w:p w14:paraId="6241C4D2" w14:textId="77777777" w:rsidR="00B136C7" w:rsidRPr="0081090A" w:rsidRDefault="00B136C7">
            <w:pPr>
              <w:pStyle w:val="HTMLPreformatted"/>
              <w:rPr>
                <w:rFonts w:ascii="Times New Roman" w:hAnsi="Times New Roman" w:cs="Times New Roman"/>
                <w:lang w:val="en-US"/>
              </w:rPr>
            </w:pPr>
          </w:p>
          <w:p w14:paraId="10288C6D"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 xml:space="preserve">Here are some of those papers I was talking about the other day.  They might </w:t>
            </w:r>
          </w:p>
          <w:p w14:paraId="7E9FE6CB"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help us in our searches.  Let me know what you think.</w:t>
            </w:r>
          </w:p>
          <w:p w14:paraId="5765F899" w14:textId="77777777" w:rsidR="00B136C7" w:rsidRPr="0081090A" w:rsidRDefault="00B136C7">
            <w:pPr>
              <w:pStyle w:val="HTMLPreformatted"/>
              <w:rPr>
                <w:rFonts w:ascii="Times New Roman" w:hAnsi="Times New Roman" w:cs="Times New Roman"/>
                <w:lang w:val="en-US"/>
              </w:rPr>
            </w:pPr>
          </w:p>
          <w:p w14:paraId="7DFEF359" w14:textId="77777777" w:rsidR="00B136C7" w:rsidRPr="0081090A" w:rsidRDefault="00B136C7">
            <w:pPr>
              <w:pStyle w:val="HTMLPreformatted"/>
              <w:rPr>
                <w:rFonts w:ascii="Times New Roman" w:hAnsi="Times New Roman" w:cs="Times New Roman"/>
              </w:rPr>
            </w:pPr>
            <w:r w:rsidRPr="0081090A">
              <w:rPr>
                <w:rFonts w:ascii="Times New Roman" w:hAnsi="Times New Roman" w:cs="Times New Roman"/>
              </w:rPr>
              <w:t>-Jo</w:t>
            </w:r>
          </w:p>
        </w:tc>
      </w:tr>
      <w:tr w:rsidR="00B136C7" w:rsidRPr="00A80D64" w14:paraId="15EA42E2" w14:textId="77777777">
        <w:trPr>
          <w:trHeight w:val="25"/>
        </w:trPr>
        <w:tc>
          <w:tcPr>
            <w:tcW w:w="1165" w:type="dxa"/>
            <w:vMerge/>
          </w:tcPr>
          <w:p w14:paraId="50A2BB96"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shd w:val="clear" w:color="auto" w:fill="D9E2F3" w:themeFill="accent1" w:themeFillTint="33"/>
          </w:tcPr>
          <w:p w14:paraId="0E034EA6"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2FECF206"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4765" w:type="dxa"/>
            <w:shd w:val="clear" w:color="auto" w:fill="D9E2F3" w:themeFill="accent1" w:themeFillTint="33"/>
          </w:tcPr>
          <w:p w14:paraId="300DA11B" w14:textId="77777777" w:rsidR="00B136C7" w:rsidRPr="00A80D64" w:rsidRDefault="00B136C7">
            <w:pPr>
              <w:tabs>
                <w:tab w:val="left" w:pos="1800"/>
              </w:tabs>
              <w:jc w:val="both"/>
              <w:rPr>
                <w:rFonts w:ascii="Times New Roman" w:hAnsi="Times New Roman" w:cs="Times New Roman"/>
                <w:sz w:val="20"/>
                <w:szCs w:val="20"/>
              </w:rPr>
            </w:pPr>
          </w:p>
        </w:tc>
      </w:tr>
      <w:tr w:rsidR="00B136C7" w:rsidRPr="00A80D64" w14:paraId="1140605C" w14:textId="77777777">
        <w:trPr>
          <w:trHeight w:val="25"/>
        </w:trPr>
        <w:tc>
          <w:tcPr>
            <w:tcW w:w="1165" w:type="dxa"/>
            <w:vMerge/>
          </w:tcPr>
          <w:p w14:paraId="571482CF"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val="restart"/>
          </w:tcPr>
          <w:p w14:paraId="48EB2D92"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2009-11-20 13:06:27 PST</w:t>
            </w:r>
          </w:p>
        </w:tc>
        <w:tc>
          <w:tcPr>
            <w:tcW w:w="1170" w:type="dxa"/>
            <w:shd w:val="clear" w:color="auto" w:fill="D9E2F3" w:themeFill="accent1" w:themeFillTint="33"/>
          </w:tcPr>
          <w:p w14:paraId="014002E0"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Source</w:t>
            </w:r>
          </w:p>
        </w:tc>
        <w:tc>
          <w:tcPr>
            <w:tcW w:w="4765" w:type="dxa"/>
          </w:tcPr>
          <w:p w14:paraId="0FBAEDC5" w14:textId="77777777" w:rsidR="00B136C7" w:rsidRPr="00A80D64" w:rsidRDefault="00B136C7">
            <w:pPr>
              <w:tabs>
                <w:tab w:val="left" w:pos="1800"/>
              </w:tabs>
              <w:jc w:val="both"/>
              <w:rPr>
                <w:rFonts w:ascii="Times New Roman" w:hAnsi="Times New Roman" w:cs="Times New Roman"/>
                <w:sz w:val="20"/>
                <w:szCs w:val="20"/>
              </w:rPr>
            </w:pPr>
            <w:r w:rsidRPr="00A80D64">
              <w:rPr>
                <w:rFonts w:ascii="Times New Roman" w:hAnsi="Times New Roman" w:cs="Times New Roman"/>
                <w:sz w:val="20"/>
                <w:szCs w:val="20"/>
              </w:rPr>
              <w:t>[Sent]</w:t>
            </w:r>
          </w:p>
        </w:tc>
      </w:tr>
      <w:tr w:rsidR="00B136C7" w:rsidRPr="00A80D64" w14:paraId="55824067" w14:textId="77777777">
        <w:trPr>
          <w:trHeight w:val="25"/>
        </w:trPr>
        <w:tc>
          <w:tcPr>
            <w:tcW w:w="1165" w:type="dxa"/>
            <w:vMerge/>
          </w:tcPr>
          <w:p w14:paraId="6DBD5477"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135E53C7"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24C0C2CD"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 xml:space="preserve">From </w:t>
            </w:r>
            <w:r w:rsidRPr="00A80D64">
              <w:rPr>
                <w:rFonts w:ascii="Times New Roman" w:hAnsi="Times New Roman" w:cs="Times New Roman"/>
                <w:sz w:val="20"/>
                <w:szCs w:val="20"/>
              </w:rPr>
              <w:sym w:font="Wingdings" w:char="F0E0"/>
            </w:r>
            <w:r w:rsidRPr="00A80D64">
              <w:rPr>
                <w:rFonts w:ascii="Times New Roman" w:hAnsi="Times New Roman" w:cs="Times New Roman"/>
                <w:sz w:val="20"/>
                <w:szCs w:val="20"/>
              </w:rPr>
              <w:t xml:space="preserve"> To</w:t>
            </w:r>
          </w:p>
        </w:tc>
        <w:tc>
          <w:tcPr>
            <w:tcW w:w="4765" w:type="dxa"/>
          </w:tcPr>
          <w:p w14:paraId="11FDED38" w14:textId="77777777" w:rsidR="00B136C7" w:rsidRPr="00A80D64" w:rsidRDefault="00000000">
            <w:pPr>
              <w:tabs>
                <w:tab w:val="left" w:pos="1800"/>
              </w:tabs>
              <w:jc w:val="both"/>
              <w:rPr>
                <w:rFonts w:ascii="Times New Roman" w:hAnsi="Times New Roman" w:cs="Times New Roman"/>
                <w:sz w:val="20"/>
                <w:szCs w:val="20"/>
              </w:rPr>
            </w:pPr>
            <w:hyperlink r:id="rId76" w:history="1">
              <w:r w:rsidR="00B136C7" w:rsidRPr="00A80D64">
                <w:rPr>
                  <w:rStyle w:val="Hyperlink"/>
                  <w:rFonts w:ascii="Times New Roman" w:hAnsi="Times New Roman" w:cs="Times New Roman"/>
                  <w:sz w:val="20"/>
                  <w:szCs w:val="20"/>
                </w:rPr>
                <w:t>charlie@m57.biz</w:t>
              </w:r>
            </w:hyperlink>
            <w:r w:rsidR="00B136C7" w:rsidRPr="00A80D64">
              <w:rPr>
                <w:rFonts w:ascii="Times New Roman" w:hAnsi="Times New Roman" w:cs="Times New Roman"/>
                <w:sz w:val="20"/>
                <w:szCs w:val="20"/>
              </w:rPr>
              <w:t xml:space="preserve"> </w:t>
            </w:r>
            <w:r w:rsidR="00B136C7" w:rsidRPr="00A80D64">
              <w:rPr>
                <w:rFonts w:ascii="Times New Roman" w:hAnsi="Times New Roman" w:cs="Times New Roman"/>
                <w:sz w:val="20"/>
                <w:szCs w:val="20"/>
              </w:rPr>
              <w:sym w:font="Wingdings" w:char="F0E0"/>
            </w:r>
            <w:r w:rsidR="00B136C7" w:rsidRPr="00A80D64">
              <w:rPr>
                <w:rFonts w:ascii="Times New Roman" w:hAnsi="Times New Roman" w:cs="Times New Roman"/>
                <w:sz w:val="20"/>
                <w:szCs w:val="20"/>
              </w:rPr>
              <w:t xml:space="preserve"> jo@m57.biz</w:t>
            </w:r>
          </w:p>
        </w:tc>
      </w:tr>
      <w:tr w:rsidR="00B136C7" w:rsidRPr="00A80D64" w14:paraId="7847882B" w14:textId="77777777">
        <w:trPr>
          <w:trHeight w:val="25"/>
        </w:trPr>
        <w:tc>
          <w:tcPr>
            <w:tcW w:w="1165" w:type="dxa"/>
            <w:vMerge/>
          </w:tcPr>
          <w:p w14:paraId="00ED9F11"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36FBF504"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7AF369E0"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Subject</w:t>
            </w:r>
          </w:p>
        </w:tc>
        <w:tc>
          <w:tcPr>
            <w:tcW w:w="4765" w:type="dxa"/>
          </w:tcPr>
          <w:p w14:paraId="6731B05B"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Re: Docs</w:t>
            </w:r>
          </w:p>
        </w:tc>
      </w:tr>
      <w:tr w:rsidR="00B136C7" w:rsidRPr="00A80D64" w14:paraId="12F1AA91" w14:textId="77777777">
        <w:trPr>
          <w:trHeight w:val="25"/>
        </w:trPr>
        <w:tc>
          <w:tcPr>
            <w:tcW w:w="1165" w:type="dxa"/>
            <w:vMerge/>
          </w:tcPr>
          <w:p w14:paraId="6B3FD626"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0B076BD1"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36BFD5B7"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Body</w:t>
            </w:r>
          </w:p>
        </w:tc>
        <w:tc>
          <w:tcPr>
            <w:tcW w:w="4765" w:type="dxa"/>
          </w:tcPr>
          <w:p w14:paraId="7876AE6F"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Jo Smith wrote:</w:t>
            </w:r>
          </w:p>
          <w:p w14:paraId="7C0EDA2C"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&gt; Charlie,</w:t>
            </w:r>
          </w:p>
          <w:p w14:paraId="60D4C1F1"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&gt;</w:t>
            </w:r>
          </w:p>
          <w:p w14:paraId="5D213369"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&gt;</w:t>
            </w:r>
          </w:p>
          <w:p w14:paraId="5DBE1C75"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 xml:space="preserve">&gt; Here are some of those papers I was talking about the other day.  They </w:t>
            </w:r>
          </w:p>
          <w:p w14:paraId="6156A21F"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&gt; might help us in our searches.  Let me know what you think.</w:t>
            </w:r>
          </w:p>
          <w:p w14:paraId="5396757F"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&gt;</w:t>
            </w:r>
          </w:p>
          <w:p w14:paraId="4E267B1A"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 xml:space="preserve">&gt; -Jo </w:t>
            </w:r>
          </w:p>
          <w:p w14:paraId="354D78DA"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Jo,</w:t>
            </w:r>
          </w:p>
          <w:p w14:paraId="782205F4" w14:textId="77777777" w:rsidR="00B136C7" w:rsidRPr="0081090A" w:rsidRDefault="00B136C7">
            <w:pPr>
              <w:pStyle w:val="HTMLPreformatted"/>
              <w:rPr>
                <w:rFonts w:ascii="Times New Roman" w:hAnsi="Times New Roman" w:cs="Times New Roman"/>
                <w:lang w:val="en-US"/>
              </w:rPr>
            </w:pPr>
          </w:p>
          <w:p w14:paraId="4C4B5BC6"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 xml:space="preserve">This is good stuff.  Thanks for sending....Just keep passing on stuff </w:t>
            </w:r>
          </w:p>
          <w:p w14:paraId="020C97C5" w14:textId="77777777" w:rsidR="00B136C7" w:rsidRPr="0081090A" w:rsidRDefault="00B136C7">
            <w:pPr>
              <w:pStyle w:val="HTMLPreformatted"/>
              <w:rPr>
                <w:rFonts w:ascii="Times New Roman" w:hAnsi="Times New Roman" w:cs="Times New Roman"/>
              </w:rPr>
            </w:pPr>
            <w:r w:rsidRPr="0081090A">
              <w:rPr>
                <w:rFonts w:ascii="Times New Roman" w:hAnsi="Times New Roman" w:cs="Times New Roman"/>
              </w:rPr>
              <w:t>like this.</w:t>
            </w:r>
          </w:p>
          <w:p w14:paraId="38271611" w14:textId="77777777" w:rsidR="00B136C7" w:rsidRPr="0081090A" w:rsidRDefault="00B136C7">
            <w:pPr>
              <w:pStyle w:val="HTMLPreformatted"/>
              <w:rPr>
                <w:rFonts w:ascii="Times New Roman" w:hAnsi="Times New Roman" w:cs="Times New Roman"/>
              </w:rPr>
            </w:pPr>
          </w:p>
          <w:p w14:paraId="4E86582E" w14:textId="77777777" w:rsidR="00B136C7" w:rsidRPr="0081090A" w:rsidRDefault="00B136C7">
            <w:pPr>
              <w:pStyle w:val="HTMLPreformatted"/>
              <w:rPr>
                <w:rFonts w:ascii="Times New Roman" w:hAnsi="Times New Roman" w:cs="Times New Roman"/>
              </w:rPr>
            </w:pPr>
            <w:r w:rsidRPr="0081090A">
              <w:rPr>
                <w:rFonts w:ascii="Times New Roman" w:hAnsi="Times New Roman" w:cs="Times New Roman"/>
              </w:rPr>
              <w:t>Charlie</w:t>
            </w:r>
          </w:p>
        </w:tc>
      </w:tr>
      <w:tr w:rsidR="00B136C7" w:rsidRPr="00A80D64" w14:paraId="0A1DB083" w14:textId="77777777">
        <w:trPr>
          <w:trHeight w:hRule="exact" w:val="255"/>
        </w:trPr>
        <w:tc>
          <w:tcPr>
            <w:tcW w:w="1165" w:type="dxa"/>
            <w:vMerge/>
          </w:tcPr>
          <w:p w14:paraId="5C292596" w14:textId="77777777" w:rsidR="00B136C7" w:rsidRPr="00A80D64" w:rsidRDefault="00B136C7">
            <w:pPr>
              <w:pStyle w:val="ListParagraph"/>
              <w:tabs>
                <w:tab w:val="left" w:pos="1800"/>
              </w:tabs>
              <w:ind w:left="0"/>
              <w:jc w:val="both"/>
              <w:rPr>
                <w:rFonts w:ascii="Times New Roman" w:hAnsi="Times New Roman" w:cs="Times New Roman"/>
                <w:sz w:val="20"/>
                <w:szCs w:val="20"/>
              </w:rPr>
            </w:pPr>
            <w:bookmarkStart w:id="25" w:name="_Hlk136042250"/>
          </w:p>
        </w:tc>
        <w:tc>
          <w:tcPr>
            <w:tcW w:w="1530" w:type="dxa"/>
            <w:shd w:val="clear" w:color="auto" w:fill="D9E2F3"/>
          </w:tcPr>
          <w:p w14:paraId="3193CC13"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cPr>
          <w:p w14:paraId="0E08D3EA"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4765" w:type="dxa"/>
            <w:shd w:val="clear" w:color="auto" w:fill="D9E2F3"/>
          </w:tcPr>
          <w:p w14:paraId="03B677C7" w14:textId="77777777" w:rsidR="00B136C7" w:rsidRPr="0081090A" w:rsidRDefault="00B136C7">
            <w:pPr>
              <w:pStyle w:val="HTMLPreformatted"/>
              <w:rPr>
                <w:rFonts w:ascii="Times New Roman" w:hAnsi="Times New Roman" w:cs="Times New Roman"/>
                <w:lang w:val="en-US"/>
              </w:rPr>
            </w:pPr>
          </w:p>
        </w:tc>
      </w:tr>
      <w:tr w:rsidR="00B136C7" w:rsidRPr="00A80D64" w14:paraId="40B2408F" w14:textId="77777777">
        <w:trPr>
          <w:trHeight w:val="219"/>
        </w:trPr>
        <w:tc>
          <w:tcPr>
            <w:tcW w:w="1165" w:type="dxa"/>
            <w:vMerge/>
          </w:tcPr>
          <w:p w14:paraId="3009534E"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val="restart"/>
          </w:tcPr>
          <w:p w14:paraId="70CD9646"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2009-11-23 09:07:37 PST</w:t>
            </w:r>
          </w:p>
        </w:tc>
        <w:tc>
          <w:tcPr>
            <w:tcW w:w="1170" w:type="dxa"/>
            <w:shd w:val="clear" w:color="auto" w:fill="D9E2F3" w:themeFill="accent1" w:themeFillTint="33"/>
          </w:tcPr>
          <w:p w14:paraId="1A0AEB73"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Source</w:t>
            </w:r>
          </w:p>
        </w:tc>
        <w:tc>
          <w:tcPr>
            <w:tcW w:w="4765" w:type="dxa"/>
          </w:tcPr>
          <w:p w14:paraId="2FF76389"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[Inbox]</w:t>
            </w:r>
          </w:p>
        </w:tc>
      </w:tr>
      <w:tr w:rsidR="00B136C7" w:rsidRPr="00A80D64" w14:paraId="4958A875" w14:textId="77777777">
        <w:trPr>
          <w:trHeight w:val="219"/>
        </w:trPr>
        <w:tc>
          <w:tcPr>
            <w:tcW w:w="1165" w:type="dxa"/>
            <w:vMerge/>
          </w:tcPr>
          <w:p w14:paraId="116373DC"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2F608475"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24C64590"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 xml:space="preserve">From </w:t>
            </w:r>
            <w:r w:rsidRPr="00A80D64">
              <w:rPr>
                <w:rFonts w:ascii="Times New Roman" w:hAnsi="Times New Roman" w:cs="Times New Roman"/>
                <w:sz w:val="20"/>
                <w:szCs w:val="20"/>
              </w:rPr>
              <w:sym w:font="Wingdings" w:char="F0E0"/>
            </w:r>
            <w:r w:rsidRPr="00A80D64">
              <w:rPr>
                <w:rFonts w:ascii="Times New Roman" w:hAnsi="Times New Roman" w:cs="Times New Roman"/>
                <w:sz w:val="20"/>
                <w:szCs w:val="20"/>
              </w:rPr>
              <w:t xml:space="preserve"> To</w:t>
            </w:r>
          </w:p>
        </w:tc>
        <w:tc>
          <w:tcPr>
            <w:tcW w:w="4765" w:type="dxa"/>
          </w:tcPr>
          <w:p w14:paraId="65675C9C" w14:textId="77777777" w:rsidR="00B136C7" w:rsidRPr="00DF6115" w:rsidRDefault="00000000">
            <w:pPr>
              <w:pStyle w:val="HTMLPreformatted"/>
              <w:rPr>
                <w:rFonts w:ascii="Times New Roman" w:hAnsi="Times New Roman" w:cs="Times New Roman"/>
              </w:rPr>
            </w:pPr>
            <w:hyperlink r:id="rId77" w:history="1">
              <w:r w:rsidR="00B136C7" w:rsidRPr="0081090A">
                <w:rPr>
                  <w:rStyle w:val="Hyperlink"/>
                  <w:rFonts w:ascii="Times New Roman" w:eastAsiaTheme="majorEastAsia" w:hAnsi="Times New Roman" w:cs="Times New Roman"/>
                  <w:lang w:val="en-US"/>
                </w:rPr>
                <w:t>pat</w:t>
              </w:r>
              <w:r w:rsidR="00B136C7" w:rsidRPr="00DF6115">
                <w:rPr>
                  <w:rStyle w:val="Hyperlink"/>
                  <w:rFonts w:ascii="Times New Roman" w:eastAsiaTheme="majorEastAsia" w:hAnsi="Times New Roman" w:cs="Times New Roman"/>
                </w:rPr>
                <w:t>@</w:t>
              </w:r>
              <w:r w:rsidR="00B136C7" w:rsidRPr="0081090A">
                <w:rPr>
                  <w:rStyle w:val="Hyperlink"/>
                  <w:rFonts w:ascii="Times New Roman" w:eastAsiaTheme="majorEastAsia" w:hAnsi="Times New Roman" w:cs="Times New Roman"/>
                  <w:lang w:val="en-US"/>
                </w:rPr>
                <w:t>m</w:t>
              </w:r>
              <w:r w:rsidR="00B136C7" w:rsidRPr="00DF6115">
                <w:rPr>
                  <w:rStyle w:val="Hyperlink"/>
                  <w:rFonts w:ascii="Times New Roman" w:eastAsiaTheme="majorEastAsia" w:hAnsi="Times New Roman" w:cs="Times New Roman"/>
                </w:rPr>
                <w:t>57.</w:t>
              </w:r>
              <w:r w:rsidR="00B136C7" w:rsidRPr="0081090A">
                <w:rPr>
                  <w:rStyle w:val="Hyperlink"/>
                  <w:rFonts w:ascii="Times New Roman" w:eastAsiaTheme="majorEastAsia" w:hAnsi="Times New Roman" w:cs="Times New Roman"/>
                  <w:lang w:val="en-US"/>
                </w:rPr>
                <w:t>biz</w:t>
              </w:r>
            </w:hyperlink>
            <w:r w:rsidR="00B136C7" w:rsidRPr="00DF6115">
              <w:rPr>
                <w:rFonts w:ascii="Times New Roman" w:hAnsi="Times New Roman" w:cs="Times New Roman"/>
              </w:rPr>
              <w:t xml:space="preserve"> </w:t>
            </w:r>
            <w:r w:rsidR="00B136C7" w:rsidRPr="0081090A">
              <w:rPr>
                <w:rFonts w:ascii="Times New Roman" w:hAnsi="Times New Roman" w:cs="Times New Roman"/>
              </w:rPr>
              <w:sym w:font="Wingdings" w:char="F0E0"/>
            </w:r>
            <w:r w:rsidR="00B136C7" w:rsidRPr="00DF6115">
              <w:rPr>
                <w:rFonts w:ascii="Times New Roman" w:hAnsi="Times New Roman" w:cs="Times New Roman"/>
              </w:rPr>
              <w:t xml:space="preserve"> </w:t>
            </w:r>
            <w:r w:rsidR="00B136C7" w:rsidRPr="0081090A">
              <w:rPr>
                <w:rFonts w:ascii="Times New Roman" w:hAnsi="Times New Roman" w:cs="Times New Roman"/>
                <w:lang w:val="en-US"/>
              </w:rPr>
              <w:t>terry</w:t>
            </w:r>
            <w:r w:rsidR="00B136C7" w:rsidRPr="00DF6115">
              <w:rPr>
                <w:rFonts w:ascii="Times New Roman" w:hAnsi="Times New Roman" w:cs="Times New Roman"/>
              </w:rPr>
              <w:t>@</w:t>
            </w:r>
            <w:r w:rsidR="00B136C7" w:rsidRPr="0081090A">
              <w:rPr>
                <w:rFonts w:ascii="Times New Roman" w:hAnsi="Times New Roman" w:cs="Times New Roman"/>
                <w:lang w:val="en-US"/>
              </w:rPr>
              <w:t>m</w:t>
            </w:r>
            <w:r w:rsidR="00B136C7" w:rsidRPr="00DF6115">
              <w:rPr>
                <w:rFonts w:ascii="Times New Roman" w:hAnsi="Times New Roman" w:cs="Times New Roman"/>
              </w:rPr>
              <w:t>57.</w:t>
            </w:r>
            <w:r w:rsidR="00B136C7" w:rsidRPr="0081090A">
              <w:rPr>
                <w:rFonts w:ascii="Times New Roman" w:hAnsi="Times New Roman" w:cs="Times New Roman"/>
                <w:lang w:val="en-US"/>
              </w:rPr>
              <w:t>biz</w:t>
            </w:r>
            <w:r w:rsidR="00B136C7" w:rsidRPr="00DF6115">
              <w:rPr>
                <w:rFonts w:ascii="Times New Roman" w:hAnsi="Times New Roman" w:cs="Times New Roman"/>
              </w:rPr>
              <w:t xml:space="preserve">; </w:t>
            </w:r>
            <w:r w:rsidR="00B136C7" w:rsidRPr="0081090A">
              <w:rPr>
                <w:rFonts w:ascii="Times New Roman" w:hAnsi="Times New Roman" w:cs="Times New Roman"/>
                <w:lang w:val="en-US"/>
              </w:rPr>
              <w:t>charlie</w:t>
            </w:r>
            <w:r w:rsidR="00B136C7" w:rsidRPr="00DF6115">
              <w:rPr>
                <w:rFonts w:ascii="Times New Roman" w:hAnsi="Times New Roman" w:cs="Times New Roman"/>
              </w:rPr>
              <w:t>@</w:t>
            </w:r>
            <w:r w:rsidR="00B136C7" w:rsidRPr="0081090A">
              <w:rPr>
                <w:rFonts w:ascii="Times New Roman" w:hAnsi="Times New Roman" w:cs="Times New Roman"/>
                <w:lang w:val="en-US"/>
              </w:rPr>
              <w:t>m</w:t>
            </w:r>
            <w:r w:rsidR="00B136C7" w:rsidRPr="00DF6115">
              <w:rPr>
                <w:rFonts w:ascii="Times New Roman" w:hAnsi="Times New Roman" w:cs="Times New Roman"/>
              </w:rPr>
              <w:t>57.</w:t>
            </w:r>
            <w:r w:rsidR="00B136C7" w:rsidRPr="0081090A">
              <w:rPr>
                <w:rFonts w:ascii="Times New Roman" w:hAnsi="Times New Roman" w:cs="Times New Roman"/>
                <w:lang w:val="en-US"/>
              </w:rPr>
              <w:t>biz</w:t>
            </w:r>
            <w:r w:rsidR="00B136C7" w:rsidRPr="00DF6115">
              <w:rPr>
                <w:rFonts w:ascii="Times New Roman" w:hAnsi="Times New Roman" w:cs="Times New Roman"/>
              </w:rPr>
              <w:t xml:space="preserve">; </w:t>
            </w:r>
            <w:r w:rsidR="00B136C7" w:rsidRPr="0081090A">
              <w:rPr>
                <w:rFonts w:ascii="Times New Roman" w:hAnsi="Times New Roman" w:cs="Times New Roman"/>
                <w:lang w:val="en-US"/>
              </w:rPr>
              <w:t>jo</w:t>
            </w:r>
            <w:r w:rsidR="00B136C7" w:rsidRPr="00DF6115">
              <w:rPr>
                <w:rFonts w:ascii="Times New Roman" w:hAnsi="Times New Roman" w:cs="Times New Roman"/>
              </w:rPr>
              <w:t>@</w:t>
            </w:r>
            <w:r w:rsidR="00B136C7" w:rsidRPr="0081090A">
              <w:rPr>
                <w:rFonts w:ascii="Times New Roman" w:hAnsi="Times New Roman" w:cs="Times New Roman"/>
                <w:lang w:val="en-US"/>
              </w:rPr>
              <w:t>m</w:t>
            </w:r>
            <w:r w:rsidR="00B136C7" w:rsidRPr="00DF6115">
              <w:rPr>
                <w:rFonts w:ascii="Times New Roman" w:hAnsi="Times New Roman" w:cs="Times New Roman"/>
              </w:rPr>
              <w:t>57.</w:t>
            </w:r>
            <w:r w:rsidR="00B136C7" w:rsidRPr="0081090A">
              <w:rPr>
                <w:rFonts w:ascii="Times New Roman" w:hAnsi="Times New Roman" w:cs="Times New Roman"/>
                <w:lang w:val="en-US"/>
              </w:rPr>
              <w:t>biz</w:t>
            </w:r>
          </w:p>
        </w:tc>
      </w:tr>
      <w:tr w:rsidR="00B136C7" w:rsidRPr="00A80D64" w14:paraId="29231BDA" w14:textId="77777777">
        <w:trPr>
          <w:trHeight w:val="219"/>
        </w:trPr>
        <w:tc>
          <w:tcPr>
            <w:tcW w:w="1165" w:type="dxa"/>
            <w:vMerge/>
          </w:tcPr>
          <w:p w14:paraId="69437DE6"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5D41C1E3"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3EB7F96E"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Subject</w:t>
            </w:r>
          </w:p>
        </w:tc>
        <w:tc>
          <w:tcPr>
            <w:tcW w:w="4765" w:type="dxa"/>
          </w:tcPr>
          <w:p w14:paraId="32E8D43E"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This week</w:t>
            </w:r>
          </w:p>
        </w:tc>
      </w:tr>
      <w:tr w:rsidR="00B136C7" w:rsidRPr="00A80D64" w14:paraId="2B80B2AF" w14:textId="77777777">
        <w:trPr>
          <w:trHeight w:val="219"/>
        </w:trPr>
        <w:tc>
          <w:tcPr>
            <w:tcW w:w="1165" w:type="dxa"/>
            <w:vMerge/>
          </w:tcPr>
          <w:p w14:paraId="42F03F0E"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15AFD328"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15445B8F"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Body</w:t>
            </w:r>
          </w:p>
        </w:tc>
        <w:tc>
          <w:tcPr>
            <w:tcW w:w="4765" w:type="dxa"/>
          </w:tcPr>
          <w:p w14:paraId="7A792F00"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Dear Team,</w:t>
            </w:r>
          </w:p>
          <w:p w14:paraId="160CF9BB"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 </w:t>
            </w:r>
          </w:p>
          <w:p w14:paraId="0AD52F9D"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   we have a lot to accomplish this week, and it being a Holiday week we'll have to make sure we get the time in before Thursday if we want to take off for the Holiday.  Let's plan on having an all people project status meeting tomorrow afternoon.  By the end of the week I'd like to have something hard to start getting back to the customer.</w:t>
            </w:r>
          </w:p>
          <w:p w14:paraId="2F9041C0"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 </w:t>
            </w:r>
          </w:p>
          <w:p w14:paraId="4C372091"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   By the way, if anyone needs any good turkey recipes, let me know!</w:t>
            </w:r>
          </w:p>
          <w:p w14:paraId="79E92EE4"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 </w:t>
            </w:r>
          </w:p>
          <w:p w14:paraId="01B8E754" w14:textId="77777777" w:rsidR="00B136C7" w:rsidRPr="00A80D64" w:rsidRDefault="00B136C7">
            <w:pPr>
              <w:shd w:val="clear" w:color="auto" w:fill="FFFFFF"/>
              <w:rPr>
                <w:rFonts w:ascii="Times New Roman" w:eastAsia="Times New Roman" w:hAnsi="Times New Roman" w:cs="Times New Roman"/>
                <w:color w:val="000000"/>
                <w:sz w:val="20"/>
                <w:szCs w:val="20"/>
                <w:lang w:eastAsia="el-GR"/>
              </w:rPr>
            </w:pPr>
            <w:r w:rsidRPr="00A80D64">
              <w:rPr>
                <w:rFonts w:ascii="Times New Roman" w:eastAsia="Times New Roman" w:hAnsi="Times New Roman" w:cs="Times New Roman"/>
                <w:color w:val="000000"/>
                <w:sz w:val="20"/>
                <w:szCs w:val="20"/>
                <w:lang w:eastAsia="el-GR"/>
              </w:rPr>
              <w:t>Regards,</w:t>
            </w:r>
          </w:p>
          <w:p w14:paraId="2D8F36CB" w14:textId="77777777" w:rsidR="00B136C7" w:rsidRPr="00A80D64" w:rsidRDefault="00B136C7">
            <w:pPr>
              <w:shd w:val="clear" w:color="auto" w:fill="FFFFFF"/>
              <w:rPr>
                <w:rFonts w:ascii="Times New Roman" w:eastAsia="Times New Roman" w:hAnsi="Times New Roman" w:cs="Times New Roman"/>
                <w:color w:val="000000"/>
                <w:sz w:val="20"/>
                <w:szCs w:val="20"/>
                <w:lang w:eastAsia="el-GR"/>
              </w:rPr>
            </w:pPr>
            <w:r w:rsidRPr="00A80D64">
              <w:rPr>
                <w:rFonts w:ascii="Times New Roman" w:eastAsia="Times New Roman" w:hAnsi="Times New Roman" w:cs="Times New Roman"/>
                <w:color w:val="000000"/>
                <w:sz w:val="20"/>
                <w:szCs w:val="20"/>
                <w:lang w:eastAsia="el-GR"/>
              </w:rPr>
              <w:t> </w:t>
            </w:r>
          </w:p>
          <w:p w14:paraId="6A35C2D7" w14:textId="77777777" w:rsidR="00B136C7" w:rsidRPr="00A80D64" w:rsidRDefault="00B136C7">
            <w:pPr>
              <w:shd w:val="clear" w:color="auto" w:fill="FFFFFF"/>
              <w:rPr>
                <w:rFonts w:ascii="Times New Roman" w:eastAsia="Times New Roman" w:hAnsi="Times New Roman" w:cs="Times New Roman"/>
                <w:color w:val="000000"/>
                <w:sz w:val="20"/>
                <w:szCs w:val="20"/>
                <w:lang w:eastAsia="el-GR"/>
              </w:rPr>
            </w:pPr>
            <w:r w:rsidRPr="00A80D64">
              <w:rPr>
                <w:rFonts w:ascii="Times New Roman" w:eastAsia="Times New Roman" w:hAnsi="Times New Roman" w:cs="Times New Roman"/>
                <w:color w:val="000000"/>
                <w:sz w:val="20"/>
                <w:szCs w:val="20"/>
                <w:lang w:eastAsia="el-GR"/>
              </w:rPr>
              <w:t>Pat </w:t>
            </w:r>
          </w:p>
        </w:tc>
      </w:tr>
      <w:tr w:rsidR="00B136C7" w:rsidRPr="00A80D64" w14:paraId="5496D30B" w14:textId="77777777">
        <w:trPr>
          <w:trHeight w:hRule="exact" w:val="255"/>
        </w:trPr>
        <w:tc>
          <w:tcPr>
            <w:tcW w:w="1165" w:type="dxa"/>
            <w:vMerge/>
          </w:tcPr>
          <w:p w14:paraId="0353B1BA"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shd w:val="clear" w:color="auto" w:fill="D9E2F3"/>
          </w:tcPr>
          <w:p w14:paraId="3CD5F15B"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cPr>
          <w:p w14:paraId="76990028"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4765" w:type="dxa"/>
            <w:shd w:val="clear" w:color="auto" w:fill="D9E2F3"/>
          </w:tcPr>
          <w:p w14:paraId="66A7F60A" w14:textId="77777777" w:rsidR="00B136C7" w:rsidRPr="0081090A" w:rsidRDefault="00B136C7">
            <w:pPr>
              <w:pStyle w:val="HTMLPreformatted"/>
              <w:rPr>
                <w:rFonts w:ascii="Times New Roman" w:hAnsi="Times New Roman" w:cs="Times New Roman"/>
                <w:lang w:val="en-US"/>
              </w:rPr>
            </w:pPr>
          </w:p>
        </w:tc>
      </w:tr>
      <w:tr w:rsidR="00B136C7" w:rsidRPr="00A80D64" w14:paraId="5BDED998" w14:textId="77777777">
        <w:trPr>
          <w:trHeight w:val="219"/>
        </w:trPr>
        <w:tc>
          <w:tcPr>
            <w:tcW w:w="1165" w:type="dxa"/>
            <w:vMerge/>
          </w:tcPr>
          <w:p w14:paraId="392B3F0A"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val="restart"/>
          </w:tcPr>
          <w:p w14:paraId="4B1E27A4"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2009-11-24 16:07:36 PST</w:t>
            </w:r>
          </w:p>
        </w:tc>
        <w:tc>
          <w:tcPr>
            <w:tcW w:w="1170" w:type="dxa"/>
            <w:shd w:val="clear" w:color="auto" w:fill="D9E2F3" w:themeFill="accent1" w:themeFillTint="33"/>
          </w:tcPr>
          <w:p w14:paraId="5EE3A394"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Source</w:t>
            </w:r>
          </w:p>
        </w:tc>
        <w:tc>
          <w:tcPr>
            <w:tcW w:w="4765" w:type="dxa"/>
          </w:tcPr>
          <w:p w14:paraId="5E075F46"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[Inbox]</w:t>
            </w:r>
          </w:p>
        </w:tc>
      </w:tr>
      <w:tr w:rsidR="00B136C7" w:rsidRPr="00A80D64" w14:paraId="674458B9" w14:textId="77777777">
        <w:trPr>
          <w:trHeight w:val="219"/>
        </w:trPr>
        <w:tc>
          <w:tcPr>
            <w:tcW w:w="1165" w:type="dxa"/>
            <w:vMerge/>
          </w:tcPr>
          <w:p w14:paraId="0F4E7BE8"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50F42508"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413D9520"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 xml:space="preserve">From </w:t>
            </w:r>
            <w:r w:rsidRPr="00A80D64">
              <w:rPr>
                <w:rFonts w:ascii="Times New Roman" w:hAnsi="Times New Roman" w:cs="Times New Roman"/>
                <w:sz w:val="20"/>
                <w:szCs w:val="20"/>
              </w:rPr>
              <w:sym w:font="Wingdings" w:char="F0E0"/>
            </w:r>
            <w:r w:rsidRPr="00A80D64">
              <w:rPr>
                <w:rFonts w:ascii="Times New Roman" w:hAnsi="Times New Roman" w:cs="Times New Roman"/>
                <w:sz w:val="20"/>
                <w:szCs w:val="20"/>
              </w:rPr>
              <w:t xml:space="preserve"> To</w:t>
            </w:r>
          </w:p>
        </w:tc>
        <w:tc>
          <w:tcPr>
            <w:tcW w:w="4765" w:type="dxa"/>
          </w:tcPr>
          <w:p w14:paraId="728EB1B5" w14:textId="77777777" w:rsidR="00B136C7" w:rsidRPr="00DF6115" w:rsidRDefault="00000000">
            <w:pPr>
              <w:pStyle w:val="HTMLPreformatted"/>
              <w:rPr>
                <w:rFonts w:ascii="Times New Roman" w:hAnsi="Times New Roman" w:cs="Times New Roman"/>
              </w:rPr>
            </w:pPr>
            <w:hyperlink r:id="rId78" w:history="1">
              <w:r w:rsidR="00B136C7" w:rsidRPr="0081090A">
                <w:rPr>
                  <w:rStyle w:val="Hyperlink"/>
                  <w:rFonts w:ascii="Times New Roman" w:eastAsiaTheme="majorEastAsia" w:hAnsi="Times New Roman" w:cs="Times New Roman"/>
                  <w:lang w:val="en-US"/>
                </w:rPr>
                <w:t>pat</w:t>
              </w:r>
              <w:r w:rsidR="00B136C7" w:rsidRPr="00DF6115">
                <w:rPr>
                  <w:rStyle w:val="Hyperlink"/>
                  <w:rFonts w:ascii="Times New Roman" w:eastAsiaTheme="majorEastAsia" w:hAnsi="Times New Roman" w:cs="Times New Roman"/>
                </w:rPr>
                <w:t>@</w:t>
              </w:r>
              <w:r w:rsidR="00B136C7" w:rsidRPr="0081090A">
                <w:rPr>
                  <w:rStyle w:val="Hyperlink"/>
                  <w:rFonts w:ascii="Times New Roman" w:eastAsiaTheme="majorEastAsia" w:hAnsi="Times New Roman" w:cs="Times New Roman"/>
                  <w:lang w:val="en-US"/>
                </w:rPr>
                <w:t>m</w:t>
              </w:r>
              <w:r w:rsidR="00B136C7" w:rsidRPr="00DF6115">
                <w:rPr>
                  <w:rStyle w:val="Hyperlink"/>
                  <w:rFonts w:ascii="Times New Roman" w:eastAsiaTheme="majorEastAsia" w:hAnsi="Times New Roman" w:cs="Times New Roman"/>
                </w:rPr>
                <w:t>57.</w:t>
              </w:r>
              <w:r w:rsidR="00B136C7" w:rsidRPr="0081090A">
                <w:rPr>
                  <w:rStyle w:val="Hyperlink"/>
                  <w:rFonts w:ascii="Times New Roman" w:eastAsiaTheme="majorEastAsia" w:hAnsi="Times New Roman" w:cs="Times New Roman"/>
                  <w:lang w:val="en-US"/>
                </w:rPr>
                <w:t>biz</w:t>
              </w:r>
            </w:hyperlink>
            <w:r w:rsidR="00B136C7" w:rsidRPr="00DF6115">
              <w:rPr>
                <w:rFonts w:ascii="Times New Roman" w:hAnsi="Times New Roman" w:cs="Times New Roman"/>
              </w:rPr>
              <w:t xml:space="preserve"> </w:t>
            </w:r>
            <w:r w:rsidR="00B136C7" w:rsidRPr="0081090A">
              <w:rPr>
                <w:rFonts w:ascii="Times New Roman" w:hAnsi="Times New Roman" w:cs="Times New Roman"/>
              </w:rPr>
              <w:sym w:font="Wingdings" w:char="F0E0"/>
            </w:r>
            <w:r w:rsidR="00B136C7" w:rsidRPr="00DF6115">
              <w:rPr>
                <w:rFonts w:ascii="Times New Roman" w:hAnsi="Times New Roman" w:cs="Times New Roman"/>
              </w:rPr>
              <w:t xml:space="preserve"> </w:t>
            </w:r>
            <w:r w:rsidR="00B136C7" w:rsidRPr="0081090A">
              <w:rPr>
                <w:rFonts w:ascii="Times New Roman" w:hAnsi="Times New Roman" w:cs="Times New Roman"/>
                <w:lang w:val="en-US"/>
              </w:rPr>
              <w:t>charlie</w:t>
            </w:r>
            <w:r w:rsidR="00B136C7" w:rsidRPr="00DF6115">
              <w:rPr>
                <w:rFonts w:ascii="Times New Roman" w:hAnsi="Times New Roman" w:cs="Times New Roman"/>
              </w:rPr>
              <w:t>@</w:t>
            </w:r>
            <w:r w:rsidR="00B136C7" w:rsidRPr="0081090A">
              <w:rPr>
                <w:rFonts w:ascii="Times New Roman" w:hAnsi="Times New Roman" w:cs="Times New Roman"/>
                <w:lang w:val="en-US"/>
              </w:rPr>
              <w:t>m</w:t>
            </w:r>
            <w:r w:rsidR="00B136C7" w:rsidRPr="00DF6115">
              <w:rPr>
                <w:rFonts w:ascii="Times New Roman" w:hAnsi="Times New Roman" w:cs="Times New Roman"/>
              </w:rPr>
              <w:t>57.</w:t>
            </w:r>
            <w:r w:rsidR="00B136C7" w:rsidRPr="0081090A">
              <w:rPr>
                <w:rFonts w:ascii="Times New Roman" w:hAnsi="Times New Roman" w:cs="Times New Roman"/>
                <w:lang w:val="en-US"/>
              </w:rPr>
              <w:t>biz</w:t>
            </w:r>
            <w:r w:rsidR="00B136C7" w:rsidRPr="00DF6115">
              <w:rPr>
                <w:rFonts w:ascii="Times New Roman" w:hAnsi="Times New Roman" w:cs="Times New Roman"/>
              </w:rPr>
              <w:t xml:space="preserve">; </w:t>
            </w:r>
            <w:r w:rsidR="00B136C7" w:rsidRPr="0081090A">
              <w:rPr>
                <w:rFonts w:ascii="Times New Roman" w:hAnsi="Times New Roman" w:cs="Times New Roman"/>
                <w:lang w:val="en-US"/>
              </w:rPr>
              <w:t>jo</w:t>
            </w:r>
            <w:r w:rsidR="00B136C7" w:rsidRPr="00DF6115">
              <w:rPr>
                <w:rFonts w:ascii="Times New Roman" w:hAnsi="Times New Roman" w:cs="Times New Roman"/>
              </w:rPr>
              <w:t>@</w:t>
            </w:r>
            <w:r w:rsidR="00B136C7" w:rsidRPr="0081090A">
              <w:rPr>
                <w:rFonts w:ascii="Times New Roman" w:hAnsi="Times New Roman" w:cs="Times New Roman"/>
                <w:lang w:val="en-US"/>
              </w:rPr>
              <w:t>m</w:t>
            </w:r>
            <w:r w:rsidR="00B136C7" w:rsidRPr="00DF6115">
              <w:rPr>
                <w:rFonts w:ascii="Times New Roman" w:hAnsi="Times New Roman" w:cs="Times New Roman"/>
              </w:rPr>
              <w:t>57.</w:t>
            </w:r>
            <w:r w:rsidR="00B136C7" w:rsidRPr="0081090A">
              <w:rPr>
                <w:rFonts w:ascii="Times New Roman" w:hAnsi="Times New Roman" w:cs="Times New Roman"/>
                <w:lang w:val="en-US"/>
              </w:rPr>
              <w:t>biz</w:t>
            </w:r>
          </w:p>
        </w:tc>
      </w:tr>
      <w:tr w:rsidR="00B136C7" w:rsidRPr="00A80D64" w14:paraId="26050674" w14:textId="77777777">
        <w:trPr>
          <w:trHeight w:val="219"/>
        </w:trPr>
        <w:tc>
          <w:tcPr>
            <w:tcW w:w="1165" w:type="dxa"/>
            <w:vMerge/>
          </w:tcPr>
          <w:p w14:paraId="440CA7AB"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34892BA1"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0D5B9788"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Subject</w:t>
            </w:r>
          </w:p>
        </w:tc>
        <w:tc>
          <w:tcPr>
            <w:tcW w:w="4765" w:type="dxa"/>
          </w:tcPr>
          <w:p w14:paraId="0DD1004B"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New business</w:t>
            </w:r>
          </w:p>
        </w:tc>
      </w:tr>
      <w:tr w:rsidR="00B136C7" w:rsidRPr="00A80D64" w14:paraId="3D97A48B" w14:textId="77777777">
        <w:trPr>
          <w:trHeight w:val="219"/>
        </w:trPr>
        <w:tc>
          <w:tcPr>
            <w:tcW w:w="1165" w:type="dxa"/>
            <w:vMerge/>
          </w:tcPr>
          <w:p w14:paraId="29D55560"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7839176B"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41445204"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Body</w:t>
            </w:r>
          </w:p>
        </w:tc>
        <w:tc>
          <w:tcPr>
            <w:tcW w:w="4765" w:type="dxa"/>
          </w:tcPr>
          <w:p w14:paraId="750B3DE3"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Charlie, Jo,</w:t>
            </w:r>
          </w:p>
          <w:p w14:paraId="4B5236E2"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 </w:t>
            </w:r>
          </w:p>
          <w:p w14:paraId="2C105B0A"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   great news - we got another contract.  I need to have one (or both) of you start looking into quantum cryptography - anything and everything patented on the subject.  If you get bored over the short vacation start having a look at it.  This is with a new company, so let's impress them !</w:t>
            </w:r>
          </w:p>
          <w:p w14:paraId="0A81476F"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 </w:t>
            </w:r>
          </w:p>
          <w:p w14:paraId="1C9E14AA" w14:textId="77777777" w:rsidR="00B136C7" w:rsidRPr="00A80D64" w:rsidRDefault="00B136C7">
            <w:pPr>
              <w:shd w:val="clear" w:color="auto" w:fill="FFFFFF"/>
              <w:rPr>
                <w:rFonts w:ascii="Times New Roman" w:eastAsia="Times New Roman" w:hAnsi="Times New Roman" w:cs="Times New Roman"/>
                <w:color w:val="000000"/>
                <w:sz w:val="20"/>
                <w:szCs w:val="20"/>
                <w:lang w:eastAsia="el-GR"/>
              </w:rPr>
            </w:pPr>
            <w:r w:rsidRPr="00A80D64">
              <w:rPr>
                <w:rFonts w:ascii="Times New Roman" w:eastAsia="Times New Roman" w:hAnsi="Times New Roman" w:cs="Times New Roman"/>
                <w:color w:val="000000"/>
                <w:sz w:val="20"/>
                <w:szCs w:val="20"/>
                <w:lang w:eastAsia="el-GR"/>
              </w:rPr>
              <w:t>Thanks</w:t>
            </w:r>
          </w:p>
          <w:p w14:paraId="778B7F18" w14:textId="77777777" w:rsidR="00B136C7" w:rsidRPr="00A80D64" w:rsidRDefault="00B136C7">
            <w:pPr>
              <w:shd w:val="clear" w:color="auto" w:fill="FFFFFF"/>
              <w:rPr>
                <w:rFonts w:ascii="Times New Roman" w:eastAsia="Times New Roman" w:hAnsi="Times New Roman" w:cs="Times New Roman"/>
                <w:color w:val="000000"/>
                <w:sz w:val="20"/>
                <w:szCs w:val="20"/>
                <w:lang w:eastAsia="el-GR"/>
              </w:rPr>
            </w:pPr>
            <w:r w:rsidRPr="00A80D64">
              <w:rPr>
                <w:rFonts w:ascii="Times New Roman" w:eastAsia="Times New Roman" w:hAnsi="Times New Roman" w:cs="Times New Roman"/>
                <w:color w:val="000000"/>
                <w:sz w:val="20"/>
                <w:szCs w:val="20"/>
                <w:lang w:eastAsia="el-GR"/>
              </w:rPr>
              <w:t>Pat </w:t>
            </w:r>
          </w:p>
        </w:tc>
      </w:tr>
      <w:tr w:rsidR="00B136C7" w:rsidRPr="00A80D64" w14:paraId="1DCA5EFB" w14:textId="77777777">
        <w:trPr>
          <w:trHeight w:hRule="exact" w:val="255"/>
        </w:trPr>
        <w:tc>
          <w:tcPr>
            <w:tcW w:w="1165" w:type="dxa"/>
            <w:vMerge/>
          </w:tcPr>
          <w:p w14:paraId="7D9046D4"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shd w:val="clear" w:color="auto" w:fill="D9E2F3"/>
          </w:tcPr>
          <w:p w14:paraId="22FA2728"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cPr>
          <w:p w14:paraId="71BCF1FC"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4765" w:type="dxa"/>
            <w:shd w:val="clear" w:color="auto" w:fill="D9E2F3"/>
          </w:tcPr>
          <w:p w14:paraId="789C432F" w14:textId="77777777" w:rsidR="00B136C7" w:rsidRPr="0081090A" w:rsidRDefault="00B136C7">
            <w:pPr>
              <w:pStyle w:val="HTMLPreformatted"/>
              <w:rPr>
                <w:rFonts w:ascii="Times New Roman" w:hAnsi="Times New Roman" w:cs="Times New Roman"/>
                <w:lang w:val="en-US"/>
              </w:rPr>
            </w:pPr>
          </w:p>
        </w:tc>
      </w:tr>
      <w:tr w:rsidR="00B136C7" w:rsidRPr="00A80D64" w14:paraId="56C14000" w14:textId="77777777">
        <w:trPr>
          <w:trHeight w:val="219"/>
        </w:trPr>
        <w:tc>
          <w:tcPr>
            <w:tcW w:w="1165" w:type="dxa"/>
            <w:vMerge/>
          </w:tcPr>
          <w:p w14:paraId="77AA953A"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val="restart"/>
          </w:tcPr>
          <w:p w14:paraId="662BCE4D"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2009-11-30 08:46:08 PST</w:t>
            </w:r>
          </w:p>
        </w:tc>
        <w:tc>
          <w:tcPr>
            <w:tcW w:w="1170" w:type="dxa"/>
            <w:shd w:val="clear" w:color="auto" w:fill="D9E2F3" w:themeFill="accent1" w:themeFillTint="33"/>
          </w:tcPr>
          <w:p w14:paraId="3996401B"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Source</w:t>
            </w:r>
          </w:p>
        </w:tc>
        <w:tc>
          <w:tcPr>
            <w:tcW w:w="4765" w:type="dxa"/>
          </w:tcPr>
          <w:p w14:paraId="5426275F"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[Sent]</w:t>
            </w:r>
          </w:p>
        </w:tc>
      </w:tr>
      <w:tr w:rsidR="00B136C7" w:rsidRPr="00A80D64" w14:paraId="483ED902" w14:textId="77777777">
        <w:trPr>
          <w:trHeight w:val="219"/>
        </w:trPr>
        <w:tc>
          <w:tcPr>
            <w:tcW w:w="1165" w:type="dxa"/>
            <w:vMerge/>
          </w:tcPr>
          <w:p w14:paraId="4EC12DB2"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6402DC81"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5CD22EB5"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 xml:space="preserve">From </w:t>
            </w:r>
            <w:r w:rsidRPr="00A80D64">
              <w:rPr>
                <w:rFonts w:ascii="Times New Roman" w:hAnsi="Times New Roman" w:cs="Times New Roman"/>
                <w:sz w:val="20"/>
                <w:szCs w:val="20"/>
              </w:rPr>
              <w:sym w:font="Wingdings" w:char="F0E0"/>
            </w:r>
            <w:r w:rsidRPr="00A80D64">
              <w:rPr>
                <w:rFonts w:ascii="Times New Roman" w:hAnsi="Times New Roman" w:cs="Times New Roman"/>
                <w:sz w:val="20"/>
                <w:szCs w:val="20"/>
              </w:rPr>
              <w:t xml:space="preserve"> To</w:t>
            </w:r>
          </w:p>
        </w:tc>
        <w:tc>
          <w:tcPr>
            <w:tcW w:w="4765" w:type="dxa"/>
          </w:tcPr>
          <w:p w14:paraId="0656BA89" w14:textId="77777777" w:rsidR="00B136C7" w:rsidRPr="00DF6115" w:rsidRDefault="00000000">
            <w:pPr>
              <w:pStyle w:val="HTMLPreformatted"/>
              <w:rPr>
                <w:rFonts w:ascii="Times New Roman" w:hAnsi="Times New Roman" w:cs="Times New Roman"/>
              </w:rPr>
            </w:pPr>
            <w:hyperlink r:id="rId79" w:history="1">
              <w:r w:rsidR="00B136C7" w:rsidRPr="0081090A">
                <w:rPr>
                  <w:rStyle w:val="Hyperlink"/>
                  <w:rFonts w:ascii="Times New Roman" w:eastAsiaTheme="majorEastAsia" w:hAnsi="Times New Roman" w:cs="Times New Roman"/>
                  <w:lang w:val="en-US"/>
                </w:rPr>
                <w:t>charlie</w:t>
              </w:r>
              <w:r w:rsidR="00B136C7" w:rsidRPr="00DF6115">
                <w:rPr>
                  <w:rStyle w:val="Hyperlink"/>
                  <w:rFonts w:ascii="Times New Roman" w:eastAsiaTheme="majorEastAsia" w:hAnsi="Times New Roman" w:cs="Times New Roman"/>
                </w:rPr>
                <w:t>@</w:t>
              </w:r>
              <w:r w:rsidR="00B136C7" w:rsidRPr="0081090A">
                <w:rPr>
                  <w:rStyle w:val="Hyperlink"/>
                  <w:rFonts w:ascii="Times New Roman" w:eastAsiaTheme="majorEastAsia" w:hAnsi="Times New Roman" w:cs="Times New Roman"/>
                  <w:lang w:val="en-US"/>
                </w:rPr>
                <w:t>m</w:t>
              </w:r>
              <w:r w:rsidR="00B136C7" w:rsidRPr="00DF6115">
                <w:rPr>
                  <w:rStyle w:val="Hyperlink"/>
                  <w:rFonts w:ascii="Times New Roman" w:eastAsiaTheme="majorEastAsia" w:hAnsi="Times New Roman" w:cs="Times New Roman"/>
                </w:rPr>
                <w:t>57.</w:t>
              </w:r>
              <w:r w:rsidR="00B136C7" w:rsidRPr="0081090A">
                <w:rPr>
                  <w:rStyle w:val="Hyperlink"/>
                  <w:rFonts w:ascii="Times New Roman" w:eastAsiaTheme="majorEastAsia" w:hAnsi="Times New Roman" w:cs="Times New Roman"/>
                  <w:lang w:val="en-US"/>
                </w:rPr>
                <w:t>biz</w:t>
              </w:r>
            </w:hyperlink>
            <w:r w:rsidR="00B136C7" w:rsidRPr="00DF6115">
              <w:rPr>
                <w:rFonts w:ascii="Times New Roman" w:hAnsi="Times New Roman" w:cs="Times New Roman"/>
              </w:rPr>
              <w:t xml:space="preserve"> </w:t>
            </w:r>
            <w:r w:rsidR="00B136C7" w:rsidRPr="0081090A">
              <w:rPr>
                <w:rFonts w:ascii="Times New Roman" w:hAnsi="Times New Roman" w:cs="Times New Roman"/>
              </w:rPr>
              <w:sym w:font="Wingdings" w:char="F0E0"/>
            </w:r>
            <w:r w:rsidR="00B136C7" w:rsidRPr="00DF6115">
              <w:rPr>
                <w:rFonts w:ascii="Times New Roman" w:hAnsi="Times New Roman" w:cs="Times New Roman"/>
              </w:rPr>
              <w:t xml:space="preserve"> </w:t>
            </w:r>
            <w:r w:rsidR="00B136C7" w:rsidRPr="0081090A">
              <w:rPr>
                <w:rFonts w:ascii="Times New Roman" w:hAnsi="Times New Roman" w:cs="Times New Roman"/>
                <w:lang w:val="en-US"/>
              </w:rPr>
              <w:t>pat</w:t>
            </w:r>
            <w:r w:rsidR="00B136C7" w:rsidRPr="00DF6115">
              <w:rPr>
                <w:rFonts w:ascii="Times New Roman" w:hAnsi="Times New Roman" w:cs="Times New Roman"/>
              </w:rPr>
              <w:t>@</w:t>
            </w:r>
            <w:r w:rsidR="00B136C7" w:rsidRPr="0081090A">
              <w:rPr>
                <w:rFonts w:ascii="Times New Roman" w:hAnsi="Times New Roman" w:cs="Times New Roman"/>
                <w:lang w:val="en-US"/>
              </w:rPr>
              <w:t>m</w:t>
            </w:r>
            <w:r w:rsidR="00B136C7" w:rsidRPr="00DF6115">
              <w:rPr>
                <w:rFonts w:ascii="Times New Roman" w:hAnsi="Times New Roman" w:cs="Times New Roman"/>
              </w:rPr>
              <w:t>57.</w:t>
            </w:r>
            <w:r w:rsidR="00B136C7" w:rsidRPr="0081090A">
              <w:rPr>
                <w:rFonts w:ascii="Times New Roman" w:hAnsi="Times New Roman" w:cs="Times New Roman"/>
                <w:lang w:val="en-US"/>
              </w:rPr>
              <w:t>biz</w:t>
            </w:r>
          </w:p>
        </w:tc>
      </w:tr>
      <w:tr w:rsidR="00B136C7" w:rsidRPr="00A80D64" w14:paraId="44C62496" w14:textId="77777777">
        <w:trPr>
          <w:trHeight w:val="219"/>
        </w:trPr>
        <w:tc>
          <w:tcPr>
            <w:tcW w:w="1165" w:type="dxa"/>
            <w:vMerge/>
          </w:tcPr>
          <w:p w14:paraId="2E180741"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6ADB272C"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747AA5A9"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Subject</w:t>
            </w:r>
          </w:p>
        </w:tc>
        <w:tc>
          <w:tcPr>
            <w:tcW w:w="4765" w:type="dxa"/>
          </w:tcPr>
          <w:p w14:paraId="20324D24"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Re: New business</w:t>
            </w:r>
          </w:p>
        </w:tc>
      </w:tr>
      <w:tr w:rsidR="00B136C7" w:rsidRPr="00D270B1" w14:paraId="78CAECAE" w14:textId="77777777">
        <w:trPr>
          <w:trHeight w:val="219"/>
        </w:trPr>
        <w:tc>
          <w:tcPr>
            <w:tcW w:w="1165" w:type="dxa"/>
            <w:vMerge/>
          </w:tcPr>
          <w:p w14:paraId="0076656A"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591D3B98"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518416E0"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Body</w:t>
            </w:r>
          </w:p>
        </w:tc>
        <w:tc>
          <w:tcPr>
            <w:tcW w:w="4765" w:type="dxa"/>
          </w:tcPr>
          <w:p w14:paraId="536E80D1"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Pat McGoo wrote:</w:t>
            </w:r>
          </w:p>
          <w:p w14:paraId="5150ABEA"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&gt; Charlie, Jo,</w:t>
            </w:r>
          </w:p>
          <w:p w14:paraId="1EE00F9E"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 xml:space="preserve">&gt;  </w:t>
            </w:r>
          </w:p>
          <w:p w14:paraId="14C3F18C"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 xml:space="preserve">&gt;    great news - we got another contract.  I need to have one (or both) </w:t>
            </w:r>
          </w:p>
          <w:p w14:paraId="3C1656D6"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 xml:space="preserve">&gt; of you start looking into quantum cryptography - anything and </w:t>
            </w:r>
          </w:p>
          <w:p w14:paraId="400E1474"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 xml:space="preserve">&gt; everything patented on the subject.  If you get bored over the short </w:t>
            </w:r>
          </w:p>
          <w:p w14:paraId="77336F45"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 xml:space="preserve">&gt; vacation start having a look at it.  This is with a new company, so </w:t>
            </w:r>
          </w:p>
          <w:p w14:paraId="0B408EB3"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&gt; let's impress them !</w:t>
            </w:r>
          </w:p>
          <w:p w14:paraId="46AF1A68"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 xml:space="preserve">&gt;  </w:t>
            </w:r>
          </w:p>
          <w:p w14:paraId="4694D628"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lastRenderedPageBreak/>
              <w:t>&gt; Thanks</w:t>
            </w:r>
          </w:p>
          <w:p w14:paraId="56E89638"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 xml:space="preserve">&gt; Pat </w:t>
            </w:r>
          </w:p>
          <w:p w14:paraId="33D7CC71"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I'll start looking into this.  Did everyone have a good weekend?</w:t>
            </w:r>
          </w:p>
        </w:tc>
      </w:tr>
      <w:bookmarkEnd w:id="25"/>
      <w:tr w:rsidR="00B136C7" w:rsidRPr="00D270B1" w14:paraId="186ADA81" w14:textId="77777777">
        <w:trPr>
          <w:trHeight w:hRule="exact" w:val="255"/>
        </w:trPr>
        <w:tc>
          <w:tcPr>
            <w:tcW w:w="1165" w:type="dxa"/>
            <w:vMerge/>
          </w:tcPr>
          <w:p w14:paraId="1BE6C30D" w14:textId="77777777" w:rsidR="00B136C7" w:rsidRPr="00DF6115" w:rsidRDefault="00B136C7">
            <w:pPr>
              <w:pStyle w:val="ListParagraph"/>
              <w:tabs>
                <w:tab w:val="left" w:pos="1800"/>
              </w:tabs>
              <w:ind w:left="0"/>
              <w:jc w:val="both"/>
              <w:rPr>
                <w:rFonts w:ascii="Times New Roman" w:hAnsi="Times New Roman" w:cs="Times New Roman"/>
                <w:sz w:val="20"/>
                <w:szCs w:val="20"/>
                <w:lang w:val="en-US"/>
              </w:rPr>
            </w:pPr>
          </w:p>
        </w:tc>
        <w:tc>
          <w:tcPr>
            <w:tcW w:w="1530" w:type="dxa"/>
            <w:shd w:val="clear" w:color="auto" w:fill="D9E2F3"/>
          </w:tcPr>
          <w:p w14:paraId="7ED59CAA" w14:textId="77777777" w:rsidR="00B136C7" w:rsidRPr="00DF6115" w:rsidRDefault="00B136C7">
            <w:pPr>
              <w:pStyle w:val="ListParagraph"/>
              <w:tabs>
                <w:tab w:val="left" w:pos="1800"/>
              </w:tabs>
              <w:ind w:left="0"/>
              <w:rPr>
                <w:rFonts w:ascii="Times New Roman" w:hAnsi="Times New Roman" w:cs="Times New Roman"/>
                <w:sz w:val="20"/>
                <w:szCs w:val="20"/>
                <w:lang w:val="en-US"/>
              </w:rPr>
            </w:pPr>
          </w:p>
        </w:tc>
        <w:tc>
          <w:tcPr>
            <w:tcW w:w="1170" w:type="dxa"/>
            <w:shd w:val="clear" w:color="auto" w:fill="D9E2F3"/>
          </w:tcPr>
          <w:p w14:paraId="63E828E1" w14:textId="77777777" w:rsidR="00B136C7" w:rsidRPr="00DF6115" w:rsidRDefault="00B136C7">
            <w:pPr>
              <w:pStyle w:val="ListParagraph"/>
              <w:tabs>
                <w:tab w:val="left" w:pos="1800"/>
              </w:tabs>
              <w:ind w:left="0"/>
              <w:jc w:val="both"/>
              <w:rPr>
                <w:rFonts w:ascii="Times New Roman" w:hAnsi="Times New Roman" w:cs="Times New Roman"/>
                <w:sz w:val="20"/>
                <w:szCs w:val="20"/>
                <w:lang w:val="en-US"/>
              </w:rPr>
            </w:pPr>
          </w:p>
        </w:tc>
        <w:tc>
          <w:tcPr>
            <w:tcW w:w="4765" w:type="dxa"/>
            <w:shd w:val="clear" w:color="auto" w:fill="D9E2F3"/>
          </w:tcPr>
          <w:p w14:paraId="5C753B25" w14:textId="77777777" w:rsidR="00B136C7" w:rsidRPr="0081090A" w:rsidRDefault="00B136C7">
            <w:pPr>
              <w:pStyle w:val="HTMLPreformatted"/>
              <w:rPr>
                <w:rFonts w:ascii="Times New Roman" w:hAnsi="Times New Roman" w:cs="Times New Roman"/>
                <w:lang w:val="en-US"/>
              </w:rPr>
            </w:pPr>
          </w:p>
        </w:tc>
      </w:tr>
      <w:tr w:rsidR="00B136C7" w:rsidRPr="00A80D64" w14:paraId="7641ECC3" w14:textId="77777777">
        <w:trPr>
          <w:trHeight w:val="219"/>
        </w:trPr>
        <w:tc>
          <w:tcPr>
            <w:tcW w:w="1165" w:type="dxa"/>
            <w:vMerge/>
          </w:tcPr>
          <w:p w14:paraId="564D3518" w14:textId="77777777" w:rsidR="00B136C7" w:rsidRPr="00DF6115" w:rsidRDefault="00B136C7">
            <w:pPr>
              <w:pStyle w:val="ListParagraph"/>
              <w:tabs>
                <w:tab w:val="left" w:pos="1800"/>
              </w:tabs>
              <w:ind w:left="0"/>
              <w:jc w:val="both"/>
              <w:rPr>
                <w:rFonts w:ascii="Times New Roman" w:hAnsi="Times New Roman" w:cs="Times New Roman"/>
                <w:sz w:val="20"/>
                <w:szCs w:val="20"/>
                <w:lang w:val="en-US"/>
              </w:rPr>
            </w:pPr>
          </w:p>
        </w:tc>
        <w:tc>
          <w:tcPr>
            <w:tcW w:w="1530" w:type="dxa"/>
            <w:vMerge w:val="restart"/>
          </w:tcPr>
          <w:p w14:paraId="6AFAB654"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2009-11-30 08:54:27 PST</w:t>
            </w:r>
          </w:p>
        </w:tc>
        <w:tc>
          <w:tcPr>
            <w:tcW w:w="1170" w:type="dxa"/>
            <w:shd w:val="clear" w:color="auto" w:fill="D9E2F3" w:themeFill="accent1" w:themeFillTint="33"/>
          </w:tcPr>
          <w:p w14:paraId="2F31A1D6"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Source</w:t>
            </w:r>
          </w:p>
        </w:tc>
        <w:tc>
          <w:tcPr>
            <w:tcW w:w="4765" w:type="dxa"/>
          </w:tcPr>
          <w:p w14:paraId="1E1A692F"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[Inbox]</w:t>
            </w:r>
          </w:p>
        </w:tc>
      </w:tr>
      <w:tr w:rsidR="00B136C7" w:rsidRPr="00A80D64" w14:paraId="7EBBA03B" w14:textId="77777777">
        <w:trPr>
          <w:trHeight w:val="219"/>
        </w:trPr>
        <w:tc>
          <w:tcPr>
            <w:tcW w:w="1165" w:type="dxa"/>
            <w:vMerge/>
          </w:tcPr>
          <w:p w14:paraId="5A24F9FC"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57973035"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5E213E2A"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 xml:space="preserve">From </w:t>
            </w:r>
            <w:r w:rsidRPr="00A80D64">
              <w:rPr>
                <w:rFonts w:ascii="Times New Roman" w:hAnsi="Times New Roman" w:cs="Times New Roman"/>
                <w:sz w:val="20"/>
                <w:szCs w:val="20"/>
              </w:rPr>
              <w:sym w:font="Wingdings" w:char="F0E0"/>
            </w:r>
            <w:r w:rsidRPr="00A80D64">
              <w:rPr>
                <w:rFonts w:ascii="Times New Roman" w:hAnsi="Times New Roman" w:cs="Times New Roman"/>
                <w:sz w:val="20"/>
                <w:szCs w:val="20"/>
              </w:rPr>
              <w:t xml:space="preserve"> To</w:t>
            </w:r>
          </w:p>
        </w:tc>
        <w:tc>
          <w:tcPr>
            <w:tcW w:w="4765" w:type="dxa"/>
          </w:tcPr>
          <w:p w14:paraId="3C5AB417" w14:textId="77777777" w:rsidR="00B136C7" w:rsidRPr="00DF6115" w:rsidRDefault="00000000">
            <w:pPr>
              <w:pStyle w:val="HTMLPreformatted"/>
              <w:rPr>
                <w:rFonts w:ascii="Times New Roman" w:hAnsi="Times New Roman" w:cs="Times New Roman"/>
              </w:rPr>
            </w:pPr>
            <w:hyperlink r:id="rId80" w:history="1">
              <w:r w:rsidR="00B136C7" w:rsidRPr="0081090A">
                <w:rPr>
                  <w:rStyle w:val="Hyperlink"/>
                  <w:rFonts w:ascii="Times New Roman" w:eastAsiaTheme="majorEastAsia" w:hAnsi="Times New Roman" w:cs="Times New Roman"/>
                  <w:lang w:val="en-US"/>
                </w:rPr>
                <w:t>jo</w:t>
              </w:r>
              <w:r w:rsidR="00B136C7" w:rsidRPr="00DF6115">
                <w:rPr>
                  <w:rStyle w:val="Hyperlink"/>
                  <w:rFonts w:ascii="Times New Roman" w:eastAsiaTheme="majorEastAsia" w:hAnsi="Times New Roman" w:cs="Times New Roman"/>
                </w:rPr>
                <w:t>@</w:t>
              </w:r>
              <w:r w:rsidR="00B136C7" w:rsidRPr="0081090A">
                <w:rPr>
                  <w:rStyle w:val="Hyperlink"/>
                  <w:rFonts w:ascii="Times New Roman" w:eastAsiaTheme="majorEastAsia" w:hAnsi="Times New Roman" w:cs="Times New Roman"/>
                  <w:lang w:val="en-US"/>
                </w:rPr>
                <w:t>m</w:t>
              </w:r>
              <w:r w:rsidR="00B136C7" w:rsidRPr="00DF6115">
                <w:rPr>
                  <w:rStyle w:val="Hyperlink"/>
                  <w:rFonts w:ascii="Times New Roman" w:eastAsiaTheme="majorEastAsia" w:hAnsi="Times New Roman" w:cs="Times New Roman"/>
                </w:rPr>
                <w:t>57.</w:t>
              </w:r>
              <w:r w:rsidR="00B136C7" w:rsidRPr="0081090A">
                <w:rPr>
                  <w:rStyle w:val="Hyperlink"/>
                  <w:rFonts w:ascii="Times New Roman" w:eastAsiaTheme="majorEastAsia" w:hAnsi="Times New Roman" w:cs="Times New Roman"/>
                  <w:lang w:val="en-US"/>
                </w:rPr>
                <w:t>biz</w:t>
              </w:r>
            </w:hyperlink>
            <w:r w:rsidR="00B136C7" w:rsidRPr="00DF6115">
              <w:rPr>
                <w:rFonts w:ascii="Times New Roman" w:hAnsi="Times New Roman" w:cs="Times New Roman"/>
              </w:rPr>
              <w:t xml:space="preserve"> </w:t>
            </w:r>
            <w:r w:rsidR="00B136C7" w:rsidRPr="0081090A">
              <w:rPr>
                <w:rFonts w:ascii="Times New Roman" w:hAnsi="Times New Roman" w:cs="Times New Roman"/>
              </w:rPr>
              <w:sym w:font="Wingdings" w:char="F0E0"/>
            </w:r>
            <w:r w:rsidR="00B136C7" w:rsidRPr="00DF6115">
              <w:rPr>
                <w:rFonts w:ascii="Times New Roman" w:hAnsi="Times New Roman" w:cs="Times New Roman"/>
              </w:rPr>
              <w:t xml:space="preserve"> </w:t>
            </w:r>
            <w:r w:rsidR="00B136C7" w:rsidRPr="0081090A">
              <w:rPr>
                <w:rFonts w:ascii="Times New Roman" w:hAnsi="Times New Roman" w:cs="Times New Roman"/>
                <w:lang w:val="en-US"/>
              </w:rPr>
              <w:t>charlie</w:t>
            </w:r>
            <w:r w:rsidR="00B136C7" w:rsidRPr="00DF6115">
              <w:rPr>
                <w:rFonts w:ascii="Times New Roman" w:hAnsi="Times New Roman" w:cs="Times New Roman"/>
              </w:rPr>
              <w:t>@</w:t>
            </w:r>
            <w:r w:rsidR="00B136C7" w:rsidRPr="0081090A">
              <w:rPr>
                <w:rFonts w:ascii="Times New Roman" w:hAnsi="Times New Roman" w:cs="Times New Roman"/>
                <w:lang w:val="en-US"/>
              </w:rPr>
              <w:t>m</w:t>
            </w:r>
            <w:r w:rsidR="00B136C7" w:rsidRPr="00DF6115">
              <w:rPr>
                <w:rFonts w:ascii="Times New Roman" w:hAnsi="Times New Roman" w:cs="Times New Roman"/>
              </w:rPr>
              <w:t>57.</w:t>
            </w:r>
            <w:r w:rsidR="00B136C7" w:rsidRPr="0081090A">
              <w:rPr>
                <w:rFonts w:ascii="Times New Roman" w:hAnsi="Times New Roman" w:cs="Times New Roman"/>
                <w:lang w:val="en-US"/>
              </w:rPr>
              <w:t>biz</w:t>
            </w:r>
          </w:p>
        </w:tc>
      </w:tr>
      <w:tr w:rsidR="00B136C7" w:rsidRPr="00A80D64" w14:paraId="2EFBDA51" w14:textId="77777777">
        <w:trPr>
          <w:trHeight w:val="219"/>
        </w:trPr>
        <w:tc>
          <w:tcPr>
            <w:tcW w:w="1165" w:type="dxa"/>
            <w:vMerge/>
          </w:tcPr>
          <w:p w14:paraId="7EFEFB61"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16FEB380"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4438E155"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Subject</w:t>
            </w:r>
          </w:p>
        </w:tc>
        <w:tc>
          <w:tcPr>
            <w:tcW w:w="4765" w:type="dxa"/>
          </w:tcPr>
          <w:p w14:paraId="55295DAF"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teleporter</w:t>
            </w:r>
          </w:p>
        </w:tc>
      </w:tr>
      <w:tr w:rsidR="00B136C7" w:rsidRPr="00D270B1" w14:paraId="1FFB8720" w14:textId="77777777">
        <w:trPr>
          <w:trHeight w:val="219"/>
        </w:trPr>
        <w:tc>
          <w:tcPr>
            <w:tcW w:w="1165" w:type="dxa"/>
            <w:vMerge/>
          </w:tcPr>
          <w:p w14:paraId="0EF323CE"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20B1492A"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4C5093FE"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Body</w:t>
            </w:r>
          </w:p>
        </w:tc>
        <w:tc>
          <w:tcPr>
            <w:tcW w:w="4765" w:type="dxa"/>
          </w:tcPr>
          <w:p w14:paraId="4A4A58E8"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Hey Charlie,</w:t>
            </w:r>
          </w:p>
          <w:p w14:paraId="214189C2" w14:textId="77777777" w:rsidR="00B136C7" w:rsidRPr="0081090A" w:rsidRDefault="00B136C7">
            <w:pPr>
              <w:pStyle w:val="HTMLPreformatted"/>
              <w:rPr>
                <w:rFonts w:ascii="Times New Roman" w:hAnsi="Times New Roman" w:cs="Times New Roman"/>
                <w:lang w:val="en-US"/>
              </w:rPr>
            </w:pPr>
          </w:p>
          <w:p w14:paraId="6A4EAA45"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Found this patent for teleportation.  What do you think?</w:t>
            </w:r>
          </w:p>
          <w:p w14:paraId="66E70E41" w14:textId="77777777" w:rsidR="00B136C7" w:rsidRPr="0081090A" w:rsidRDefault="00B136C7">
            <w:pPr>
              <w:pStyle w:val="HTMLPreformatted"/>
              <w:rPr>
                <w:rFonts w:ascii="Times New Roman" w:hAnsi="Times New Roman" w:cs="Times New Roman"/>
                <w:lang w:val="en-US"/>
              </w:rPr>
            </w:pPr>
          </w:p>
          <w:p w14:paraId="491AB0C0"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 Jo</w:t>
            </w:r>
          </w:p>
        </w:tc>
      </w:tr>
      <w:tr w:rsidR="00B136C7" w:rsidRPr="00D270B1" w14:paraId="31313F85" w14:textId="77777777">
        <w:trPr>
          <w:trHeight w:hRule="exact" w:val="255"/>
        </w:trPr>
        <w:tc>
          <w:tcPr>
            <w:tcW w:w="1165" w:type="dxa"/>
            <w:vMerge/>
          </w:tcPr>
          <w:p w14:paraId="0F7B9425" w14:textId="77777777" w:rsidR="00B136C7" w:rsidRPr="00DF6115" w:rsidRDefault="00B136C7">
            <w:pPr>
              <w:pStyle w:val="ListParagraph"/>
              <w:tabs>
                <w:tab w:val="left" w:pos="1800"/>
              </w:tabs>
              <w:ind w:left="0"/>
              <w:jc w:val="both"/>
              <w:rPr>
                <w:rFonts w:ascii="Times New Roman" w:hAnsi="Times New Roman" w:cs="Times New Roman"/>
                <w:sz w:val="20"/>
                <w:szCs w:val="20"/>
                <w:lang w:val="en-US"/>
              </w:rPr>
            </w:pPr>
          </w:p>
        </w:tc>
        <w:tc>
          <w:tcPr>
            <w:tcW w:w="1530" w:type="dxa"/>
            <w:shd w:val="clear" w:color="auto" w:fill="D9E2F3"/>
          </w:tcPr>
          <w:p w14:paraId="12EF07CA" w14:textId="77777777" w:rsidR="00B136C7" w:rsidRPr="00DF6115" w:rsidRDefault="00B136C7">
            <w:pPr>
              <w:pStyle w:val="ListParagraph"/>
              <w:tabs>
                <w:tab w:val="left" w:pos="1800"/>
              </w:tabs>
              <w:ind w:left="0"/>
              <w:rPr>
                <w:rFonts w:ascii="Times New Roman" w:hAnsi="Times New Roman" w:cs="Times New Roman"/>
                <w:sz w:val="20"/>
                <w:szCs w:val="20"/>
                <w:lang w:val="en-US"/>
              </w:rPr>
            </w:pPr>
          </w:p>
        </w:tc>
        <w:tc>
          <w:tcPr>
            <w:tcW w:w="1170" w:type="dxa"/>
            <w:shd w:val="clear" w:color="auto" w:fill="D9E2F3"/>
          </w:tcPr>
          <w:p w14:paraId="770A9AA2" w14:textId="77777777" w:rsidR="00B136C7" w:rsidRPr="00DF6115" w:rsidRDefault="00B136C7">
            <w:pPr>
              <w:pStyle w:val="ListParagraph"/>
              <w:tabs>
                <w:tab w:val="left" w:pos="1800"/>
              </w:tabs>
              <w:ind w:left="0"/>
              <w:jc w:val="both"/>
              <w:rPr>
                <w:rFonts w:ascii="Times New Roman" w:hAnsi="Times New Roman" w:cs="Times New Roman"/>
                <w:sz w:val="20"/>
                <w:szCs w:val="20"/>
                <w:lang w:val="en-US"/>
              </w:rPr>
            </w:pPr>
          </w:p>
        </w:tc>
        <w:tc>
          <w:tcPr>
            <w:tcW w:w="4765" w:type="dxa"/>
            <w:shd w:val="clear" w:color="auto" w:fill="D9E2F3"/>
          </w:tcPr>
          <w:p w14:paraId="6CDB3947" w14:textId="77777777" w:rsidR="00B136C7" w:rsidRPr="0081090A" w:rsidRDefault="00B136C7">
            <w:pPr>
              <w:pStyle w:val="HTMLPreformatted"/>
              <w:rPr>
                <w:rFonts w:ascii="Times New Roman" w:hAnsi="Times New Roman" w:cs="Times New Roman"/>
                <w:lang w:val="en-US"/>
              </w:rPr>
            </w:pPr>
          </w:p>
        </w:tc>
      </w:tr>
      <w:tr w:rsidR="00B136C7" w:rsidRPr="00A80D64" w14:paraId="40889842" w14:textId="77777777">
        <w:trPr>
          <w:trHeight w:val="219"/>
        </w:trPr>
        <w:tc>
          <w:tcPr>
            <w:tcW w:w="1165" w:type="dxa"/>
            <w:vMerge/>
          </w:tcPr>
          <w:p w14:paraId="495EAC5B" w14:textId="77777777" w:rsidR="00B136C7" w:rsidRPr="00DF6115" w:rsidRDefault="00B136C7">
            <w:pPr>
              <w:pStyle w:val="ListParagraph"/>
              <w:tabs>
                <w:tab w:val="left" w:pos="1800"/>
              </w:tabs>
              <w:ind w:left="0"/>
              <w:jc w:val="both"/>
              <w:rPr>
                <w:rFonts w:ascii="Times New Roman" w:hAnsi="Times New Roman" w:cs="Times New Roman"/>
                <w:sz w:val="20"/>
                <w:szCs w:val="20"/>
                <w:lang w:val="en-US"/>
              </w:rPr>
            </w:pPr>
          </w:p>
        </w:tc>
        <w:tc>
          <w:tcPr>
            <w:tcW w:w="1530" w:type="dxa"/>
            <w:vMerge w:val="restart"/>
          </w:tcPr>
          <w:p w14:paraId="5006ED22"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2009-12-01 13:02:34 PST</w:t>
            </w:r>
          </w:p>
        </w:tc>
        <w:tc>
          <w:tcPr>
            <w:tcW w:w="1170" w:type="dxa"/>
            <w:shd w:val="clear" w:color="auto" w:fill="D9E2F3" w:themeFill="accent1" w:themeFillTint="33"/>
          </w:tcPr>
          <w:p w14:paraId="34C41588"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Source</w:t>
            </w:r>
          </w:p>
        </w:tc>
        <w:tc>
          <w:tcPr>
            <w:tcW w:w="4765" w:type="dxa"/>
          </w:tcPr>
          <w:p w14:paraId="617AD6A0"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[Sent]</w:t>
            </w:r>
          </w:p>
        </w:tc>
      </w:tr>
      <w:tr w:rsidR="00B136C7" w:rsidRPr="00A80D64" w14:paraId="156C6ED1" w14:textId="77777777">
        <w:trPr>
          <w:trHeight w:val="219"/>
        </w:trPr>
        <w:tc>
          <w:tcPr>
            <w:tcW w:w="1165" w:type="dxa"/>
            <w:vMerge/>
          </w:tcPr>
          <w:p w14:paraId="5345F78A"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3E3641A0"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42805E75"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 xml:space="preserve">From </w:t>
            </w:r>
            <w:r w:rsidRPr="00A80D64">
              <w:rPr>
                <w:rFonts w:ascii="Times New Roman" w:hAnsi="Times New Roman" w:cs="Times New Roman"/>
                <w:sz w:val="20"/>
                <w:szCs w:val="20"/>
              </w:rPr>
              <w:sym w:font="Wingdings" w:char="F0E0"/>
            </w:r>
            <w:r w:rsidRPr="00A80D64">
              <w:rPr>
                <w:rFonts w:ascii="Times New Roman" w:hAnsi="Times New Roman" w:cs="Times New Roman"/>
                <w:sz w:val="20"/>
                <w:szCs w:val="20"/>
              </w:rPr>
              <w:t xml:space="preserve"> To</w:t>
            </w:r>
          </w:p>
        </w:tc>
        <w:tc>
          <w:tcPr>
            <w:tcW w:w="4765" w:type="dxa"/>
          </w:tcPr>
          <w:p w14:paraId="51B48558" w14:textId="77777777" w:rsidR="00B136C7" w:rsidRPr="00DF6115" w:rsidRDefault="00000000">
            <w:pPr>
              <w:pStyle w:val="HTMLPreformatted"/>
              <w:rPr>
                <w:rFonts w:ascii="Times New Roman" w:hAnsi="Times New Roman" w:cs="Times New Roman"/>
              </w:rPr>
            </w:pPr>
            <w:hyperlink r:id="rId81" w:history="1">
              <w:r w:rsidR="00B136C7" w:rsidRPr="0081090A">
                <w:rPr>
                  <w:rStyle w:val="Hyperlink"/>
                  <w:rFonts w:ascii="Times New Roman" w:eastAsiaTheme="majorEastAsia" w:hAnsi="Times New Roman" w:cs="Times New Roman"/>
                  <w:lang w:val="en-US"/>
                </w:rPr>
                <w:t>charlie</w:t>
              </w:r>
              <w:r w:rsidR="00B136C7" w:rsidRPr="00DF6115">
                <w:rPr>
                  <w:rStyle w:val="Hyperlink"/>
                  <w:rFonts w:ascii="Times New Roman" w:eastAsiaTheme="majorEastAsia" w:hAnsi="Times New Roman" w:cs="Times New Roman"/>
                </w:rPr>
                <w:t>@</w:t>
              </w:r>
              <w:r w:rsidR="00B136C7" w:rsidRPr="0081090A">
                <w:rPr>
                  <w:rStyle w:val="Hyperlink"/>
                  <w:rFonts w:ascii="Times New Roman" w:eastAsiaTheme="majorEastAsia" w:hAnsi="Times New Roman" w:cs="Times New Roman"/>
                  <w:lang w:val="en-US"/>
                </w:rPr>
                <w:t>m</w:t>
              </w:r>
              <w:r w:rsidR="00B136C7" w:rsidRPr="00DF6115">
                <w:rPr>
                  <w:rStyle w:val="Hyperlink"/>
                  <w:rFonts w:ascii="Times New Roman" w:eastAsiaTheme="majorEastAsia" w:hAnsi="Times New Roman" w:cs="Times New Roman"/>
                </w:rPr>
                <w:t>57.</w:t>
              </w:r>
              <w:r w:rsidR="00B136C7" w:rsidRPr="0081090A">
                <w:rPr>
                  <w:rStyle w:val="Hyperlink"/>
                  <w:rFonts w:ascii="Times New Roman" w:eastAsiaTheme="majorEastAsia" w:hAnsi="Times New Roman" w:cs="Times New Roman"/>
                  <w:lang w:val="en-US"/>
                </w:rPr>
                <w:t>biz</w:t>
              </w:r>
            </w:hyperlink>
            <w:r w:rsidR="00B136C7" w:rsidRPr="00DF6115">
              <w:rPr>
                <w:rFonts w:ascii="Times New Roman" w:hAnsi="Times New Roman" w:cs="Times New Roman"/>
              </w:rPr>
              <w:t xml:space="preserve"> </w:t>
            </w:r>
            <w:r w:rsidR="00B136C7" w:rsidRPr="0081090A">
              <w:rPr>
                <w:rFonts w:ascii="Times New Roman" w:hAnsi="Times New Roman" w:cs="Times New Roman"/>
              </w:rPr>
              <w:sym w:font="Wingdings" w:char="F0E0"/>
            </w:r>
            <w:r w:rsidR="00B136C7" w:rsidRPr="00DF6115">
              <w:rPr>
                <w:rFonts w:ascii="Times New Roman" w:hAnsi="Times New Roman" w:cs="Times New Roman"/>
              </w:rPr>
              <w:t xml:space="preserve"> </w:t>
            </w:r>
            <w:r w:rsidR="00B136C7" w:rsidRPr="0081090A">
              <w:rPr>
                <w:rFonts w:ascii="Times New Roman" w:hAnsi="Times New Roman" w:cs="Times New Roman"/>
                <w:lang w:val="en-US"/>
              </w:rPr>
              <w:t>alix</w:t>
            </w:r>
            <w:r w:rsidR="00B136C7" w:rsidRPr="00DF6115">
              <w:rPr>
                <w:rFonts w:ascii="Times New Roman" w:hAnsi="Times New Roman" w:cs="Times New Roman"/>
              </w:rPr>
              <w:t>.</w:t>
            </w:r>
            <w:r w:rsidR="00B136C7" w:rsidRPr="0081090A">
              <w:rPr>
                <w:rFonts w:ascii="Times New Roman" w:hAnsi="Times New Roman" w:cs="Times New Roman"/>
                <w:lang w:val="en-US"/>
              </w:rPr>
              <w:t>pery</w:t>
            </w:r>
            <w:r w:rsidR="00B136C7" w:rsidRPr="00DF6115">
              <w:rPr>
                <w:rFonts w:ascii="Times New Roman" w:hAnsi="Times New Roman" w:cs="Times New Roman"/>
              </w:rPr>
              <w:t>@</w:t>
            </w:r>
            <w:r w:rsidR="00B136C7" w:rsidRPr="0081090A">
              <w:rPr>
                <w:rFonts w:ascii="Times New Roman" w:hAnsi="Times New Roman" w:cs="Times New Roman"/>
                <w:lang w:val="en-US"/>
              </w:rPr>
              <w:t>yahoo</w:t>
            </w:r>
            <w:r w:rsidR="00B136C7" w:rsidRPr="00DF6115">
              <w:rPr>
                <w:rFonts w:ascii="Times New Roman" w:hAnsi="Times New Roman" w:cs="Times New Roman"/>
              </w:rPr>
              <w:t>.</w:t>
            </w:r>
            <w:r w:rsidR="00B136C7" w:rsidRPr="0081090A">
              <w:rPr>
                <w:rFonts w:ascii="Times New Roman" w:hAnsi="Times New Roman" w:cs="Times New Roman"/>
                <w:lang w:val="en-US"/>
              </w:rPr>
              <w:t>com</w:t>
            </w:r>
          </w:p>
        </w:tc>
      </w:tr>
      <w:tr w:rsidR="00B136C7" w:rsidRPr="00A80D64" w14:paraId="0FB8B289" w14:textId="77777777">
        <w:trPr>
          <w:trHeight w:val="219"/>
        </w:trPr>
        <w:tc>
          <w:tcPr>
            <w:tcW w:w="1165" w:type="dxa"/>
            <w:vMerge/>
          </w:tcPr>
          <w:p w14:paraId="7BE40656"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75D41D35"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65715FC8"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Subject</w:t>
            </w:r>
          </w:p>
        </w:tc>
        <w:tc>
          <w:tcPr>
            <w:tcW w:w="4765" w:type="dxa"/>
          </w:tcPr>
          <w:p w14:paraId="49745A4A"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Pack your bags</w:t>
            </w:r>
          </w:p>
        </w:tc>
      </w:tr>
      <w:tr w:rsidR="00B136C7" w:rsidRPr="00A80D64" w14:paraId="30E01CD1" w14:textId="77777777">
        <w:trPr>
          <w:trHeight w:val="219"/>
        </w:trPr>
        <w:tc>
          <w:tcPr>
            <w:tcW w:w="1165" w:type="dxa"/>
            <w:vMerge/>
          </w:tcPr>
          <w:p w14:paraId="3BA5E997"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66FF2C0E"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664A0BFF"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Body</w:t>
            </w:r>
          </w:p>
        </w:tc>
        <w:tc>
          <w:tcPr>
            <w:tcW w:w="4765" w:type="dxa"/>
          </w:tcPr>
          <w:p w14:paraId="41BB1997"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Alix,</w:t>
            </w:r>
          </w:p>
          <w:p w14:paraId="41D19B89" w14:textId="77777777" w:rsidR="00B136C7" w:rsidRPr="0081090A" w:rsidRDefault="00B136C7">
            <w:pPr>
              <w:pStyle w:val="HTMLPreformatted"/>
              <w:rPr>
                <w:rFonts w:ascii="Times New Roman" w:hAnsi="Times New Roman" w:cs="Times New Roman"/>
                <w:lang w:val="en-US"/>
              </w:rPr>
            </w:pPr>
          </w:p>
          <w:p w14:paraId="21489CE8"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 xml:space="preserve">Pretty soon I'm going to be able to afford to take you on a nice </w:t>
            </w:r>
          </w:p>
          <w:p w14:paraId="79B8245A"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 xml:space="preserve">vacation.  Where would you want to go if you could name your </w:t>
            </w:r>
          </w:p>
          <w:p w14:paraId="28579A1E"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destination?  I'm getting a hot car too.</w:t>
            </w:r>
          </w:p>
          <w:p w14:paraId="43C02978" w14:textId="77777777" w:rsidR="00B136C7" w:rsidRPr="0081090A" w:rsidRDefault="00B136C7">
            <w:pPr>
              <w:pStyle w:val="HTMLPreformatted"/>
              <w:rPr>
                <w:rFonts w:ascii="Times New Roman" w:hAnsi="Times New Roman" w:cs="Times New Roman"/>
                <w:lang w:val="en-US"/>
              </w:rPr>
            </w:pPr>
          </w:p>
          <w:p w14:paraId="3E03BFC1" w14:textId="77777777" w:rsidR="00B136C7" w:rsidRPr="0081090A" w:rsidRDefault="00B136C7">
            <w:pPr>
              <w:pStyle w:val="HTMLPreformatted"/>
              <w:rPr>
                <w:rFonts w:ascii="Times New Roman" w:hAnsi="Times New Roman" w:cs="Times New Roman"/>
              </w:rPr>
            </w:pPr>
            <w:r w:rsidRPr="0081090A">
              <w:rPr>
                <w:rFonts w:ascii="Times New Roman" w:hAnsi="Times New Roman" w:cs="Times New Roman"/>
              </w:rPr>
              <w:t>Charlie</w:t>
            </w:r>
          </w:p>
        </w:tc>
      </w:tr>
      <w:tr w:rsidR="00B136C7" w:rsidRPr="00A80D64" w14:paraId="3416B80E" w14:textId="77777777">
        <w:trPr>
          <w:trHeight w:hRule="exact" w:val="255"/>
        </w:trPr>
        <w:tc>
          <w:tcPr>
            <w:tcW w:w="1165" w:type="dxa"/>
            <w:vMerge/>
          </w:tcPr>
          <w:p w14:paraId="20BE3F44"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shd w:val="clear" w:color="auto" w:fill="D9E2F3"/>
          </w:tcPr>
          <w:p w14:paraId="3D8DD62A"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cPr>
          <w:p w14:paraId="055DE786"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4765" w:type="dxa"/>
            <w:shd w:val="clear" w:color="auto" w:fill="D9E2F3"/>
          </w:tcPr>
          <w:p w14:paraId="7E87A01F" w14:textId="77777777" w:rsidR="00B136C7" w:rsidRPr="0081090A" w:rsidRDefault="00B136C7">
            <w:pPr>
              <w:pStyle w:val="HTMLPreformatted"/>
              <w:rPr>
                <w:rFonts w:ascii="Times New Roman" w:hAnsi="Times New Roman" w:cs="Times New Roman"/>
                <w:lang w:val="en-US"/>
              </w:rPr>
            </w:pPr>
          </w:p>
        </w:tc>
      </w:tr>
      <w:tr w:rsidR="00B136C7" w:rsidRPr="00A80D64" w14:paraId="1DD55FEC" w14:textId="77777777">
        <w:trPr>
          <w:trHeight w:val="219"/>
        </w:trPr>
        <w:tc>
          <w:tcPr>
            <w:tcW w:w="1165" w:type="dxa"/>
            <w:vMerge/>
          </w:tcPr>
          <w:p w14:paraId="669FAF0D"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val="restart"/>
          </w:tcPr>
          <w:p w14:paraId="170B67E2"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2009-12-01 13:43:35 PST</w:t>
            </w:r>
          </w:p>
        </w:tc>
        <w:tc>
          <w:tcPr>
            <w:tcW w:w="1170" w:type="dxa"/>
            <w:shd w:val="clear" w:color="auto" w:fill="D9E2F3" w:themeFill="accent1" w:themeFillTint="33"/>
          </w:tcPr>
          <w:p w14:paraId="2B9CFAA1"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Source</w:t>
            </w:r>
          </w:p>
        </w:tc>
        <w:tc>
          <w:tcPr>
            <w:tcW w:w="4765" w:type="dxa"/>
          </w:tcPr>
          <w:p w14:paraId="4047CECD"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[Inbox]</w:t>
            </w:r>
          </w:p>
        </w:tc>
      </w:tr>
      <w:tr w:rsidR="00B136C7" w:rsidRPr="00A80D64" w14:paraId="3E2B019F" w14:textId="77777777">
        <w:trPr>
          <w:trHeight w:val="219"/>
        </w:trPr>
        <w:tc>
          <w:tcPr>
            <w:tcW w:w="1165" w:type="dxa"/>
            <w:vMerge/>
          </w:tcPr>
          <w:p w14:paraId="1DCDA539"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75482FEE"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6D63AE73"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 xml:space="preserve">From </w:t>
            </w:r>
            <w:r w:rsidRPr="00A80D64">
              <w:rPr>
                <w:rFonts w:ascii="Times New Roman" w:hAnsi="Times New Roman" w:cs="Times New Roman"/>
                <w:sz w:val="20"/>
                <w:szCs w:val="20"/>
              </w:rPr>
              <w:sym w:font="Wingdings" w:char="F0E0"/>
            </w:r>
            <w:r w:rsidRPr="00A80D64">
              <w:rPr>
                <w:rFonts w:ascii="Times New Roman" w:hAnsi="Times New Roman" w:cs="Times New Roman"/>
                <w:sz w:val="20"/>
                <w:szCs w:val="20"/>
              </w:rPr>
              <w:t xml:space="preserve"> To</w:t>
            </w:r>
          </w:p>
        </w:tc>
        <w:tc>
          <w:tcPr>
            <w:tcW w:w="4765" w:type="dxa"/>
          </w:tcPr>
          <w:p w14:paraId="24286EAF" w14:textId="77777777" w:rsidR="00B136C7" w:rsidRPr="00DF6115" w:rsidRDefault="00B136C7">
            <w:pPr>
              <w:pStyle w:val="HTMLPreformatted"/>
              <w:rPr>
                <w:rFonts w:ascii="Times New Roman" w:hAnsi="Times New Roman" w:cs="Times New Roman"/>
              </w:rPr>
            </w:pPr>
            <w:r w:rsidRPr="0081090A">
              <w:rPr>
                <w:rFonts w:ascii="Times New Roman" w:hAnsi="Times New Roman" w:cs="Times New Roman"/>
                <w:lang w:val="en-US"/>
              </w:rPr>
              <w:t>alix</w:t>
            </w:r>
            <w:r w:rsidRPr="00DF6115">
              <w:rPr>
                <w:rFonts w:ascii="Times New Roman" w:hAnsi="Times New Roman" w:cs="Times New Roman"/>
              </w:rPr>
              <w:t>.</w:t>
            </w:r>
            <w:r w:rsidRPr="0081090A">
              <w:rPr>
                <w:rFonts w:ascii="Times New Roman" w:hAnsi="Times New Roman" w:cs="Times New Roman"/>
                <w:lang w:val="en-US"/>
              </w:rPr>
              <w:t>pery</w:t>
            </w:r>
            <w:r w:rsidRPr="00DF6115">
              <w:rPr>
                <w:rFonts w:ascii="Times New Roman" w:hAnsi="Times New Roman" w:cs="Times New Roman"/>
              </w:rPr>
              <w:t>@</w:t>
            </w:r>
            <w:r w:rsidRPr="0081090A">
              <w:rPr>
                <w:rFonts w:ascii="Times New Roman" w:hAnsi="Times New Roman" w:cs="Times New Roman"/>
                <w:lang w:val="en-US"/>
              </w:rPr>
              <w:t>yahoo</w:t>
            </w:r>
            <w:r w:rsidRPr="00DF6115">
              <w:rPr>
                <w:rFonts w:ascii="Times New Roman" w:hAnsi="Times New Roman" w:cs="Times New Roman"/>
              </w:rPr>
              <w:t>.</w:t>
            </w:r>
            <w:r w:rsidRPr="0081090A">
              <w:rPr>
                <w:rFonts w:ascii="Times New Roman" w:hAnsi="Times New Roman" w:cs="Times New Roman"/>
                <w:lang w:val="en-US"/>
              </w:rPr>
              <w:t>com</w:t>
            </w:r>
            <w:r w:rsidRPr="00DF6115">
              <w:rPr>
                <w:rFonts w:ascii="Times New Roman" w:hAnsi="Times New Roman" w:cs="Times New Roman"/>
              </w:rPr>
              <w:t xml:space="preserve"> </w:t>
            </w:r>
            <w:r w:rsidRPr="0081090A">
              <w:rPr>
                <w:rFonts w:ascii="Times New Roman" w:hAnsi="Times New Roman" w:cs="Times New Roman"/>
              </w:rPr>
              <w:sym w:font="Wingdings" w:char="F0E0"/>
            </w:r>
            <w:r w:rsidRPr="00DF6115">
              <w:rPr>
                <w:rFonts w:ascii="Times New Roman" w:hAnsi="Times New Roman" w:cs="Times New Roman"/>
              </w:rPr>
              <w:t xml:space="preserve"> </w:t>
            </w:r>
            <w:r w:rsidRPr="0081090A">
              <w:rPr>
                <w:rFonts w:ascii="Times New Roman" w:hAnsi="Times New Roman" w:cs="Times New Roman"/>
                <w:lang w:val="en-US"/>
              </w:rPr>
              <w:t>charlie</w:t>
            </w:r>
            <w:r w:rsidRPr="00DF6115">
              <w:rPr>
                <w:rFonts w:ascii="Times New Roman" w:hAnsi="Times New Roman" w:cs="Times New Roman"/>
              </w:rPr>
              <w:t>@</w:t>
            </w:r>
            <w:r w:rsidRPr="0081090A">
              <w:rPr>
                <w:rFonts w:ascii="Times New Roman" w:hAnsi="Times New Roman" w:cs="Times New Roman"/>
                <w:lang w:val="en-US"/>
              </w:rPr>
              <w:t>m</w:t>
            </w:r>
            <w:r w:rsidRPr="00DF6115">
              <w:rPr>
                <w:rFonts w:ascii="Times New Roman" w:hAnsi="Times New Roman" w:cs="Times New Roman"/>
              </w:rPr>
              <w:t>57.</w:t>
            </w:r>
            <w:r w:rsidRPr="0081090A">
              <w:rPr>
                <w:rFonts w:ascii="Times New Roman" w:hAnsi="Times New Roman" w:cs="Times New Roman"/>
                <w:lang w:val="en-US"/>
              </w:rPr>
              <w:t>biz</w:t>
            </w:r>
          </w:p>
        </w:tc>
      </w:tr>
      <w:tr w:rsidR="00B136C7" w:rsidRPr="00A80D64" w14:paraId="6C9E55DD" w14:textId="77777777">
        <w:trPr>
          <w:trHeight w:val="219"/>
        </w:trPr>
        <w:tc>
          <w:tcPr>
            <w:tcW w:w="1165" w:type="dxa"/>
            <w:vMerge/>
          </w:tcPr>
          <w:p w14:paraId="12EA06A2"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370D2E79"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0FBCA596"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Subject</w:t>
            </w:r>
          </w:p>
        </w:tc>
        <w:tc>
          <w:tcPr>
            <w:tcW w:w="4765" w:type="dxa"/>
          </w:tcPr>
          <w:p w14:paraId="532925DC"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Re: Pack your bags</w:t>
            </w:r>
          </w:p>
        </w:tc>
      </w:tr>
      <w:tr w:rsidR="00B136C7" w:rsidRPr="00A80D64" w14:paraId="584FEFA9" w14:textId="77777777">
        <w:trPr>
          <w:trHeight w:val="219"/>
        </w:trPr>
        <w:tc>
          <w:tcPr>
            <w:tcW w:w="1165" w:type="dxa"/>
            <w:vMerge/>
          </w:tcPr>
          <w:p w14:paraId="11510389"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6C01692C"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0D2CA4FD"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Body</w:t>
            </w:r>
          </w:p>
        </w:tc>
        <w:tc>
          <w:tcPr>
            <w:tcW w:w="4765" w:type="dxa"/>
          </w:tcPr>
          <w:p w14:paraId="04C235E3" w14:textId="77777777" w:rsidR="00B136C7" w:rsidRPr="00A80D64" w:rsidRDefault="00B136C7">
            <w:pPr>
              <w:rPr>
                <w:rFonts w:ascii="Times New Roman" w:eastAsia="Times New Roman" w:hAnsi="Times New Roman" w:cs="Times New Roman"/>
                <w:color w:val="000000"/>
                <w:sz w:val="20"/>
                <w:szCs w:val="20"/>
                <w:lang w:eastAsia="el-GR"/>
              </w:rPr>
            </w:pPr>
            <w:r w:rsidRPr="00DF6115">
              <w:rPr>
                <w:rFonts w:ascii="Times New Roman" w:eastAsia="Times New Roman" w:hAnsi="Times New Roman" w:cs="Times New Roman"/>
                <w:color w:val="000000"/>
                <w:sz w:val="20"/>
                <w:szCs w:val="20"/>
                <w:lang w:val="en-US" w:eastAsia="el-GR"/>
              </w:rPr>
              <w:t xml:space="preserve">Ooh!  When will this happen?!  I've always wanted to go on a Mediterranean cruise.    </w:t>
            </w:r>
            <w:r w:rsidRPr="00A80D64">
              <w:rPr>
                <w:rFonts w:ascii="Times New Roman" w:eastAsia="Times New Roman" w:hAnsi="Times New Roman" w:cs="Times New Roman"/>
                <w:color w:val="000000"/>
                <w:sz w:val="20"/>
                <w:szCs w:val="20"/>
                <w:lang w:eastAsia="el-GR"/>
              </w:rPr>
              <w:t>Should I put a date on my calendar?</w:t>
            </w:r>
          </w:p>
          <w:p w14:paraId="2999ECE1" w14:textId="77777777" w:rsidR="00B136C7" w:rsidRPr="00A80D64" w:rsidRDefault="00B136C7">
            <w:pPr>
              <w:rPr>
                <w:rFonts w:ascii="Times New Roman" w:eastAsia="Times New Roman" w:hAnsi="Times New Roman" w:cs="Times New Roman"/>
                <w:color w:val="000000"/>
                <w:sz w:val="20"/>
                <w:szCs w:val="20"/>
                <w:lang w:eastAsia="el-GR"/>
              </w:rPr>
            </w:pPr>
          </w:p>
          <w:p w14:paraId="11213C0C" w14:textId="77777777" w:rsidR="00B136C7" w:rsidRPr="00A80D64" w:rsidRDefault="00000000">
            <w:pPr>
              <w:rPr>
                <w:rFonts w:ascii="Times New Roman" w:eastAsia="Times New Roman" w:hAnsi="Times New Roman" w:cs="Times New Roman"/>
                <w:color w:val="000000"/>
                <w:sz w:val="20"/>
                <w:szCs w:val="20"/>
                <w:lang w:eastAsia="el-GR"/>
              </w:rPr>
            </w:pPr>
            <w:r>
              <w:rPr>
                <w:rFonts w:ascii="Times New Roman" w:eastAsia="Times New Roman" w:hAnsi="Times New Roman" w:cs="Times New Roman"/>
                <w:color w:val="000000"/>
                <w:sz w:val="20"/>
                <w:szCs w:val="20"/>
                <w:lang w:eastAsia="el-GR"/>
              </w:rPr>
              <w:pict w14:anchorId="65376576">
                <v:rect id="_x0000_i1025" style="width:0;height:.6pt" o:hralign="center" o:hrstd="t" o:hr="t" fillcolor="#a0a0a0" stroked="f"/>
              </w:pict>
            </w:r>
          </w:p>
          <w:p w14:paraId="430956B3" w14:textId="77777777" w:rsidR="00B136C7" w:rsidRPr="00A80D64" w:rsidRDefault="00B136C7">
            <w:pPr>
              <w:rPr>
                <w:rFonts w:ascii="Times New Roman" w:eastAsia="Times New Roman" w:hAnsi="Times New Roman" w:cs="Times New Roman"/>
                <w:color w:val="000000"/>
                <w:sz w:val="20"/>
                <w:szCs w:val="20"/>
                <w:lang w:eastAsia="el-GR"/>
              </w:rPr>
            </w:pPr>
            <w:r w:rsidRPr="00DF6115">
              <w:rPr>
                <w:rFonts w:ascii="Times New Roman" w:eastAsia="Times New Roman" w:hAnsi="Times New Roman" w:cs="Times New Roman"/>
                <w:b/>
                <w:bCs/>
                <w:color w:val="000000"/>
                <w:sz w:val="20"/>
                <w:szCs w:val="20"/>
                <w:lang w:val="en-US" w:eastAsia="el-GR"/>
              </w:rPr>
              <w:t>From:</w:t>
            </w:r>
            <w:r w:rsidRPr="00DF6115">
              <w:rPr>
                <w:rFonts w:ascii="Times New Roman" w:eastAsia="Times New Roman" w:hAnsi="Times New Roman" w:cs="Times New Roman"/>
                <w:color w:val="000000"/>
                <w:sz w:val="20"/>
                <w:szCs w:val="20"/>
                <w:lang w:val="en-US" w:eastAsia="el-GR"/>
              </w:rPr>
              <w:t> Charlie &lt;charlie@m57.biz&gt;</w:t>
            </w:r>
            <w:r w:rsidRPr="00DF6115">
              <w:rPr>
                <w:rFonts w:ascii="Times New Roman" w:eastAsia="Times New Roman" w:hAnsi="Times New Roman" w:cs="Times New Roman"/>
                <w:color w:val="000000"/>
                <w:sz w:val="20"/>
                <w:szCs w:val="20"/>
                <w:lang w:val="en-US" w:eastAsia="el-GR"/>
              </w:rPr>
              <w:br/>
            </w:r>
            <w:r w:rsidRPr="00DF6115">
              <w:rPr>
                <w:rFonts w:ascii="Times New Roman" w:eastAsia="Times New Roman" w:hAnsi="Times New Roman" w:cs="Times New Roman"/>
                <w:b/>
                <w:bCs/>
                <w:color w:val="000000"/>
                <w:sz w:val="20"/>
                <w:szCs w:val="20"/>
                <w:lang w:val="en-US" w:eastAsia="el-GR"/>
              </w:rPr>
              <w:t>To:</w:t>
            </w:r>
            <w:r w:rsidRPr="00DF6115">
              <w:rPr>
                <w:rFonts w:ascii="Times New Roman" w:eastAsia="Times New Roman" w:hAnsi="Times New Roman" w:cs="Times New Roman"/>
                <w:color w:val="000000"/>
                <w:sz w:val="20"/>
                <w:szCs w:val="20"/>
                <w:lang w:val="en-US" w:eastAsia="el-GR"/>
              </w:rPr>
              <w:t> Alix Pery &lt;alix.pery@yahoo.com&gt;</w:t>
            </w:r>
            <w:r w:rsidRPr="00DF6115">
              <w:rPr>
                <w:rFonts w:ascii="Times New Roman" w:eastAsia="Times New Roman" w:hAnsi="Times New Roman" w:cs="Times New Roman"/>
                <w:color w:val="000000"/>
                <w:sz w:val="20"/>
                <w:szCs w:val="20"/>
                <w:lang w:val="en-US" w:eastAsia="el-GR"/>
              </w:rPr>
              <w:br/>
            </w:r>
            <w:r w:rsidRPr="00DF6115">
              <w:rPr>
                <w:rFonts w:ascii="Times New Roman" w:eastAsia="Times New Roman" w:hAnsi="Times New Roman" w:cs="Times New Roman"/>
                <w:b/>
                <w:bCs/>
                <w:color w:val="000000"/>
                <w:sz w:val="20"/>
                <w:szCs w:val="20"/>
                <w:lang w:val="en-US" w:eastAsia="el-GR"/>
              </w:rPr>
              <w:t>Sent:</w:t>
            </w:r>
            <w:r w:rsidRPr="00DF6115">
              <w:rPr>
                <w:rFonts w:ascii="Times New Roman" w:eastAsia="Times New Roman" w:hAnsi="Times New Roman" w:cs="Times New Roman"/>
                <w:color w:val="000000"/>
                <w:sz w:val="20"/>
                <w:szCs w:val="20"/>
                <w:lang w:val="en-US" w:eastAsia="el-GR"/>
              </w:rPr>
              <w:t> Tue, December 1, 2009 1:02:34 PM</w:t>
            </w:r>
            <w:r w:rsidRPr="00DF6115">
              <w:rPr>
                <w:rFonts w:ascii="Times New Roman" w:eastAsia="Times New Roman" w:hAnsi="Times New Roman" w:cs="Times New Roman"/>
                <w:color w:val="000000"/>
                <w:sz w:val="20"/>
                <w:szCs w:val="20"/>
                <w:lang w:val="en-US" w:eastAsia="el-GR"/>
              </w:rPr>
              <w:br/>
            </w:r>
            <w:r w:rsidRPr="00DF6115">
              <w:rPr>
                <w:rFonts w:ascii="Times New Roman" w:eastAsia="Times New Roman" w:hAnsi="Times New Roman" w:cs="Times New Roman"/>
                <w:b/>
                <w:bCs/>
                <w:color w:val="000000"/>
                <w:sz w:val="20"/>
                <w:szCs w:val="20"/>
                <w:lang w:val="en-US" w:eastAsia="el-GR"/>
              </w:rPr>
              <w:t>Subject:</w:t>
            </w:r>
            <w:r w:rsidRPr="00DF6115">
              <w:rPr>
                <w:rFonts w:ascii="Times New Roman" w:eastAsia="Times New Roman" w:hAnsi="Times New Roman" w:cs="Times New Roman"/>
                <w:color w:val="000000"/>
                <w:sz w:val="20"/>
                <w:szCs w:val="20"/>
                <w:lang w:val="en-US" w:eastAsia="el-GR"/>
              </w:rPr>
              <w:t> Pack your bags</w:t>
            </w:r>
            <w:r w:rsidRPr="00DF6115">
              <w:rPr>
                <w:rFonts w:ascii="Times New Roman" w:eastAsia="Times New Roman" w:hAnsi="Times New Roman" w:cs="Times New Roman"/>
                <w:color w:val="000000"/>
                <w:sz w:val="20"/>
                <w:szCs w:val="20"/>
                <w:lang w:val="en-US" w:eastAsia="el-GR"/>
              </w:rPr>
              <w:br/>
            </w:r>
            <w:r w:rsidRPr="00DF6115">
              <w:rPr>
                <w:rFonts w:ascii="Times New Roman" w:eastAsia="Times New Roman" w:hAnsi="Times New Roman" w:cs="Times New Roman"/>
                <w:color w:val="000000"/>
                <w:sz w:val="20"/>
                <w:szCs w:val="20"/>
                <w:lang w:val="en-US" w:eastAsia="el-GR"/>
              </w:rPr>
              <w:br/>
              <w:t>Alix,</w:t>
            </w:r>
            <w:r w:rsidRPr="00DF6115">
              <w:rPr>
                <w:rFonts w:ascii="Times New Roman" w:eastAsia="Times New Roman" w:hAnsi="Times New Roman" w:cs="Times New Roman"/>
                <w:color w:val="000000"/>
                <w:sz w:val="20"/>
                <w:szCs w:val="20"/>
                <w:lang w:val="en-US" w:eastAsia="el-GR"/>
              </w:rPr>
              <w:br/>
            </w:r>
            <w:r w:rsidRPr="00DF6115">
              <w:rPr>
                <w:rFonts w:ascii="Times New Roman" w:eastAsia="Times New Roman" w:hAnsi="Times New Roman" w:cs="Times New Roman"/>
                <w:color w:val="000000"/>
                <w:sz w:val="20"/>
                <w:szCs w:val="20"/>
                <w:lang w:val="en-US" w:eastAsia="el-GR"/>
              </w:rPr>
              <w:br/>
              <w:t xml:space="preserve">Pretty soon I'm going to be able to afford to take you on a nice vacation.  Where would you want to go if you could name your destination?  </w:t>
            </w:r>
            <w:r w:rsidRPr="00A80D64">
              <w:rPr>
                <w:rFonts w:ascii="Times New Roman" w:eastAsia="Times New Roman" w:hAnsi="Times New Roman" w:cs="Times New Roman"/>
                <w:color w:val="000000"/>
                <w:sz w:val="20"/>
                <w:szCs w:val="20"/>
                <w:lang w:eastAsia="el-GR"/>
              </w:rPr>
              <w:t>I'm getting a hot car too.</w:t>
            </w:r>
            <w:r w:rsidRPr="00A80D64">
              <w:rPr>
                <w:rFonts w:ascii="Times New Roman" w:eastAsia="Times New Roman" w:hAnsi="Times New Roman" w:cs="Times New Roman"/>
                <w:color w:val="000000"/>
                <w:sz w:val="20"/>
                <w:szCs w:val="20"/>
                <w:lang w:eastAsia="el-GR"/>
              </w:rPr>
              <w:br/>
            </w:r>
            <w:r w:rsidRPr="00A80D64">
              <w:rPr>
                <w:rFonts w:ascii="Times New Roman" w:eastAsia="Times New Roman" w:hAnsi="Times New Roman" w:cs="Times New Roman"/>
                <w:color w:val="000000"/>
                <w:sz w:val="20"/>
                <w:szCs w:val="20"/>
                <w:lang w:eastAsia="el-GR"/>
              </w:rPr>
              <w:br/>
              <w:t>Charlie</w:t>
            </w:r>
          </w:p>
        </w:tc>
      </w:tr>
      <w:tr w:rsidR="00B136C7" w:rsidRPr="00A80D64" w14:paraId="6A48268A" w14:textId="77777777">
        <w:trPr>
          <w:trHeight w:hRule="exact" w:val="255"/>
        </w:trPr>
        <w:tc>
          <w:tcPr>
            <w:tcW w:w="1165" w:type="dxa"/>
            <w:vMerge/>
          </w:tcPr>
          <w:p w14:paraId="0DAA100C"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shd w:val="clear" w:color="auto" w:fill="D9E2F3"/>
          </w:tcPr>
          <w:p w14:paraId="5036542E"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cPr>
          <w:p w14:paraId="4F484EEA"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4765" w:type="dxa"/>
            <w:shd w:val="clear" w:color="auto" w:fill="D9E2F3"/>
          </w:tcPr>
          <w:p w14:paraId="2408378F" w14:textId="77777777" w:rsidR="00B136C7" w:rsidRPr="0081090A" w:rsidRDefault="00B136C7">
            <w:pPr>
              <w:pStyle w:val="HTMLPreformatted"/>
              <w:rPr>
                <w:rFonts w:ascii="Times New Roman" w:hAnsi="Times New Roman" w:cs="Times New Roman"/>
                <w:lang w:val="en-US"/>
              </w:rPr>
            </w:pPr>
          </w:p>
        </w:tc>
      </w:tr>
      <w:tr w:rsidR="00B136C7" w:rsidRPr="00A80D64" w14:paraId="6401B147" w14:textId="77777777">
        <w:trPr>
          <w:trHeight w:val="219"/>
        </w:trPr>
        <w:tc>
          <w:tcPr>
            <w:tcW w:w="1165" w:type="dxa"/>
            <w:vMerge/>
          </w:tcPr>
          <w:p w14:paraId="6CFB61CF"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val="restart"/>
          </w:tcPr>
          <w:p w14:paraId="02E42EB3"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2009-12-02 13:04:29 PST</w:t>
            </w:r>
          </w:p>
        </w:tc>
        <w:tc>
          <w:tcPr>
            <w:tcW w:w="1170" w:type="dxa"/>
            <w:shd w:val="clear" w:color="auto" w:fill="D9E2F3" w:themeFill="accent1" w:themeFillTint="33"/>
          </w:tcPr>
          <w:p w14:paraId="06E03D1B"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Source</w:t>
            </w:r>
          </w:p>
        </w:tc>
        <w:tc>
          <w:tcPr>
            <w:tcW w:w="4765" w:type="dxa"/>
          </w:tcPr>
          <w:p w14:paraId="6394F180"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[Sent]</w:t>
            </w:r>
          </w:p>
        </w:tc>
      </w:tr>
      <w:tr w:rsidR="00B136C7" w:rsidRPr="00A80D64" w14:paraId="66177D85" w14:textId="77777777">
        <w:trPr>
          <w:trHeight w:val="219"/>
        </w:trPr>
        <w:tc>
          <w:tcPr>
            <w:tcW w:w="1165" w:type="dxa"/>
            <w:vMerge/>
          </w:tcPr>
          <w:p w14:paraId="2FFAD007"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440B7136"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06030833"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 xml:space="preserve">From </w:t>
            </w:r>
            <w:r w:rsidRPr="00A80D64">
              <w:rPr>
                <w:rFonts w:ascii="Times New Roman" w:hAnsi="Times New Roman" w:cs="Times New Roman"/>
                <w:sz w:val="20"/>
                <w:szCs w:val="20"/>
              </w:rPr>
              <w:sym w:font="Wingdings" w:char="F0E0"/>
            </w:r>
            <w:r w:rsidRPr="00A80D64">
              <w:rPr>
                <w:rFonts w:ascii="Times New Roman" w:hAnsi="Times New Roman" w:cs="Times New Roman"/>
                <w:sz w:val="20"/>
                <w:szCs w:val="20"/>
              </w:rPr>
              <w:t xml:space="preserve"> To</w:t>
            </w:r>
          </w:p>
        </w:tc>
        <w:tc>
          <w:tcPr>
            <w:tcW w:w="4765" w:type="dxa"/>
          </w:tcPr>
          <w:p w14:paraId="3D5E4F5D" w14:textId="77777777" w:rsidR="00B136C7" w:rsidRPr="00DF6115" w:rsidRDefault="00000000">
            <w:pPr>
              <w:pStyle w:val="HTMLPreformatted"/>
              <w:rPr>
                <w:rFonts w:ascii="Times New Roman" w:hAnsi="Times New Roman" w:cs="Times New Roman"/>
              </w:rPr>
            </w:pPr>
            <w:hyperlink r:id="rId82" w:history="1">
              <w:r w:rsidR="00B136C7" w:rsidRPr="0081090A">
                <w:rPr>
                  <w:rStyle w:val="Hyperlink"/>
                  <w:rFonts w:ascii="Times New Roman" w:eastAsiaTheme="majorEastAsia" w:hAnsi="Times New Roman" w:cs="Times New Roman"/>
                  <w:lang w:val="en-US"/>
                </w:rPr>
                <w:t>charlie</w:t>
              </w:r>
              <w:r w:rsidR="00B136C7" w:rsidRPr="00DF6115">
                <w:rPr>
                  <w:rStyle w:val="Hyperlink"/>
                  <w:rFonts w:ascii="Times New Roman" w:eastAsiaTheme="majorEastAsia" w:hAnsi="Times New Roman" w:cs="Times New Roman"/>
                </w:rPr>
                <w:t>@</w:t>
              </w:r>
              <w:r w:rsidR="00B136C7" w:rsidRPr="0081090A">
                <w:rPr>
                  <w:rStyle w:val="Hyperlink"/>
                  <w:rFonts w:ascii="Times New Roman" w:eastAsiaTheme="majorEastAsia" w:hAnsi="Times New Roman" w:cs="Times New Roman"/>
                  <w:lang w:val="en-US"/>
                </w:rPr>
                <w:t>m</w:t>
              </w:r>
              <w:r w:rsidR="00B136C7" w:rsidRPr="00DF6115">
                <w:rPr>
                  <w:rStyle w:val="Hyperlink"/>
                  <w:rFonts w:ascii="Times New Roman" w:eastAsiaTheme="majorEastAsia" w:hAnsi="Times New Roman" w:cs="Times New Roman"/>
                </w:rPr>
                <w:t>57.</w:t>
              </w:r>
              <w:r w:rsidR="00B136C7" w:rsidRPr="0081090A">
                <w:rPr>
                  <w:rStyle w:val="Hyperlink"/>
                  <w:rFonts w:ascii="Times New Roman" w:eastAsiaTheme="majorEastAsia" w:hAnsi="Times New Roman" w:cs="Times New Roman"/>
                  <w:lang w:val="en-US"/>
                </w:rPr>
                <w:t>biz</w:t>
              </w:r>
            </w:hyperlink>
            <w:r w:rsidR="00B136C7" w:rsidRPr="00DF6115">
              <w:rPr>
                <w:rFonts w:ascii="Times New Roman" w:hAnsi="Times New Roman" w:cs="Times New Roman"/>
              </w:rPr>
              <w:t xml:space="preserve"> </w:t>
            </w:r>
            <w:r w:rsidR="00B136C7" w:rsidRPr="0081090A">
              <w:rPr>
                <w:rFonts w:ascii="Times New Roman" w:hAnsi="Times New Roman" w:cs="Times New Roman"/>
              </w:rPr>
              <w:sym w:font="Wingdings" w:char="F0E0"/>
            </w:r>
            <w:r w:rsidR="00B136C7" w:rsidRPr="00DF6115">
              <w:rPr>
                <w:rFonts w:ascii="Times New Roman" w:hAnsi="Times New Roman" w:cs="Times New Roman"/>
              </w:rPr>
              <w:t xml:space="preserve"> </w:t>
            </w:r>
            <w:r w:rsidR="00B136C7" w:rsidRPr="0081090A">
              <w:rPr>
                <w:rFonts w:ascii="Times New Roman" w:hAnsi="Times New Roman" w:cs="Times New Roman"/>
                <w:lang w:val="en-US"/>
              </w:rPr>
              <w:t>jamie</w:t>
            </w:r>
            <w:r w:rsidR="00B136C7" w:rsidRPr="00DF6115">
              <w:rPr>
                <w:rFonts w:ascii="Times New Roman" w:hAnsi="Times New Roman" w:cs="Times New Roman"/>
              </w:rPr>
              <w:t>@</w:t>
            </w:r>
            <w:r w:rsidR="00B136C7" w:rsidRPr="0081090A">
              <w:rPr>
                <w:rFonts w:ascii="Times New Roman" w:hAnsi="Times New Roman" w:cs="Times New Roman"/>
                <w:lang w:val="en-US"/>
              </w:rPr>
              <w:t>project</w:t>
            </w:r>
            <w:r w:rsidR="00B136C7" w:rsidRPr="00DF6115">
              <w:rPr>
                <w:rFonts w:ascii="Times New Roman" w:hAnsi="Times New Roman" w:cs="Times New Roman"/>
              </w:rPr>
              <w:t>2400.</w:t>
            </w:r>
            <w:r w:rsidR="00B136C7" w:rsidRPr="0081090A">
              <w:rPr>
                <w:rFonts w:ascii="Times New Roman" w:hAnsi="Times New Roman" w:cs="Times New Roman"/>
                <w:lang w:val="en-US"/>
              </w:rPr>
              <w:t>com</w:t>
            </w:r>
          </w:p>
        </w:tc>
      </w:tr>
      <w:tr w:rsidR="00B136C7" w:rsidRPr="00A80D64" w14:paraId="5A2AF801" w14:textId="77777777">
        <w:trPr>
          <w:trHeight w:val="219"/>
        </w:trPr>
        <w:tc>
          <w:tcPr>
            <w:tcW w:w="1165" w:type="dxa"/>
            <w:vMerge/>
          </w:tcPr>
          <w:p w14:paraId="2E37563F"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1BF47D30"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0D736D29"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Subject</w:t>
            </w:r>
          </w:p>
        </w:tc>
        <w:tc>
          <w:tcPr>
            <w:tcW w:w="4765" w:type="dxa"/>
          </w:tcPr>
          <w:p w14:paraId="202F85C1"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Interested?</w:t>
            </w:r>
          </w:p>
        </w:tc>
      </w:tr>
      <w:tr w:rsidR="00B136C7" w:rsidRPr="00A80D64" w14:paraId="5ECA7BAB" w14:textId="77777777">
        <w:trPr>
          <w:trHeight w:val="219"/>
        </w:trPr>
        <w:tc>
          <w:tcPr>
            <w:tcW w:w="1165" w:type="dxa"/>
            <w:vMerge/>
          </w:tcPr>
          <w:p w14:paraId="3D7935B9"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6E0EE19B"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4BF1EA9F"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Body</w:t>
            </w:r>
          </w:p>
        </w:tc>
        <w:tc>
          <w:tcPr>
            <w:tcW w:w="4765" w:type="dxa"/>
          </w:tcPr>
          <w:p w14:paraId="1AC2C495"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J,</w:t>
            </w:r>
          </w:p>
          <w:p w14:paraId="3CFC5468" w14:textId="77777777" w:rsidR="00B136C7" w:rsidRPr="0081090A" w:rsidRDefault="00B136C7">
            <w:pPr>
              <w:pStyle w:val="HTMLPreformatted"/>
              <w:rPr>
                <w:rFonts w:ascii="Times New Roman" w:hAnsi="Times New Roman" w:cs="Times New Roman"/>
                <w:lang w:val="en-US"/>
              </w:rPr>
            </w:pPr>
          </w:p>
          <w:p w14:paraId="373EF02D"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 xml:space="preserve">I have something that you'll definitely be interested in.  It concerns </w:t>
            </w:r>
          </w:p>
          <w:p w14:paraId="0490B263"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 xml:space="preserve">your competitor.  I'm doing a prior art search for them.  Want to know </w:t>
            </w:r>
          </w:p>
          <w:p w14:paraId="3E1830BE"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 xml:space="preserve">what I've found?  You know my price.  I'll send you the goods after I </w:t>
            </w:r>
          </w:p>
          <w:p w14:paraId="4112CC61"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lastRenderedPageBreak/>
              <w:t>see half in my account.  Make sure you delete this email.</w:t>
            </w:r>
          </w:p>
          <w:p w14:paraId="09377989" w14:textId="77777777" w:rsidR="00B136C7" w:rsidRPr="0081090A" w:rsidRDefault="00B136C7">
            <w:pPr>
              <w:pStyle w:val="HTMLPreformatted"/>
              <w:rPr>
                <w:rFonts w:ascii="Times New Roman" w:hAnsi="Times New Roman" w:cs="Times New Roman"/>
                <w:lang w:val="en-US"/>
              </w:rPr>
            </w:pPr>
          </w:p>
          <w:p w14:paraId="303E3D82" w14:textId="77777777" w:rsidR="00B136C7" w:rsidRPr="0081090A" w:rsidRDefault="00B136C7">
            <w:pPr>
              <w:pStyle w:val="HTMLPreformatted"/>
              <w:rPr>
                <w:rFonts w:ascii="Times New Roman" w:hAnsi="Times New Roman" w:cs="Times New Roman"/>
              </w:rPr>
            </w:pPr>
            <w:r w:rsidRPr="0081090A">
              <w:rPr>
                <w:rFonts w:ascii="Times New Roman" w:hAnsi="Times New Roman" w:cs="Times New Roman"/>
              </w:rPr>
              <w:t>C</w:t>
            </w:r>
          </w:p>
        </w:tc>
      </w:tr>
      <w:tr w:rsidR="00B136C7" w:rsidRPr="00A80D64" w14:paraId="472CC9BD" w14:textId="77777777">
        <w:trPr>
          <w:trHeight w:hRule="exact" w:val="255"/>
        </w:trPr>
        <w:tc>
          <w:tcPr>
            <w:tcW w:w="1165" w:type="dxa"/>
            <w:vMerge w:val="restart"/>
          </w:tcPr>
          <w:p w14:paraId="18F727FD" w14:textId="77777777" w:rsidR="00B136C7" w:rsidRPr="00A80D64" w:rsidRDefault="00B136C7">
            <w:pPr>
              <w:pStyle w:val="ListParagraph"/>
              <w:tabs>
                <w:tab w:val="left" w:pos="1800"/>
              </w:tabs>
              <w:ind w:left="0"/>
              <w:jc w:val="both"/>
              <w:rPr>
                <w:rFonts w:ascii="Times New Roman" w:hAnsi="Times New Roman" w:cs="Times New Roman"/>
                <w:sz w:val="20"/>
                <w:szCs w:val="20"/>
              </w:rPr>
            </w:pPr>
            <w:bookmarkStart w:id="26" w:name="_Hlk136042769"/>
            <w:bookmarkStart w:id="27" w:name="_Hlk136042948"/>
            <w:bookmarkStart w:id="28" w:name="_Hlk136043167"/>
          </w:p>
        </w:tc>
        <w:tc>
          <w:tcPr>
            <w:tcW w:w="1530" w:type="dxa"/>
            <w:shd w:val="clear" w:color="auto" w:fill="D9E2F3"/>
          </w:tcPr>
          <w:p w14:paraId="5CC5D8B8"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cPr>
          <w:p w14:paraId="2D17F372"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4765" w:type="dxa"/>
            <w:shd w:val="clear" w:color="auto" w:fill="D9E2F3"/>
          </w:tcPr>
          <w:p w14:paraId="0AE325C6" w14:textId="77777777" w:rsidR="00B136C7" w:rsidRPr="0081090A" w:rsidRDefault="00B136C7">
            <w:pPr>
              <w:pStyle w:val="HTMLPreformatted"/>
              <w:rPr>
                <w:rFonts w:ascii="Times New Roman" w:hAnsi="Times New Roman" w:cs="Times New Roman"/>
                <w:lang w:val="en-US"/>
              </w:rPr>
            </w:pPr>
          </w:p>
        </w:tc>
      </w:tr>
      <w:tr w:rsidR="00B136C7" w:rsidRPr="00A80D64" w14:paraId="0E0AE27D" w14:textId="77777777">
        <w:trPr>
          <w:trHeight w:val="219"/>
        </w:trPr>
        <w:tc>
          <w:tcPr>
            <w:tcW w:w="1165" w:type="dxa"/>
            <w:vMerge/>
          </w:tcPr>
          <w:p w14:paraId="1C4422F7"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val="restart"/>
          </w:tcPr>
          <w:p w14:paraId="7CFE2642"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2009-12-02 13:52:39 PST</w:t>
            </w:r>
          </w:p>
        </w:tc>
        <w:tc>
          <w:tcPr>
            <w:tcW w:w="1170" w:type="dxa"/>
            <w:shd w:val="clear" w:color="auto" w:fill="D9E2F3" w:themeFill="accent1" w:themeFillTint="33"/>
          </w:tcPr>
          <w:p w14:paraId="3D0EAB96"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Source</w:t>
            </w:r>
          </w:p>
        </w:tc>
        <w:tc>
          <w:tcPr>
            <w:tcW w:w="4765" w:type="dxa"/>
          </w:tcPr>
          <w:p w14:paraId="76D96BD6"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[Inbox]</w:t>
            </w:r>
          </w:p>
        </w:tc>
      </w:tr>
      <w:tr w:rsidR="00B136C7" w:rsidRPr="00A80D64" w14:paraId="1513FAD7" w14:textId="77777777">
        <w:trPr>
          <w:trHeight w:val="219"/>
        </w:trPr>
        <w:tc>
          <w:tcPr>
            <w:tcW w:w="1165" w:type="dxa"/>
            <w:vMerge/>
          </w:tcPr>
          <w:p w14:paraId="529F7EB2"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4BCC4FB9"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781B5CF9"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 xml:space="preserve">From </w:t>
            </w:r>
            <w:r w:rsidRPr="00A80D64">
              <w:rPr>
                <w:rFonts w:ascii="Times New Roman" w:hAnsi="Times New Roman" w:cs="Times New Roman"/>
                <w:sz w:val="20"/>
                <w:szCs w:val="20"/>
              </w:rPr>
              <w:sym w:font="Wingdings" w:char="F0E0"/>
            </w:r>
            <w:r w:rsidRPr="00A80D64">
              <w:rPr>
                <w:rFonts w:ascii="Times New Roman" w:hAnsi="Times New Roman" w:cs="Times New Roman"/>
                <w:sz w:val="20"/>
                <w:szCs w:val="20"/>
              </w:rPr>
              <w:t xml:space="preserve"> To</w:t>
            </w:r>
          </w:p>
        </w:tc>
        <w:tc>
          <w:tcPr>
            <w:tcW w:w="4765" w:type="dxa"/>
          </w:tcPr>
          <w:p w14:paraId="4CCAA475" w14:textId="77777777" w:rsidR="00B136C7" w:rsidRPr="00DF6115" w:rsidRDefault="00000000">
            <w:pPr>
              <w:pStyle w:val="HTMLPreformatted"/>
              <w:rPr>
                <w:rFonts w:ascii="Times New Roman" w:hAnsi="Times New Roman" w:cs="Times New Roman"/>
              </w:rPr>
            </w:pPr>
            <w:hyperlink r:id="rId83" w:history="1">
              <w:r w:rsidR="00B136C7" w:rsidRPr="0081090A">
                <w:rPr>
                  <w:rStyle w:val="Hyperlink"/>
                  <w:rFonts w:ascii="Times New Roman" w:eastAsiaTheme="majorEastAsia" w:hAnsi="Times New Roman" w:cs="Times New Roman"/>
                  <w:lang w:val="en-US"/>
                </w:rPr>
                <w:t>pat</w:t>
              </w:r>
              <w:r w:rsidR="00B136C7" w:rsidRPr="00DF6115">
                <w:rPr>
                  <w:rStyle w:val="Hyperlink"/>
                  <w:rFonts w:ascii="Times New Roman" w:eastAsiaTheme="majorEastAsia" w:hAnsi="Times New Roman" w:cs="Times New Roman"/>
                </w:rPr>
                <w:t>@</w:t>
              </w:r>
              <w:r w:rsidR="00B136C7" w:rsidRPr="0081090A">
                <w:rPr>
                  <w:rStyle w:val="Hyperlink"/>
                  <w:rFonts w:ascii="Times New Roman" w:eastAsiaTheme="majorEastAsia" w:hAnsi="Times New Roman" w:cs="Times New Roman"/>
                  <w:lang w:val="en-US"/>
                </w:rPr>
                <w:t>m</w:t>
              </w:r>
              <w:r w:rsidR="00B136C7" w:rsidRPr="00DF6115">
                <w:rPr>
                  <w:rStyle w:val="Hyperlink"/>
                  <w:rFonts w:ascii="Times New Roman" w:eastAsiaTheme="majorEastAsia" w:hAnsi="Times New Roman" w:cs="Times New Roman"/>
                </w:rPr>
                <w:t>57.</w:t>
              </w:r>
              <w:r w:rsidR="00B136C7" w:rsidRPr="0081090A">
                <w:rPr>
                  <w:rStyle w:val="Hyperlink"/>
                  <w:rFonts w:ascii="Times New Roman" w:eastAsiaTheme="majorEastAsia" w:hAnsi="Times New Roman" w:cs="Times New Roman"/>
                  <w:lang w:val="en-US"/>
                </w:rPr>
                <w:t>biz</w:t>
              </w:r>
            </w:hyperlink>
            <w:r w:rsidR="00B136C7" w:rsidRPr="00DF6115">
              <w:rPr>
                <w:rFonts w:ascii="Times New Roman" w:hAnsi="Times New Roman" w:cs="Times New Roman"/>
              </w:rPr>
              <w:t xml:space="preserve"> </w:t>
            </w:r>
            <w:r w:rsidR="00B136C7" w:rsidRPr="0081090A">
              <w:rPr>
                <w:rFonts w:ascii="Times New Roman" w:hAnsi="Times New Roman" w:cs="Times New Roman"/>
              </w:rPr>
              <w:sym w:font="Wingdings" w:char="F0E0"/>
            </w:r>
            <w:r w:rsidR="00B136C7" w:rsidRPr="00DF6115">
              <w:rPr>
                <w:rFonts w:ascii="Times New Roman" w:hAnsi="Times New Roman" w:cs="Times New Roman"/>
              </w:rPr>
              <w:t xml:space="preserve"> </w:t>
            </w:r>
            <w:r w:rsidR="00B136C7" w:rsidRPr="0081090A">
              <w:rPr>
                <w:rFonts w:ascii="Times New Roman" w:hAnsi="Times New Roman" w:cs="Times New Roman"/>
                <w:lang w:val="en-US"/>
              </w:rPr>
              <w:t>charlie</w:t>
            </w:r>
            <w:r w:rsidR="00B136C7" w:rsidRPr="00DF6115">
              <w:rPr>
                <w:rFonts w:ascii="Times New Roman" w:hAnsi="Times New Roman" w:cs="Times New Roman"/>
              </w:rPr>
              <w:t>@</w:t>
            </w:r>
            <w:r w:rsidR="00B136C7" w:rsidRPr="0081090A">
              <w:rPr>
                <w:rFonts w:ascii="Times New Roman" w:hAnsi="Times New Roman" w:cs="Times New Roman"/>
                <w:lang w:val="en-US"/>
              </w:rPr>
              <w:t>m</w:t>
            </w:r>
            <w:r w:rsidR="00B136C7" w:rsidRPr="00DF6115">
              <w:rPr>
                <w:rFonts w:ascii="Times New Roman" w:hAnsi="Times New Roman" w:cs="Times New Roman"/>
              </w:rPr>
              <w:t>57.</w:t>
            </w:r>
            <w:r w:rsidR="00B136C7" w:rsidRPr="0081090A">
              <w:rPr>
                <w:rFonts w:ascii="Times New Roman" w:hAnsi="Times New Roman" w:cs="Times New Roman"/>
                <w:lang w:val="en-US"/>
              </w:rPr>
              <w:t>biz</w:t>
            </w:r>
            <w:r w:rsidR="00B136C7" w:rsidRPr="00DF6115">
              <w:rPr>
                <w:rFonts w:ascii="Times New Roman" w:hAnsi="Times New Roman" w:cs="Times New Roman"/>
              </w:rPr>
              <w:t xml:space="preserve">; </w:t>
            </w:r>
            <w:r w:rsidR="00B136C7" w:rsidRPr="0081090A">
              <w:rPr>
                <w:rFonts w:ascii="Times New Roman" w:hAnsi="Times New Roman" w:cs="Times New Roman"/>
                <w:lang w:val="en-US"/>
              </w:rPr>
              <w:t>jo</w:t>
            </w:r>
            <w:r w:rsidR="00B136C7" w:rsidRPr="00DF6115">
              <w:rPr>
                <w:rFonts w:ascii="Times New Roman" w:hAnsi="Times New Roman" w:cs="Times New Roman"/>
              </w:rPr>
              <w:t>@</w:t>
            </w:r>
            <w:r w:rsidR="00B136C7" w:rsidRPr="0081090A">
              <w:rPr>
                <w:rFonts w:ascii="Times New Roman" w:hAnsi="Times New Roman" w:cs="Times New Roman"/>
                <w:lang w:val="en-US"/>
              </w:rPr>
              <w:t>m</w:t>
            </w:r>
            <w:r w:rsidR="00B136C7" w:rsidRPr="00DF6115">
              <w:rPr>
                <w:rFonts w:ascii="Times New Roman" w:hAnsi="Times New Roman" w:cs="Times New Roman"/>
              </w:rPr>
              <w:t>57.</w:t>
            </w:r>
            <w:r w:rsidR="00B136C7" w:rsidRPr="0081090A">
              <w:rPr>
                <w:rFonts w:ascii="Times New Roman" w:hAnsi="Times New Roman" w:cs="Times New Roman"/>
                <w:lang w:val="en-US"/>
              </w:rPr>
              <w:t>biz</w:t>
            </w:r>
          </w:p>
        </w:tc>
      </w:tr>
      <w:tr w:rsidR="00B136C7" w:rsidRPr="00A80D64" w14:paraId="498752DC" w14:textId="77777777">
        <w:trPr>
          <w:trHeight w:val="219"/>
        </w:trPr>
        <w:tc>
          <w:tcPr>
            <w:tcW w:w="1165" w:type="dxa"/>
            <w:vMerge/>
          </w:tcPr>
          <w:p w14:paraId="3A8AD7E2"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7B88C167"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4870977C"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Subject</w:t>
            </w:r>
          </w:p>
        </w:tc>
        <w:tc>
          <w:tcPr>
            <w:tcW w:w="4765" w:type="dxa"/>
          </w:tcPr>
          <w:p w14:paraId="22704EAF"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New Project</w:t>
            </w:r>
          </w:p>
        </w:tc>
      </w:tr>
      <w:tr w:rsidR="00B136C7" w:rsidRPr="00A80D64" w14:paraId="06F78BF1" w14:textId="77777777">
        <w:trPr>
          <w:trHeight w:val="219"/>
        </w:trPr>
        <w:tc>
          <w:tcPr>
            <w:tcW w:w="1165" w:type="dxa"/>
            <w:vMerge/>
          </w:tcPr>
          <w:p w14:paraId="6782A01B"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19451203"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09D0CDA4"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Body</w:t>
            </w:r>
          </w:p>
        </w:tc>
        <w:tc>
          <w:tcPr>
            <w:tcW w:w="4765" w:type="dxa"/>
          </w:tcPr>
          <w:p w14:paraId="2A6DCA2C"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Jo, Charlie,</w:t>
            </w:r>
          </w:p>
          <w:p w14:paraId="50F1B94C"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 </w:t>
            </w:r>
          </w:p>
          <w:p w14:paraId="645E851B"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    have you had a chance to start looking at that quantum cryptography project?  I've found a few things so far - may be a harder nut to crack than I had originally thought.  </w:t>
            </w:r>
          </w:p>
          <w:p w14:paraId="19253740"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 </w:t>
            </w:r>
          </w:p>
          <w:p w14:paraId="43C54EF1"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    I want to wrap this one up before the end of the calendar year.  One of you will need to take it, if not both, so let me know how your workload in going in general.</w:t>
            </w:r>
          </w:p>
          <w:p w14:paraId="03725257"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 </w:t>
            </w:r>
          </w:p>
          <w:p w14:paraId="53CD7E77" w14:textId="77777777" w:rsidR="00B136C7" w:rsidRPr="00A80D64" w:rsidRDefault="00B136C7">
            <w:pPr>
              <w:shd w:val="clear" w:color="auto" w:fill="FFFFFF"/>
              <w:rPr>
                <w:rFonts w:ascii="Times New Roman" w:eastAsia="Times New Roman" w:hAnsi="Times New Roman" w:cs="Times New Roman"/>
                <w:color w:val="000000"/>
                <w:sz w:val="20"/>
                <w:szCs w:val="20"/>
                <w:lang w:eastAsia="el-GR"/>
              </w:rPr>
            </w:pPr>
            <w:r w:rsidRPr="00A80D64">
              <w:rPr>
                <w:rFonts w:ascii="Times New Roman" w:eastAsia="Times New Roman" w:hAnsi="Times New Roman" w:cs="Times New Roman"/>
                <w:color w:val="000000"/>
                <w:sz w:val="20"/>
                <w:szCs w:val="20"/>
                <w:lang w:eastAsia="el-GR"/>
              </w:rPr>
              <w:t>Thanks</w:t>
            </w:r>
          </w:p>
          <w:p w14:paraId="0D79712D"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color w:val="000000"/>
              </w:rPr>
              <w:t>Pat</w:t>
            </w:r>
          </w:p>
        </w:tc>
      </w:tr>
      <w:tr w:rsidR="00B136C7" w:rsidRPr="00A80D64" w14:paraId="55F10EF9" w14:textId="77777777">
        <w:trPr>
          <w:trHeight w:hRule="exact" w:val="255"/>
        </w:trPr>
        <w:tc>
          <w:tcPr>
            <w:tcW w:w="1165" w:type="dxa"/>
            <w:vMerge/>
          </w:tcPr>
          <w:p w14:paraId="61C03FB1"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shd w:val="clear" w:color="auto" w:fill="D9E2F3"/>
          </w:tcPr>
          <w:p w14:paraId="27584A69"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cPr>
          <w:p w14:paraId="012B6136"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4765" w:type="dxa"/>
            <w:shd w:val="clear" w:color="auto" w:fill="D9E2F3"/>
          </w:tcPr>
          <w:p w14:paraId="783CF788" w14:textId="77777777" w:rsidR="00B136C7" w:rsidRPr="0081090A" w:rsidRDefault="00B136C7">
            <w:pPr>
              <w:pStyle w:val="HTMLPreformatted"/>
              <w:rPr>
                <w:rFonts w:ascii="Times New Roman" w:hAnsi="Times New Roman" w:cs="Times New Roman"/>
                <w:lang w:val="en-US"/>
              </w:rPr>
            </w:pPr>
          </w:p>
        </w:tc>
      </w:tr>
      <w:tr w:rsidR="00B136C7" w:rsidRPr="00A80D64" w14:paraId="174CD6A7" w14:textId="77777777">
        <w:trPr>
          <w:trHeight w:val="219"/>
        </w:trPr>
        <w:tc>
          <w:tcPr>
            <w:tcW w:w="1165" w:type="dxa"/>
            <w:vMerge/>
          </w:tcPr>
          <w:p w14:paraId="1BD8417F"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val="restart"/>
          </w:tcPr>
          <w:p w14:paraId="52557336"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2009-12-03 08:51:14 PST</w:t>
            </w:r>
          </w:p>
        </w:tc>
        <w:tc>
          <w:tcPr>
            <w:tcW w:w="1170" w:type="dxa"/>
            <w:shd w:val="clear" w:color="auto" w:fill="D9E2F3" w:themeFill="accent1" w:themeFillTint="33"/>
          </w:tcPr>
          <w:p w14:paraId="3331C2CC"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Source</w:t>
            </w:r>
          </w:p>
        </w:tc>
        <w:tc>
          <w:tcPr>
            <w:tcW w:w="4765" w:type="dxa"/>
          </w:tcPr>
          <w:p w14:paraId="170AE055"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[Inbox]</w:t>
            </w:r>
          </w:p>
        </w:tc>
      </w:tr>
      <w:tr w:rsidR="00B136C7" w:rsidRPr="00A80D64" w14:paraId="412A0B48" w14:textId="77777777">
        <w:trPr>
          <w:trHeight w:val="219"/>
        </w:trPr>
        <w:tc>
          <w:tcPr>
            <w:tcW w:w="1165" w:type="dxa"/>
            <w:vMerge/>
          </w:tcPr>
          <w:p w14:paraId="79D379DD"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40F71224"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617FB67C"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 xml:space="preserve">From </w:t>
            </w:r>
            <w:r w:rsidRPr="00A80D64">
              <w:rPr>
                <w:rFonts w:ascii="Times New Roman" w:hAnsi="Times New Roman" w:cs="Times New Roman"/>
                <w:sz w:val="20"/>
                <w:szCs w:val="20"/>
              </w:rPr>
              <w:sym w:font="Wingdings" w:char="F0E0"/>
            </w:r>
            <w:r w:rsidRPr="00A80D64">
              <w:rPr>
                <w:rFonts w:ascii="Times New Roman" w:hAnsi="Times New Roman" w:cs="Times New Roman"/>
                <w:sz w:val="20"/>
                <w:szCs w:val="20"/>
              </w:rPr>
              <w:t xml:space="preserve"> To</w:t>
            </w:r>
          </w:p>
        </w:tc>
        <w:tc>
          <w:tcPr>
            <w:tcW w:w="4765" w:type="dxa"/>
          </w:tcPr>
          <w:p w14:paraId="7B8890DB" w14:textId="77777777" w:rsidR="00B136C7" w:rsidRPr="00DF6115" w:rsidRDefault="00000000">
            <w:pPr>
              <w:pStyle w:val="HTMLPreformatted"/>
              <w:rPr>
                <w:rFonts w:ascii="Times New Roman" w:hAnsi="Times New Roman" w:cs="Times New Roman"/>
              </w:rPr>
            </w:pPr>
            <w:hyperlink r:id="rId84" w:history="1">
              <w:r w:rsidR="00B136C7" w:rsidRPr="0081090A">
                <w:rPr>
                  <w:rStyle w:val="Hyperlink"/>
                  <w:rFonts w:ascii="Times New Roman" w:eastAsiaTheme="majorEastAsia" w:hAnsi="Times New Roman" w:cs="Times New Roman"/>
                  <w:lang w:val="en-US"/>
                </w:rPr>
                <w:t>jo</w:t>
              </w:r>
              <w:r w:rsidR="00B136C7" w:rsidRPr="00DF6115">
                <w:rPr>
                  <w:rStyle w:val="Hyperlink"/>
                  <w:rFonts w:ascii="Times New Roman" w:eastAsiaTheme="majorEastAsia" w:hAnsi="Times New Roman" w:cs="Times New Roman"/>
                </w:rPr>
                <w:t>@</w:t>
              </w:r>
              <w:r w:rsidR="00B136C7" w:rsidRPr="0081090A">
                <w:rPr>
                  <w:rStyle w:val="Hyperlink"/>
                  <w:rFonts w:ascii="Times New Roman" w:eastAsiaTheme="majorEastAsia" w:hAnsi="Times New Roman" w:cs="Times New Roman"/>
                  <w:lang w:val="en-US"/>
                </w:rPr>
                <w:t>m</w:t>
              </w:r>
              <w:r w:rsidR="00B136C7" w:rsidRPr="00DF6115">
                <w:rPr>
                  <w:rStyle w:val="Hyperlink"/>
                  <w:rFonts w:ascii="Times New Roman" w:eastAsiaTheme="majorEastAsia" w:hAnsi="Times New Roman" w:cs="Times New Roman"/>
                </w:rPr>
                <w:t>57.</w:t>
              </w:r>
              <w:r w:rsidR="00B136C7" w:rsidRPr="0081090A">
                <w:rPr>
                  <w:rStyle w:val="Hyperlink"/>
                  <w:rFonts w:ascii="Times New Roman" w:eastAsiaTheme="majorEastAsia" w:hAnsi="Times New Roman" w:cs="Times New Roman"/>
                  <w:lang w:val="en-US"/>
                </w:rPr>
                <w:t>biz</w:t>
              </w:r>
            </w:hyperlink>
            <w:r w:rsidR="00B136C7" w:rsidRPr="00DF6115">
              <w:rPr>
                <w:rFonts w:ascii="Times New Roman" w:hAnsi="Times New Roman" w:cs="Times New Roman"/>
              </w:rPr>
              <w:t xml:space="preserve"> </w:t>
            </w:r>
            <w:r w:rsidR="00B136C7" w:rsidRPr="0081090A">
              <w:rPr>
                <w:rFonts w:ascii="Times New Roman" w:hAnsi="Times New Roman" w:cs="Times New Roman"/>
              </w:rPr>
              <w:sym w:font="Wingdings" w:char="F0E0"/>
            </w:r>
            <w:r w:rsidR="00B136C7" w:rsidRPr="00DF6115">
              <w:rPr>
                <w:rFonts w:ascii="Times New Roman" w:hAnsi="Times New Roman" w:cs="Times New Roman"/>
              </w:rPr>
              <w:t xml:space="preserve"> </w:t>
            </w:r>
            <w:r w:rsidR="00B136C7" w:rsidRPr="0081090A">
              <w:rPr>
                <w:rFonts w:ascii="Times New Roman" w:hAnsi="Times New Roman" w:cs="Times New Roman"/>
                <w:lang w:val="en-US"/>
              </w:rPr>
              <w:t>charlie</w:t>
            </w:r>
            <w:r w:rsidR="00B136C7" w:rsidRPr="00DF6115">
              <w:rPr>
                <w:rFonts w:ascii="Times New Roman" w:hAnsi="Times New Roman" w:cs="Times New Roman"/>
              </w:rPr>
              <w:t>@</w:t>
            </w:r>
            <w:r w:rsidR="00B136C7" w:rsidRPr="0081090A">
              <w:rPr>
                <w:rFonts w:ascii="Times New Roman" w:hAnsi="Times New Roman" w:cs="Times New Roman"/>
                <w:lang w:val="en-US"/>
              </w:rPr>
              <w:t>m</w:t>
            </w:r>
            <w:r w:rsidR="00B136C7" w:rsidRPr="00DF6115">
              <w:rPr>
                <w:rFonts w:ascii="Times New Roman" w:hAnsi="Times New Roman" w:cs="Times New Roman"/>
              </w:rPr>
              <w:t>57.</w:t>
            </w:r>
            <w:r w:rsidR="00B136C7" w:rsidRPr="0081090A">
              <w:rPr>
                <w:rFonts w:ascii="Times New Roman" w:hAnsi="Times New Roman" w:cs="Times New Roman"/>
                <w:lang w:val="en-US"/>
              </w:rPr>
              <w:t>biz</w:t>
            </w:r>
            <w:r w:rsidR="00B136C7" w:rsidRPr="00DF6115">
              <w:rPr>
                <w:rFonts w:ascii="Times New Roman" w:hAnsi="Times New Roman" w:cs="Times New Roman"/>
              </w:rPr>
              <w:t>;</w:t>
            </w:r>
          </w:p>
        </w:tc>
      </w:tr>
      <w:tr w:rsidR="00B136C7" w:rsidRPr="00A80D64" w14:paraId="467CD9F8" w14:textId="77777777">
        <w:trPr>
          <w:trHeight w:val="219"/>
        </w:trPr>
        <w:tc>
          <w:tcPr>
            <w:tcW w:w="1165" w:type="dxa"/>
            <w:vMerge/>
          </w:tcPr>
          <w:p w14:paraId="04FFAE63"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5FD1CEA6"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0EF1A979"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Subject</w:t>
            </w:r>
          </w:p>
        </w:tc>
        <w:tc>
          <w:tcPr>
            <w:tcW w:w="4765" w:type="dxa"/>
          </w:tcPr>
          <w:p w14:paraId="67FF4166"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Re: New Project</w:t>
            </w:r>
          </w:p>
        </w:tc>
      </w:tr>
      <w:tr w:rsidR="00B136C7" w:rsidRPr="00A80D64" w14:paraId="0A54FECE" w14:textId="77777777">
        <w:trPr>
          <w:trHeight w:val="219"/>
        </w:trPr>
        <w:tc>
          <w:tcPr>
            <w:tcW w:w="1165" w:type="dxa"/>
            <w:vMerge/>
          </w:tcPr>
          <w:p w14:paraId="3EC2D8DC"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54063AA0"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0E03E9A4"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Body</w:t>
            </w:r>
          </w:p>
        </w:tc>
        <w:tc>
          <w:tcPr>
            <w:tcW w:w="4765" w:type="dxa"/>
          </w:tcPr>
          <w:p w14:paraId="4726E011"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Do you want this one?  I was looking for that teleporter thing.</w:t>
            </w:r>
          </w:p>
          <w:p w14:paraId="396EBB73"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 </w:t>
            </w:r>
          </w:p>
          <w:p w14:paraId="681A0B5C"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 Jo</w:t>
            </w:r>
          </w:p>
          <w:p w14:paraId="4A32A76E"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 </w:t>
            </w:r>
          </w:p>
          <w:p w14:paraId="144E0D17"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 </w:t>
            </w:r>
          </w:p>
          <w:p w14:paraId="1158F4F0"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 Original Message ----- </w:t>
            </w:r>
          </w:p>
          <w:p w14:paraId="1CB95CE7" w14:textId="77777777" w:rsidR="00B136C7" w:rsidRPr="00DF6115" w:rsidRDefault="00B136C7">
            <w:pPr>
              <w:shd w:val="clear" w:color="auto" w:fill="E4E4E4"/>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b/>
                <w:bCs/>
                <w:color w:val="000000"/>
                <w:sz w:val="20"/>
                <w:szCs w:val="20"/>
                <w:lang w:val="en-US" w:eastAsia="el-GR"/>
              </w:rPr>
              <w:t>From:</w:t>
            </w:r>
            <w:r w:rsidRPr="00DF6115">
              <w:rPr>
                <w:rFonts w:ascii="Times New Roman" w:eastAsia="Times New Roman" w:hAnsi="Times New Roman" w:cs="Times New Roman"/>
                <w:color w:val="000000"/>
                <w:sz w:val="20"/>
                <w:szCs w:val="20"/>
                <w:lang w:val="en-US" w:eastAsia="el-GR"/>
              </w:rPr>
              <w:t> Pat McGoo</w:t>
            </w:r>
          </w:p>
          <w:p w14:paraId="0E2DC8DC"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b/>
                <w:bCs/>
                <w:color w:val="000000"/>
                <w:sz w:val="20"/>
                <w:szCs w:val="20"/>
                <w:lang w:val="en-US" w:eastAsia="el-GR"/>
              </w:rPr>
              <w:t>To:</w:t>
            </w:r>
            <w:r w:rsidRPr="00DF6115">
              <w:rPr>
                <w:rFonts w:ascii="Times New Roman" w:eastAsia="Times New Roman" w:hAnsi="Times New Roman" w:cs="Times New Roman"/>
                <w:color w:val="000000"/>
                <w:sz w:val="20"/>
                <w:szCs w:val="20"/>
                <w:lang w:val="en-US" w:eastAsia="el-GR"/>
              </w:rPr>
              <w:t> charlie@m57.biz ; jo@m57.biz</w:t>
            </w:r>
          </w:p>
          <w:p w14:paraId="0D7F6994"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b/>
                <w:bCs/>
                <w:color w:val="000000"/>
                <w:sz w:val="20"/>
                <w:szCs w:val="20"/>
                <w:lang w:val="en-US" w:eastAsia="el-GR"/>
              </w:rPr>
              <w:t>Sent:</w:t>
            </w:r>
            <w:r w:rsidRPr="00DF6115">
              <w:rPr>
                <w:rFonts w:ascii="Times New Roman" w:eastAsia="Times New Roman" w:hAnsi="Times New Roman" w:cs="Times New Roman"/>
                <w:color w:val="000000"/>
                <w:sz w:val="20"/>
                <w:szCs w:val="20"/>
                <w:lang w:val="en-US" w:eastAsia="el-GR"/>
              </w:rPr>
              <w:t> Wednesday, December 02, 2009 1:52 PM</w:t>
            </w:r>
          </w:p>
          <w:p w14:paraId="6C021B72"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b/>
                <w:bCs/>
                <w:color w:val="000000"/>
                <w:sz w:val="20"/>
                <w:szCs w:val="20"/>
                <w:lang w:val="en-US" w:eastAsia="el-GR"/>
              </w:rPr>
              <w:t>Subject:</w:t>
            </w:r>
            <w:r w:rsidRPr="00DF6115">
              <w:rPr>
                <w:rFonts w:ascii="Times New Roman" w:eastAsia="Times New Roman" w:hAnsi="Times New Roman" w:cs="Times New Roman"/>
                <w:color w:val="000000"/>
                <w:sz w:val="20"/>
                <w:szCs w:val="20"/>
                <w:lang w:val="en-US" w:eastAsia="el-GR"/>
              </w:rPr>
              <w:t> New Project</w:t>
            </w:r>
          </w:p>
          <w:p w14:paraId="27E3C599"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p>
          <w:p w14:paraId="682048AF"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Jo, Charlie,</w:t>
            </w:r>
          </w:p>
          <w:p w14:paraId="39915411"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 </w:t>
            </w:r>
          </w:p>
          <w:p w14:paraId="1752D8A2"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    have you had a chance to start looking at that quantum cryptography project?  I've found a few things so far - may be a harder nut to crack than I had originally thought.  </w:t>
            </w:r>
          </w:p>
          <w:p w14:paraId="604D8B20"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 </w:t>
            </w:r>
          </w:p>
          <w:p w14:paraId="19DF4762"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    I want to wrap this one up before the end of the calendar year.  One of you will need to take it, if not both, so let me know how your workload in going in general.</w:t>
            </w:r>
          </w:p>
          <w:p w14:paraId="25C23EA3"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 </w:t>
            </w:r>
          </w:p>
          <w:p w14:paraId="27E9CA5C" w14:textId="77777777" w:rsidR="00B136C7" w:rsidRPr="00A80D64" w:rsidRDefault="00B136C7">
            <w:pPr>
              <w:shd w:val="clear" w:color="auto" w:fill="FFFFFF"/>
              <w:rPr>
                <w:rFonts w:ascii="Times New Roman" w:eastAsia="Times New Roman" w:hAnsi="Times New Roman" w:cs="Times New Roman"/>
                <w:color w:val="000000"/>
                <w:sz w:val="20"/>
                <w:szCs w:val="20"/>
                <w:lang w:eastAsia="el-GR"/>
              </w:rPr>
            </w:pPr>
            <w:r w:rsidRPr="00A80D64">
              <w:rPr>
                <w:rFonts w:ascii="Times New Roman" w:eastAsia="Times New Roman" w:hAnsi="Times New Roman" w:cs="Times New Roman"/>
                <w:color w:val="000000"/>
                <w:sz w:val="20"/>
                <w:szCs w:val="20"/>
                <w:lang w:eastAsia="el-GR"/>
              </w:rPr>
              <w:t>Thanks</w:t>
            </w:r>
          </w:p>
          <w:p w14:paraId="4F04E86A" w14:textId="77777777" w:rsidR="00B136C7" w:rsidRPr="00A80D64" w:rsidRDefault="00B136C7">
            <w:pPr>
              <w:shd w:val="clear" w:color="auto" w:fill="FFFFFF"/>
              <w:rPr>
                <w:rFonts w:ascii="Times New Roman" w:eastAsia="Times New Roman" w:hAnsi="Times New Roman" w:cs="Times New Roman"/>
                <w:color w:val="000000"/>
                <w:sz w:val="20"/>
                <w:szCs w:val="20"/>
                <w:lang w:eastAsia="el-GR"/>
              </w:rPr>
            </w:pPr>
            <w:r w:rsidRPr="00A80D64">
              <w:rPr>
                <w:rFonts w:ascii="Times New Roman" w:eastAsia="Times New Roman" w:hAnsi="Times New Roman" w:cs="Times New Roman"/>
                <w:color w:val="000000"/>
                <w:sz w:val="20"/>
                <w:szCs w:val="20"/>
                <w:lang w:eastAsia="el-GR"/>
              </w:rPr>
              <w:t>Pat</w:t>
            </w:r>
          </w:p>
        </w:tc>
      </w:tr>
      <w:tr w:rsidR="00B136C7" w:rsidRPr="00A80D64" w14:paraId="6B776A36" w14:textId="77777777">
        <w:trPr>
          <w:trHeight w:hRule="exact" w:val="255"/>
        </w:trPr>
        <w:tc>
          <w:tcPr>
            <w:tcW w:w="1165" w:type="dxa"/>
            <w:vMerge/>
          </w:tcPr>
          <w:p w14:paraId="79BFE592"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shd w:val="clear" w:color="auto" w:fill="D9E2F3"/>
          </w:tcPr>
          <w:p w14:paraId="51D70FD8"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cPr>
          <w:p w14:paraId="4287AA69"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4765" w:type="dxa"/>
            <w:shd w:val="clear" w:color="auto" w:fill="D9E2F3"/>
          </w:tcPr>
          <w:p w14:paraId="69A148EC" w14:textId="77777777" w:rsidR="00B136C7" w:rsidRPr="0081090A" w:rsidRDefault="00B136C7">
            <w:pPr>
              <w:pStyle w:val="HTMLPreformatted"/>
              <w:rPr>
                <w:rFonts w:ascii="Times New Roman" w:hAnsi="Times New Roman" w:cs="Times New Roman"/>
                <w:lang w:val="en-US"/>
              </w:rPr>
            </w:pPr>
          </w:p>
        </w:tc>
      </w:tr>
      <w:tr w:rsidR="00B136C7" w:rsidRPr="00A80D64" w14:paraId="76B280CE" w14:textId="77777777">
        <w:trPr>
          <w:trHeight w:val="219"/>
        </w:trPr>
        <w:tc>
          <w:tcPr>
            <w:tcW w:w="1165" w:type="dxa"/>
            <w:vMerge/>
          </w:tcPr>
          <w:p w14:paraId="5F3289B5"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val="restart"/>
          </w:tcPr>
          <w:p w14:paraId="30D9DAC4"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2009-12-03 08:52:00 PST</w:t>
            </w:r>
          </w:p>
        </w:tc>
        <w:tc>
          <w:tcPr>
            <w:tcW w:w="1170" w:type="dxa"/>
            <w:shd w:val="clear" w:color="auto" w:fill="D9E2F3" w:themeFill="accent1" w:themeFillTint="33"/>
          </w:tcPr>
          <w:p w14:paraId="30AA6E44"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Source</w:t>
            </w:r>
          </w:p>
        </w:tc>
        <w:tc>
          <w:tcPr>
            <w:tcW w:w="4765" w:type="dxa"/>
          </w:tcPr>
          <w:p w14:paraId="1554F11C"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[Sent]</w:t>
            </w:r>
          </w:p>
        </w:tc>
      </w:tr>
      <w:tr w:rsidR="00B136C7" w:rsidRPr="00A80D64" w14:paraId="566775F2" w14:textId="77777777">
        <w:trPr>
          <w:trHeight w:val="219"/>
        </w:trPr>
        <w:tc>
          <w:tcPr>
            <w:tcW w:w="1165" w:type="dxa"/>
            <w:vMerge/>
          </w:tcPr>
          <w:p w14:paraId="39046389"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786B4C9E"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47673F09"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 xml:space="preserve">From </w:t>
            </w:r>
            <w:r w:rsidRPr="00A80D64">
              <w:rPr>
                <w:rFonts w:ascii="Times New Roman" w:hAnsi="Times New Roman" w:cs="Times New Roman"/>
                <w:sz w:val="20"/>
                <w:szCs w:val="20"/>
              </w:rPr>
              <w:sym w:font="Wingdings" w:char="F0E0"/>
            </w:r>
            <w:r w:rsidRPr="00A80D64">
              <w:rPr>
                <w:rFonts w:ascii="Times New Roman" w:hAnsi="Times New Roman" w:cs="Times New Roman"/>
                <w:sz w:val="20"/>
                <w:szCs w:val="20"/>
              </w:rPr>
              <w:t xml:space="preserve"> To</w:t>
            </w:r>
          </w:p>
        </w:tc>
        <w:tc>
          <w:tcPr>
            <w:tcW w:w="4765" w:type="dxa"/>
          </w:tcPr>
          <w:p w14:paraId="5EEA1D00" w14:textId="77777777" w:rsidR="00B136C7" w:rsidRPr="00DF6115" w:rsidRDefault="00000000">
            <w:pPr>
              <w:pStyle w:val="HTMLPreformatted"/>
              <w:rPr>
                <w:rFonts w:ascii="Times New Roman" w:hAnsi="Times New Roman" w:cs="Times New Roman"/>
              </w:rPr>
            </w:pPr>
            <w:hyperlink r:id="rId85" w:history="1">
              <w:r w:rsidR="00B136C7" w:rsidRPr="0081090A">
                <w:rPr>
                  <w:rStyle w:val="Hyperlink"/>
                  <w:rFonts w:ascii="Times New Roman" w:eastAsiaTheme="majorEastAsia" w:hAnsi="Times New Roman" w:cs="Times New Roman"/>
                  <w:lang w:val="en-US"/>
                </w:rPr>
                <w:t>charlie</w:t>
              </w:r>
              <w:r w:rsidR="00B136C7" w:rsidRPr="00DF6115">
                <w:rPr>
                  <w:rStyle w:val="Hyperlink"/>
                  <w:rFonts w:ascii="Times New Roman" w:eastAsiaTheme="majorEastAsia" w:hAnsi="Times New Roman" w:cs="Times New Roman"/>
                </w:rPr>
                <w:t>@</w:t>
              </w:r>
              <w:r w:rsidR="00B136C7" w:rsidRPr="0081090A">
                <w:rPr>
                  <w:rStyle w:val="Hyperlink"/>
                  <w:rFonts w:ascii="Times New Roman" w:eastAsiaTheme="majorEastAsia" w:hAnsi="Times New Roman" w:cs="Times New Roman"/>
                  <w:lang w:val="en-US"/>
                </w:rPr>
                <w:t>m</w:t>
              </w:r>
              <w:r w:rsidR="00B136C7" w:rsidRPr="00DF6115">
                <w:rPr>
                  <w:rStyle w:val="Hyperlink"/>
                  <w:rFonts w:ascii="Times New Roman" w:eastAsiaTheme="majorEastAsia" w:hAnsi="Times New Roman" w:cs="Times New Roman"/>
                </w:rPr>
                <w:t>57.</w:t>
              </w:r>
              <w:r w:rsidR="00B136C7" w:rsidRPr="0081090A">
                <w:rPr>
                  <w:rStyle w:val="Hyperlink"/>
                  <w:rFonts w:ascii="Times New Roman" w:eastAsiaTheme="majorEastAsia" w:hAnsi="Times New Roman" w:cs="Times New Roman"/>
                  <w:lang w:val="en-US"/>
                </w:rPr>
                <w:t>biz</w:t>
              </w:r>
            </w:hyperlink>
            <w:r w:rsidR="00B136C7" w:rsidRPr="00DF6115">
              <w:rPr>
                <w:rFonts w:ascii="Times New Roman" w:hAnsi="Times New Roman" w:cs="Times New Roman"/>
              </w:rPr>
              <w:t xml:space="preserve"> </w:t>
            </w:r>
            <w:r w:rsidR="00B136C7" w:rsidRPr="0081090A">
              <w:rPr>
                <w:rFonts w:ascii="Times New Roman" w:hAnsi="Times New Roman" w:cs="Times New Roman"/>
              </w:rPr>
              <w:sym w:font="Wingdings" w:char="F0E0"/>
            </w:r>
            <w:r w:rsidR="00B136C7" w:rsidRPr="00DF6115">
              <w:rPr>
                <w:rFonts w:ascii="Times New Roman" w:hAnsi="Times New Roman" w:cs="Times New Roman"/>
              </w:rPr>
              <w:t xml:space="preserve"> </w:t>
            </w:r>
            <w:r w:rsidR="00B136C7" w:rsidRPr="0081090A">
              <w:rPr>
                <w:rFonts w:ascii="Times New Roman" w:hAnsi="Times New Roman" w:cs="Times New Roman"/>
                <w:lang w:val="en-US"/>
              </w:rPr>
              <w:t>pat</w:t>
            </w:r>
            <w:r w:rsidR="00B136C7" w:rsidRPr="00DF6115">
              <w:rPr>
                <w:rFonts w:ascii="Times New Roman" w:hAnsi="Times New Roman" w:cs="Times New Roman"/>
              </w:rPr>
              <w:t>@</w:t>
            </w:r>
            <w:r w:rsidR="00B136C7" w:rsidRPr="0081090A">
              <w:rPr>
                <w:rFonts w:ascii="Times New Roman" w:hAnsi="Times New Roman" w:cs="Times New Roman"/>
                <w:lang w:val="en-US"/>
              </w:rPr>
              <w:t>m</w:t>
            </w:r>
            <w:r w:rsidR="00B136C7" w:rsidRPr="00DF6115">
              <w:rPr>
                <w:rFonts w:ascii="Times New Roman" w:hAnsi="Times New Roman" w:cs="Times New Roman"/>
              </w:rPr>
              <w:t>57.</w:t>
            </w:r>
            <w:r w:rsidR="00B136C7" w:rsidRPr="0081090A">
              <w:rPr>
                <w:rFonts w:ascii="Times New Roman" w:hAnsi="Times New Roman" w:cs="Times New Roman"/>
                <w:lang w:val="en-US"/>
              </w:rPr>
              <w:t>biz</w:t>
            </w:r>
          </w:p>
        </w:tc>
      </w:tr>
      <w:tr w:rsidR="00B136C7" w:rsidRPr="00A80D64" w14:paraId="2AA6FF31" w14:textId="77777777">
        <w:trPr>
          <w:trHeight w:val="219"/>
        </w:trPr>
        <w:tc>
          <w:tcPr>
            <w:tcW w:w="1165" w:type="dxa"/>
            <w:vMerge/>
          </w:tcPr>
          <w:p w14:paraId="5A24A2CC"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4A865CCD"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1FA30582"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Subject</w:t>
            </w:r>
          </w:p>
        </w:tc>
        <w:tc>
          <w:tcPr>
            <w:tcW w:w="4765" w:type="dxa"/>
          </w:tcPr>
          <w:p w14:paraId="4C170852"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Re: New Project</w:t>
            </w:r>
          </w:p>
        </w:tc>
      </w:tr>
      <w:tr w:rsidR="00B136C7" w:rsidRPr="00A80D64" w14:paraId="285D059B" w14:textId="77777777">
        <w:trPr>
          <w:trHeight w:val="219"/>
        </w:trPr>
        <w:tc>
          <w:tcPr>
            <w:tcW w:w="1165" w:type="dxa"/>
            <w:vMerge/>
          </w:tcPr>
          <w:p w14:paraId="6398C6A0"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7708E16E"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2ABD3C16"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Body</w:t>
            </w:r>
          </w:p>
        </w:tc>
        <w:tc>
          <w:tcPr>
            <w:tcW w:w="4765" w:type="dxa"/>
          </w:tcPr>
          <w:p w14:paraId="38B6ED09"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Pat McGoo wrote:</w:t>
            </w:r>
          </w:p>
          <w:p w14:paraId="5CB05254"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&gt; Jo, Charlie,</w:t>
            </w:r>
          </w:p>
          <w:p w14:paraId="7353351B"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 xml:space="preserve">&gt;  </w:t>
            </w:r>
          </w:p>
          <w:p w14:paraId="5A294FC8"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lastRenderedPageBreak/>
              <w:t xml:space="preserve">&gt;     have you had a chance to start looking at that quantum </w:t>
            </w:r>
          </w:p>
          <w:p w14:paraId="7DE698F9"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 xml:space="preserve">&gt; cryptography project?  I've found a few things so far - may be a </w:t>
            </w:r>
          </w:p>
          <w:p w14:paraId="12878930"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 xml:space="preserve">&gt; harder nut to crack than I had originally thought. </w:t>
            </w:r>
          </w:p>
          <w:p w14:paraId="74A6AC4F"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 xml:space="preserve">&gt;  </w:t>
            </w:r>
          </w:p>
          <w:p w14:paraId="392D438B"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 xml:space="preserve">&gt;     I want to wrap this one up before the end of the calendar year.  </w:t>
            </w:r>
          </w:p>
          <w:p w14:paraId="1884F441"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 xml:space="preserve">&gt; One of you will need to take it, if not both, so let me know how your </w:t>
            </w:r>
          </w:p>
          <w:p w14:paraId="3F9B2367"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&gt; workload in going in general.</w:t>
            </w:r>
          </w:p>
          <w:p w14:paraId="3DA9EC54"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 xml:space="preserve">&gt;  </w:t>
            </w:r>
          </w:p>
          <w:p w14:paraId="3ADC180D"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&gt; Thanks</w:t>
            </w:r>
          </w:p>
          <w:p w14:paraId="289373C8"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&gt; Pat</w:t>
            </w:r>
          </w:p>
          <w:p w14:paraId="3BCD76F4"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I can start looking at it.</w:t>
            </w:r>
          </w:p>
          <w:p w14:paraId="54594A6D" w14:textId="77777777" w:rsidR="00B136C7" w:rsidRPr="0081090A" w:rsidRDefault="00B136C7">
            <w:pPr>
              <w:pStyle w:val="HTMLPreformatted"/>
              <w:rPr>
                <w:rFonts w:ascii="Times New Roman" w:hAnsi="Times New Roman" w:cs="Times New Roman"/>
                <w:lang w:val="en-US"/>
              </w:rPr>
            </w:pPr>
          </w:p>
          <w:p w14:paraId="008924FF" w14:textId="77777777" w:rsidR="00B136C7" w:rsidRPr="00A80D64" w:rsidRDefault="00B136C7">
            <w:pPr>
              <w:shd w:val="clear" w:color="auto" w:fill="FFFFFF"/>
              <w:spacing w:after="100"/>
              <w:rPr>
                <w:rFonts w:ascii="Times New Roman" w:eastAsia="Times New Roman" w:hAnsi="Times New Roman" w:cs="Times New Roman"/>
                <w:color w:val="000000"/>
                <w:sz w:val="20"/>
                <w:szCs w:val="20"/>
                <w:lang w:eastAsia="el-GR"/>
              </w:rPr>
            </w:pPr>
            <w:r w:rsidRPr="00A80D64">
              <w:rPr>
                <w:rFonts w:ascii="Times New Roman" w:hAnsi="Times New Roman" w:cs="Times New Roman"/>
                <w:sz w:val="20"/>
                <w:szCs w:val="20"/>
              </w:rPr>
              <w:t>Charlie</w:t>
            </w:r>
          </w:p>
        </w:tc>
      </w:tr>
      <w:tr w:rsidR="00B136C7" w:rsidRPr="00A80D64" w14:paraId="1CF94BB0" w14:textId="77777777">
        <w:trPr>
          <w:trHeight w:hRule="exact" w:val="255"/>
        </w:trPr>
        <w:tc>
          <w:tcPr>
            <w:tcW w:w="1165" w:type="dxa"/>
            <w:vMerge/>
          </w:tcPr>
          <w:p w14:paraId="13ACE347"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shd w:val="clear" w:color="auto" w:fill="D9E2F3"/>
          </w:tcPr>
          <w:p w14:paraId="6A97E335"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cPr>
          <w:p w14:paraId="5FF46A97"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4765" w:type="dxa"/>
            <w:shd w:val="clear" w:color="auto" w:fill="D9E2F3"/>
          </w:tcPr>
          <w:p w14:paraId="3EAA0E74" w14:textId="77777777" w:rsidR="00B136C7" w:rsidRPr="0081090A" w:rsidRDefault="00B136C7">
            <w:pPr>
              <w:pStyle w:val="HTMLPreformatted"/>
              <w:rPr>
                <w:rFonts w:ascii="Times New Roman" w:hAnsi="Times New Roman" w:cs="Times New Roman"/>
                <w:lang w:val="en-US"/>
              </w:rPr>
            </w:pPr>
          </w:p>
        </w:tc>
      </w:tr>
      <w:tr w:rsidR="00B136C7" w:rsidRPr="00A80D64" w14:paraId="7A6D3A4E" w14:textId="77777777">
        <w:trPr>
          <w:trHeight w:val="219"/>
        </w:trPr>
        <w:tc>
          <w:tcPr>
            <w:tcW w:w="1165" w:type="dxa"/>
            <w:vMerge/>
          </w:tcPr>
          <w:p w14:paraId="22D966B9"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val="restart"/>
          </w:tcPr>
          <w:p w14:paraId="09467B23"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2009-12-03 09:51:33 PST</w:t>
            </w:r>
          </w:p>
        </w:tc>
        <w:tc>
          <w:tcPr>
            <w:tcW w:w="1170" w:type="dxa"/>
            <w:shd w:val="clear" w:color="auto" w:fill="D9E2F3" w:themeFill="accent1" w:themeFillTint="33"/>
          </w:tcPr>
          <w:p w14:paraId="6FEE9C78"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Source</w:t>
            </w:r>
          </w:p>
        </w:tc>
        <w:tc>
          <w:tcPr>
            <w:tcW w:w="4765" w:type="dxa"/>
          </w:tcPr>
          <w:p w14:paraId="2FF58E9F"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[Inbox]</w:t>
            </w:r>
          </w:p>
        </w:tc>
      </w:tr>
      <w:tr w:rsidR="00B136C7" w:rsidRPr="00A80D64" w14:paraId="73E4DAA7" w14:textId="77777777">
        <w:trPr>
          <w:trHeight w:val="219"/>
        </w:trPr>
        <w:tc>
          <w:tcPr>
            <w:tcW w:w="1165" w:type="dxa"/>
            <w:vMerge/>
          </w:tcPr>
          <w:p w14:paraId="4B62CCA7"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2852087F"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6E1CC434"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 xml:space="preserve">From </w:t>
            </w:r>
            <w:r w:rsidRPr="00A80D64">
              <w:rPr>
                <w:rFonts w:ascii="Times New Roman" w:hAnsi="Times New Roman" w:cs="Times New Roman"/>
                <w:sz w:val="20"/>
                <w:szCs w:val="20"/>
              </w:rPr>
              <w:sym w:font="Wingdings" w:char="F0E0"/>
            </w:r>
            <w:r w:rsidRPr="00A80D64">
              <w:rPr>
                <w:rFonts w:ascii="Times New Roman" w:hAnsi="Times New Roman" w:cs="Times New Roman"/>
                <w:sz w:val="20"/>
                <w:szCs w:val="20"/>
              </w:rPr>
              <w:t xml:space="preserve"> To</w:t>
            </w:r>
          </w:p>
        </w:tc>
        <w:tc>
          <w:tcPr>
            <w:tcW w:w="4765" w:type="dxa"/>
          </w:tcPr>
          <w:p w14:paraId="609FF773" w14:textId="77777777" w:rsidR="00B136C7" w:rsidRPr="00DF6115" w:rsidRDefault="00B136C7">
            <w:pPr>
              <w:pStyle w:val="HTMLPreformatted"/>
              <w:rPr>
                <w:rFonts w:ascii="Times New Roman" w:hAnsi="Times New Roman" w:cs="Times New Roman"/>
              </w:rPr>
            </w:pPr>
            <w:r w:rsidRPr="0081090A">
              <w:rPr>
                <w:rFonts w:ascii="Times New Roman" w:hAnsi="Times New Roman" w:cs="Times New Roman"/>
                <w:lang w:val="en-US"/>
              </w:rPr>
              <w:t>jamie</w:t>
            </w:r>
            <w:r w:rsidRPr="00DF6115">
              <w:rPr>
                <w:rFonts w:ascii="Times New Roman" w:hAnsi="Times New Roman" w:cs="Times New Roman"/>
              </w:rPr>
              <w:t>@</w:t>
            </w:r>
            <w:r w:rsidRPr="0081090A">
              <w:rPr>
                <w:rFonts w:ascii="Times New Roman" w:hAnsi="Times New Roman" w:cs="Times New Roman"/>
                <w:lang w:val="en-US"/>
              </w:rPr>
              <w:t>project</w:t>
            </w:r>
            <w:r w:rsidRPr="00DF6115">
              <w:rPr>
                <w:rFonts w:ascii="Times New Roman" w:hAnsi="Times New Roman" w:cs="Times New Roman"/>
              </w:rPr>
              <w:t>2400.</w:t>
            </w:r>
            <w:r w:rsidRPr="0081090A">
              <w:rPr>
                <w:rFonts w:ascii="Times New Roman" w:hAnsi="Times New Roman" w:cs="Times New Roman"/>
                <w:lang w:val="en-US"/>
              </w:rPr>
              <w:t>com</w:t>
            </w:r>
            <w:r w:rsidRPr="00DF6115">
              <w:rPr>
                <w:rFonts w:ascii="Times New Roman" w:hAnsi="Times New Roman" w:cs="Times New Roman"/>
              </w:rPr>
              <w:t xml:space="preserve"> </w:t>
            </w:r>
            <w:r w:rsidRPr="0081090A">
              <w:rPr>
                <w:rFonts w:ascii="Times New Roman" w:hAnsi="Times New Roman" w:cs="Times New Roman"/>
              </w:rPr>
              <w:sym w:font="Wingdings" w:char="F0E0"/>
            </w:r>
            <w:r w:rsidRPr="00DF6115">
              <w:rPr>
                <w:rFonts w:ascii="Times New Roman" w:hAnsi="Times New Roman" w:cs="Times New Roman"/>
              </w:rPr>
              <w:t xml:space="preserve"> </w:t>
            </w:r>
            <w:r w:rsidRPr="0081090A">
              <w:rPr>
                <w:rFonts w:ascii="Times New Roman" w:hAnsi="Times New Roman" w:cs="Times New Roman"/>
                <w:lang w:val="en-US"/>
              </w:rPr>
              <w:t>charlie</w:t>
            </w:r>
            <w:r w:rsidRPr="00DF6115">
              <w:rPr>
                <w:rFonts w:ascii="Times New Roman" w:hAnsi="Times New Roman" w:cs="Times New Roman"/>
              </w:rPr>
              <w:t>@</w:t>
            </w:r>
            <w:r w:rsidRPr="0081090A">
              <w:rPr>
                <w:rFonts w:ascii="Times New Roman" w:hAnsi="Times New Roman" w:cs="Times New Roman"/>
                <w:lang w:val="en-US"/>
              </w:rPr>
              <w:t>m</w:t>
            </w:r>
            <w:r w:rsidRPr="00DF6115">
              <w:rPr>
                <w:rFonts w:ascii="Times New Roman" w:hAnsi="Times New Roman" w:cs="Times New Roman"/>
              </w:rPr>
              <w:t>57.</w:t>
            </w:r>
            <w:r w:rsidRPr="0081090A">
              <w:rPr>
                <w:rFonts w:ascii="Times New Roman" w:hAnsi="Times New Roman" w:cs="Times New Roman"/>
                <w:lang w:val="en-US"/>
              </w:rPr>
              <w:t>biz</w:t>
            </w:r>
          </w:p>
        </w:tc>
      </w:tr>
      <w:tr w:rsidR="00B136C7" w:rsidRPr="00A80D64" w14:paraId="005024D2" w14:textId="77777777">
        <w:trPr>
          <w:trHeight w:val="219"/>
        </w:trPr>
        <w:tc>
          <w:tcPr>
            <w:tcW w:w="1165" w:type="dxa"/>
            <w:vMerge/>
          </w:tcPr>
          <w:p w14:paraId="2DA53DBE"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373E6C47"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70CCB9DB"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Subject</w:t>
            </w:r>
          </w:p>
        </w:tc>
        <w:tc>
          <w:tcPr>
            <w:tcW w:w="4765" w:type="dxa"/>
          </w:tcPr>
          <w:p w14:paraId="7902ED22"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Re: Interested?</w:t>
            </w:r>
          </w:p>
        </w:tc>
      </w:tr>
      <w:tr w:rsidR="00B136C7" w:rsidRPr="00A80D64" w14:paraId="5E1B2B4C" w14:textId="77777777">
        <w:trPr>
          <w:trHeight w:val="219"/>
        </w:trPr>
        <w:tc>
          <w:tcPr>
            <w:tcW w:w="1165" w:type="dxa"/>
            <w:vMerge/>
          </w:tcPr>
          <w:p w14:paraId="1DA13C52"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4D93D9D3"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3C18592E"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Body</w:t>
            </w:r>
          </w:p>
        </w:tc>
        <w:tc>
          <w:tcPr>
            <w:tcW w:w="4765" w:type="dxa"/>
          </w:tcPr>
          <w:p w14:paraId="0D221846"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C,</w:t>
            </w:r>
          </w:p>
          <w:p w14:paraId="7009F1BF" w14:textId="77777777" w:rsidR="00B136C7" w:rsidRPr="0081090A" w:rsidRDefault="00B136C7">
            <w:pPr>
              <w:pStyle w:val="HTMLPreformatted"/>
              <w:rPr>
                <w:rFonts w:ascii="Times New Roman" w:hAnsi="Times New Roman" w:cs="Times New Roman"/>
                <w:lang w:val="en-US"/>
              </w:rPr>
            </w:pPr>
          </w:p>
          <w:p w14:paraId="488C0EB1"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We'll give you 50 large if it's good. I'll put in 10 up front, you'll get</w:t>
            </w:r>
          </w:p>
          <w:p w14:paraId="401C8221"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the rest when we see the goods.</w:t>
            </w:r>
          </w:p>
          <w:p w14:paraId="20B9000F" w14:textId="77777777" w:rsidR="00B136C7" w:rsidRPr="0081090A" w:rsidRDefault="00B136C7">
            <w:pPr>
              <w:pStyle w:val="HTMLPreformatted"/>
              <w:rPr>
                <w:rFonts w:ascii="Times New Roman" w:hAnsi="Times New Roman" w:cs="Times New Roman"/>
                <w:lang w:val="en-US"/>
              </w:rPr>
            </w:pPr>
          </w:p>
          <w:p w14:paraId="744411A5"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J</w:t>
            </w:r>
          </w:p>
          <w:p w14:paraId="7265CABE" w14:textId="77777777" w:rsidR="00B136C7" w:rsidRPr="0081090A" w:rsidRDefault="00B136C7">
            <w:pPr>
              <w:pStyle w:val="HTMLPreformatted"/>
              <w:rPr>
                <w:rFonts w:ascii="Times New Roman" w:hAnsi="Times New Roman" w:cs="Times New Roman"/>
                <w:lang w:val="en-US"/>
              </w:rPr>
            </w:pPr>
          </w:p>
          <w:p w14:paraId="461FD921"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&gt; J,</w:t>
            </w:r>
          </w:p>
          <w:p w14:paraId="4ED99570"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&gt;</w:t>
            </w:r>
          </w:p>
          <w:p w14:paraId="0C46CA59"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&gt; I have something that you'll definitely be interested in.  It concerns</w:t>
            </w:r>
          </w:p>
          <w:p w14:paraId="12CD77F3"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&gt; your competitor.  I'm doing a prior art search for them.  Want to know</w:t>
            </w:r>
          </w:p>
          <w:p w14:paraId="6F7F60EB"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&gt; what I've found?  You know my price.  I'll send you the goods after I</w:t>
            </w:r>
          </w:p>
          <w:p w14:paraId="04B607B1"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&gt; see half in my account.  Make sure you delete this email.</w:t>
            </w:r>
          </w:p>
          <w:p w14:paraId="5651CF91" w14:textId="77777777" w:rsidR="00B136C7" w:rsidRPr="0081090A" w:rsidRDefault="00B136C7">
            <w:pPr>
              <w:pStyle w:val="HTMLPreformatted"/>
              <w:rPr>
                <w:rFonts w:ascii="Times New Roman" w:hAnsi="Times New Roman" w:cs="Times New Roman"/>
              </w:rPr>
            </w:pPr>
            <w:r w:rsidRPr="0081090A">
              <w:rPr>
                <w:rFonts w:ascii="Times New Roman" w:hAnsi="Times New Roman" w:cs="Times New Roman"/>
              </w:rPr>
              <w:t>&gt;</w:t>
            </w:r>
          </w:p>
          <w:p w14:paraId="1B94C558" w14:textId="77777777" w:rsidR="00B136C7" w:rsidRPr="0081090A" w:rsidRDefault="00B136C7">
            <w:pPr>
              <w:pStyle w:val="HTMLPreformatted"/>
              <w:rPr>
                <w:rFonts w:ascii="Times New Roman" w:hAnsi="Times New Roman" w:cs="Times New Roman"/>
              </w:rPr>
            </w:pPr>
            <w:r w:rsidRPr="0081090A">
              <w:rPr>
                <w:rFonts w:ascii="Times New Roman" w:hAnsi="Times New Roman" w:cs="Times New Roman"/>
              </w:rPr>
              <w:t>&gt; C</w:t>
            </w:r>
          </w:p>
          <w:p w14:paraId="35638860" w14:textId="77777777" w:rsidR="00B136C7" w:rsidRPr="0081090A" w:rsidRDefault="00B136C7">
            <w:pPr>
              <w:pStyle w:val="HTMLPreformatted"/>
              <w:rPr>
                <w:rFonts w:ascii="Times New Roman" w:hAnsi="Times New Roman" w:cs="Times New Roman"/>
              </w:rPr>
            </w:pPr>
            <w:r w:rsidRPr="0081090A">
              <w:rPr>
                <w:rFonts w:ascii="Times New Roman" w:hAnsi="Times New Roman" w:cs="Times New Roman"/>
              </w:rPr>
              <w:t>&gt;</w:t>
            </w:r>
          </w:p>
          <w:p w14:paraId="4673A8AF" w14:textId="77777777" w:rsidR="00B136C7" w:rsidRPr="0081090A" w:rsidRDefault="00B136C7">
            <w:pPr>
              <w:pStyle w:val="HTMLPreformatted"/>
              <w:rPr>
                <w:rFonts w:ascii="Times New Roman" w:hAnsi="Times New Roman" w:cs="Times New Roman"/>
              </w:rPr>
            </w:pPr>
            <w:r w:rsidRPr="0081090A">
              <w:rPr>
                <w:rFonts w:ascii="Times New Roman" w:hAnsi="Times New Roman" w:cs="Times New Roman"/>
              </w:rPr>
              <w:t>&gt;</w:t>
            </w:r>
          </w:p>
        </w:tc>
      </w:tr>
      <w:tr w:rsidR="00B136C7" w:rsidRPr="00A80D64" w14:paraId="6551964D" w14:textId="77777777">
        <w:trPr>
          <w:trHeight w:hRule="exact" w:val="255"/>
        </w:trPr>
        <w:tc>
          <w:tcPr>
            <w:tcW w:w="1165" w:type="dxa"/>
            <w:vMerge/>
          </w:tcPr>
          <w:p w14:paraId="5358E7C3"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shd w:val="clear" w:color="auto" w:fill="D9E2F3"/>
          </w:tcPr>
          <w:p w14:paraId="14C005ED"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cPr>
          <w:p w14:paraId="25AFFFA9"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4765" w:type="dxa"/>
            <w:shd w:val="clear" w:color="auto" w:fill="D9E2F3"/>
          </w:tcPr>
          <w:p w14:paraId="6BEFB076" w14:textId="77777777" w:rsidR="00B136C7" w:rsidRPr="0081090A" w:rsidRDefault="00B136C7">
            <w:pPr>
              <w:pStyle w:val="HTMLPreformatted"/>
              <w:rPr>
                <w:rFonts w:ascii="Times New Roman" w:hAnsi="Times New Roman" w:cs="Times New Roman"/>
                <w:lang w:val="en-US"/>
              </w:rPr>
            </w:pPr>
          </w:p>
        </w:tc>
      </w:tr>
      <w:tr w:rsidR="00B136C7" w:rsidRPr="00A80D64" w14:paraId="417E8B5A" w14:textId="77777777">
        <w:trPr>
          <w:trHeight w:val="219"/>
        </w:trPr>
        <w:tc>
          <w:tcPr>
            <w:tcW w:w="1165" w:type="dxa"/>
            <w:vMerge/>
          </w:tcPr>
          <w:p w14:paraId="05FFF67F"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val="restart"/>
          </w:tcPr>
          <w:p w14:paraId="47A0168A"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2009-12-03 12:16:52 PST</w:t>
            </w:r>
          </w:p>
        </w:tc>
        <w:tc>
          <w:tcPr>
            <w:tcW w:w="1170" w:type="dxa"/>
            <w:shd w:val="clear" w:color="auto" w:fill="D9E2F3" w:themeFill="accent1" w:themeFillTint="33"/>
          </w:tcPr>
          <w:p w14:paraId="638D9302"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Source</w:t>
            </w:r>
          </w:p>
        </w:tc>
        <w:tc>
          <w:tcPr>
            <w:tcW w:w="4765" w:type="dxa"/>
          </w:tcPr>
          <w:p w14:paraId="494D9CA0"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[Sent]</w:t>
            </w:r>
          </w:p>
        </w:tc>
      </w:tr>
      <w:tr w:rsidR="00B136C7" w:rsidRPr="00A80D64" w14:paraId="130B8A88" w14:textId="77777777">
        <w:trPr>
          <w:trHeight w:val="219"/>
        </w:trPr>
        <w:tc>
          <w:tcPr>
            <w:tcW w:w="1165" w:type="dxa"/>
            <w:vMerge/>
          </w:tcPr>
          <w:p w14:paraId="2EB4E4BF"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6CB84030"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7383523E"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 xml:space="preserve">From </w:t>
            </w:r>
            <w:r w:rsidRPr="00A80D64">
              <w:rPr>
                <w:rFonts w:ascii="Times New Roman" w:hAnsi="Times New Roman" w:cs="Times New Roman"/>
                <w:sz w:val="20"/>
                <w:szCs w:val="20"/>
              </w:rPr>
              <w:sym w:font="Wingdings" w:char="F0E0"/>
            </w:r>
            <w:r w:rsidRPr="00A80D64">
              <w:rPr>
                <w:rFonts w:ascii="Times New Roman" w:hAnsi="Times New Roman" w:cs="Times New Roman"/>
                <w:sz w:val="20"/>
                <w:szCs w:val="20"/>
              </w:rPr>
              <w:t xml:space="preserve"> To</w:t>
            </w:r>
          </w:p>
        </w:tc>
        <w:tc>
          <w:tcPr>
            <w:tcW w:w="4765" w:type="dxa"/>
          </w:tcPr>
          <w:p w14:paraId="0FF70871" w14:textId="77777777" w:rsidR="00B136C7" w:rsidRPr="00DF6115" w:rsidRDefault="00000000">
            <w:pPr>
              <w:pStyle w:val="HTMLPreformatted"/>
              <w:rPr>
                <w:rFonts w:ascii="Times New Roman" w:hAnsi="Times New Roman" w:cs="Times New Roman"/>
              </w:rPr>
            </w:pPr>
            <w:hyperlink r:id="rId86" w:history="1">
              <w:r w:rsidR="00B136C7" w:rsidRPr="0081090A">
                <w:rPr>
                  <w:rStyle w:val="Hyperlink"/>
                  <w:rFonts w:ascii="Times New Roman" w:eastAsiaTheme="majorEastAsia" w:hAnsi="Times New Roman" w:cs="Times New Roman"/>
                  <w:lang w:val="en-US"/>
                </w:rPr>
                <w:t>charlie</w:t>
              </w:r>
              <w:r w:rsidR="00B136C7" w:rsidRPr="00DF6115">
                <w:rPr>
                  <w:rStyle w:val="Hyperlink"/>
                  <w:rFonts w:ascii="Times New Roman" w:eastAsiaTheme="majorEastAsia" w:hAnsi="Times New Roman" w:cs="Times New Roman"/>
                </w:rPr>
                <w:t>@</w:t>
              </w:r>
              <w:r w:rsidR="00B136C7" w:rsidRPr="0081090A">
                <w:rPr>
                  <w:rStyle w:val="Hyperlink"/>
                  <w:rFonts w:ascii="Times New Roman" w:eastAsiaTheme="majorEastAsia" w:hAnsi="Times New Roman" w:cs="Times New Roman"/>
                  <w:lang w:val="en-US"/>
                </w:rPr>
                <w:t>m</w:t>
              </w:r>
              <w:r w:rsidR="00B136C7" w:rsidRPr="00DF6115">
                <w:rPr>
                  <w:rStyle w:val="Hyperlink"/>
                  <w:rFonts w:ascii="Times New Roman" w:eastAsiaTheme="majorEastAsia" w:hAnsi="Times New Roman" w:cs="Times New Roman"/>
                </w:rPr>
                <w:t>57.</w:t>
              </w:r>
              <w:r w:rsidR="00B136C7" w:rsidRPr="0081090A">
                <w:rPr>
                  <w:rStyle w:val="Hyperlink"/>
                  <w:rFonts w:ascii="Times New Roman" w:eastAsiaTheme="majorEastAsia" w:hAnsi="Times New Roman" w:cs="Times New Roman"/>
                  <w:lang w:val="en-US"/>
                </w:rPr>
                <w:t>biz</w:t>
              </w:r>
            </w:hyperlink>
            <w:r w:rsidR="00B136C7" w:rsidRPr="00DF6115">
              <w:rPr>
                <w:rFonts w:ascii="Times New Roman" w:hAnsi="Times New Roman" w:cs="Times New Roman"/>
              </w:rPr>
              <w:t xml:space="preserve"> </w:t>
            </w:r>
            <w:r w:rsidR="00B136C7" w:rsidRPr="0081090A">
              <w:rPr>
                <w:rFonts w:ascii="Times New Roman" w:hAnsi="Times New Roman" w:cs="Times New Roman"/>
              </w:rPr>
              <w:sym w:font="Wingdings" w:char="F0E0"/>
            </w:r>
            <w:r w:rsidR="00B136C7" w:rsidRPr="00DF6115">
              <w:rPr>
                <w:rFonts w:ascii="Times New Roman" w:hAnsi="Times New Roman" w:cs="Times New Roman"/>
              </w:rPr>
              <w:t xml:space="preserve"> </w:t>
            </w:r>
            <w:r w:rsidR="00B136C7" w:rsidRPr="0081090A">
              <w:rPr>
                <w:rFonts w:ascii="Times New Roman" w:hAnsi="Times New Roman" w:cs="Times New Roman"/>
                <w:lang w:val="en-US"/>
              </w:rPr>
              <w:t>jamie</w:t>
            </w:r>
            <w:r w:rsidR="00B136C7" w:rsidRPr="00DF6115">
              <w:rPr>
                <w:rFonts w:ascii="Times New Roman" w:hAnsi="Times New Roman" w:cs="Times New Roman"/>
              </w:rPr>
              <w:t>@</w:t>
            </w:r>
            <w:r w:rsidR="00B136C7" w:rsidRPr="0081090A">
              <w:rPr>
                <w:rFonts w:ascii="Times New Roman" w:hAnsi="Times New Roman" w:cs="Times New Roman"/>
                <w:lang w:val="en-US"/>
              </w:rPr>
              <w:t>project</w:t>
            </w:r>
            <w:r w:rsidR="00B136C7" w:rsidRPr="00DF6115">
              <w:rPr>
                <w:rFonts w:ascii="Times New Roman" w:hAnsi="Times New Roman" w:cs="Times New Roman"/>
              </w:rPr>
              <w:t>2400.</w:t>
            </w:r>
            <w:r w:rsidR="00B136C7" w:rsidRPr="0081090A">
              <w:rPr>
                <w:rFonts w:ascii="Times New Roman" w:hAnsi="Times New Roman" w:cs="Times New Roman"/>
                <w:lang w:val="en-US"/>
              </w:rPr>
              <w:t>com</w:t>
            </w:r>
          </w:p>
        </w:tc>
      </w:tr>
      <w:tr w:rsidR="00B136C7" w:rsidRPr="00A80D64" w14:paraId="678857FC" w14:textId="77777777">
        <w:trPr>
          <w:trHeight w:val="219"/>
        </w:trPr>
        <w:tc>
          <w:tcPr>
            <w:tcW w:w="1165" w:type="dxa"/>
            <w:vMerge/>
          </w:tcPr>
          <w:p w14:paraId="3CCE2EB7"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4CE2FBDF"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3AE5683D"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Subject</w:t>
            </w:r>
          </w:p>
        </w:tc>
        <w:tc>
          <w:tcPr>
            <w:tcW w:w="4765" w:type="dxa"/>
          </w:tcPr>
          <w:p w14:paraId="0DDCB7EB" w14:textId="77777777" w:rsidR="00B136C7" w:rsidRPr="0081090A" w:rsidRDefault="00B136C7">
            <w:pPr>
              <w:pStyle w:val="HTMLPreformatted"/>
              <w:rPr>
                <w:rFonts w:ascii="Times New Roman" w:hAnsi="Times New Roman" w:cs="Times New Roman"/>
                <w:lang w:val="en-US"/>
              </w:rPr>
            </w:pPr>
          </w:p>
        </w:tc>
      </w:tr>
      <w:tr w:rsidR="00B136C7" w:rsidRPr="00A80D64" w14:paraId="7E452397" w14:textId="77777777">
        <w:trPr>
          <w:trHeight w:val="219"/>
        </w:trPr>
        <w:tc>
          <w:tcPr>
            <w:tcW w:w="1165" w:type="dxa"/>
            <w:vMerge/>
          </w:tcPr>
          <w:p w14:paraId="74A43F6D"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5C22337B"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271DCB54"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Body</w:t>
            </w:r>
          </w:p>
        </w:tc>
        <w:tc>
          <w:tcPr>
            <w:tcW w:w="4765" w:type="dxa"/>
          </w:tcPr>
          <w:p w14:paraId="3D0E2098"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J,</w:t>
            </w:r>
          </w:p>
          <w:p w14:paraId="62054135" w14:textId="77777777" w:rsidR="00B136C7" w:rsidRPr="0081090A" w:rsidRDefault="00B136C7">
            <w:pPr>
              <w:pStyle w:val="HTMLPreformatted"/>
              <w:rPr>
                <w:rFonts w:ascii="Times New Roman" w:hAnsi="Times New Roman" w:cs="Times New Roman"/>
                <w:lang w:val="en-US"/>
              </w:rPr>
            </w:pPr>
          </w:p>
          <w:p w14:paraId="7EA36DDC"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 xml:space="preserve">Nice working with you.  Here's the file.  Instructions for opening to </w:t>
            </w:r>
          </w:p>
          <w:p w14:paraId="5EBA886E"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follow when I see another deposit in my acct.</w:t>
            </w:r>
          </w:p>
          <w:p w14:paraId="3510D960" w14:textId="77777777" w:rsidR="00B136C7" w:rsidRPr="0081090A" w:rsidRDefault="00B136C7">
            <w:pPr>
              <w:pStyle w:val="HTMLPreformatted"/>
              <w:rPr>
                <w:rFonts w:ascii="Times New Roman" w:hAnsi="Times New Roman" w:cs="Times New Roman"/>
                <w:lang w:val="en-US"/>
              </w:rPr>
            </w:pPr>
          </w:p>
          <w:p w14:paraId="6270038D" w14:textId="77777777" w:rsidR="00B136C7" w:rsidRPr="0081090A" w:rsidRDefault="00B136C7">
            <w:pPr>
              <w:pStyle w:val="HTMLPreformatted"/>
              <w:rPr>
                <w:rFonts w:ascii="Times New Roman" w:hAnsi="Times New Roman" w:cs="Times New Roman"/>
              </w:rPr>
            </w:pPr>
            <w:r w:rsidRPr="0081090A">
              <w:rPr>
                <w:rFonts w:ascii="Times New Roman" w:hAnsi="Times New Roman" w:cs="Times New Roman"/>
              </w:rPr>
              <w:t>C</w:t>
            </w:r>
          </w:p>
        </w:tc>
      </w:tr>
      <w:tr w:rsidR="00B136C7" w:rsidRPr="00A80D64" w14:paraId="00EA95EE" w14:textId="77777777">
        <w:trPr>
          <w:trHeight w:hRule="exact" w:val="255"/>
        </w:trPr>
        <w:tc>
          <w:tcPr>
            <w:tcW w:w="1165" w:type="dxa"/>
            <w:vMerge/>
          </w:tcPr>
          <w:p w14:paraId="3D736339"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shd w:val="clear" w:color="auto" w:fill="D9E2F3"/>
          </w:tcPr>
          <w:p w14:paraId="0EB255DB"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cPr>
          <w:p w14:paraId="6A94655C"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4765" w:type="dxa"/>
            <w:shd w:val="clear" w:color="auto" w:fill="D9E2F3"/>
          </w:tcPr>
          <w:p w14:paraId="5A015A1B" w14:textId="77777777" w:rsidR="00B136C7" w:rsidRPr="0081090A" w:rsidRDefault="00B136C7">
            <w:pPr>
              <w:pStyle w:val="HTMLPreformatted"/>
              <w:rPr>
                <w:rFonts w:ascii="Times New Roman" w:hAnsi="Times New Roman" w:cs="Times New Roman"/>
                <w:lang w:val="en-US"/>
              </w:rPr>
            </w:pPr>
          </w:p>
        </w:tc>
      </w:tr>
      <w:tr w:rsidR="00B136C7" w:rsidRPr="00A80D64" w14:paraId="1DA1881C" w14:textId="77777777">
        <w:trPr>
          <w:trHeight w:val="219"/>
        </w:trPr>
        <w:tc>
          <w:tcPr>
            <w:tcW w:w="1165" w:type="dxa"/>
            <w:vMerge/>
          </w:tcPr>
          <w:p w14:paraId="42866FF4"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val="restart"/>
          </w:tcPr>
          <w:p w14:paraId="3A81A8BA"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2009-12-03 13:02:33 PST</w:t>
            </w:r>
          </w:p>
        </w:tc>
        <w:tc>
          <w:tcPr>
            <w:tcW w:w="1170" w:type="dxa"/>
            <w:shd w:val="clear" w:color="auto" w:fill="D9E2F3" w:themeFill="accent1" w:themeFillTint="33"/>
          </w:tcPr>
          <w:p w14:paraId="1B32B8A5"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Source</w:t>
            </w:r>
          </w:p>
        </w:tc>
        <w:tc>
          <w:tcPr>
            <w:tcW w:w="4765" w:type="dxa"/>
          </w:tcPr>
          <w:p w14:paraId="03E259F4"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[Sent]</w:t>
            </w:r>
          </w:p>
        </w:tc>
      </w:tr>
      <w:tr w:rsidR="00B136C7" w:rsidRPr="00A80D64" w14:paraId="762249E2" w14:textId="77777777">
        <w:trPr>
          <w:trHeight w:val="219"/>
        </w:trPr>
        <w:tc>
          <w:tcPr>
            <w:tcW w:w="1165" w:type="dxa"/>
            <w:vMerge/>
          </w:tcPr>
          <w:p w14:paraId="58EF62ED"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72B3063F"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59038B28"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 xml:space="preserve">From </w:t>
            </w:r>
            <w:r w:rsidRPr="00A80D64">
              <w:rPr>
                <w:rFonts w:ascii="Times New Roman" w:hAnsi="Times New Roman" w:cs="Times New Roman"/>
                <w:sz w:val="20"/>
                <w:szCs w:val="20"/>
              </w:rPr>
              <w:sym w:font="Wingdings" w:char="F0E0"/>
            </w:r>
            <w:r w:rsidRPr="00A80D64">
              <w:rPr>
                <w:rFonts w:ascii="Times New Roman" w:hAnsi="Times New Roman" w:cs="Times New Roman"/>
                <w:sz w:val="20"/>
                <w:szCs w:val="20"/>
              </w:rPr>
              <w:t xml:space="preserve"> To</w:t>
            </w:r>
          </w:p>
        </w:tc>
        <w:tc>
          <w:tcPr>
            <w:tcW w:w="4765" w:type="dxa"/>
          </w:tcPr>
          <w:p w14:paraId="77FE6980" w14:textId="77777777" w:rsidR="00B136C7" w:rsidRPr="00DF6115" w:rsidRDefault="00000000">
            <w:pPr>
              <w:pStyle w:val="HTMLPreformatted"/>
              <w:rPr>
                <w:rFonts w:ascii="Times New Roman" w:hAnsi="Times New Roman" w:cs="Times New Roman"/>
              </w:rPr>
            </w:pPr>
            <w:hyperlink r:id="rId87" w:history="1">
              <w:r w:rsidR="00B136C7" w:rsidRPr="0081090A">
                <w:rPr>
                  <w:rStyle w:val="Hyperlink"/>
                  <w:rFonts w:ascii="Times New Roman" w:eastAsiaTheme="majorEastAsia" w:hAnsi="Times New Roman" w:cs="Times New Roman"/>
                  <w:lang w:val="en-US"/>
                </w:rPr>
                <w:t>charlie</w:t>
              </w:r>
              <w:r w:rsidR="00B136C7" w:rsidRPr="00DF6115">
                <w:rPr>
                  <w:rStyle w:val="Hyperlink"/>
                  <w:rFonts w:ascii="Times New Roman" w:eastAsiaTheme="majorEastAsia" w:hAnsi="Times New Roman" w:cs="Times New Roman"/>
                </w:rPr>
                <w:t>@</w:t>
              </w:r>
              <w:r w:rsidR="00B136C7" w:rsidRPr="0081090A">
                <w:rPr>
                  <w:rStyle w:val="Hyperlink"/>
                  <w:rFonts w:ascii="Times New Roman" w:eastAsiaTheme="majorEastAsia" w:hAnsi="Times New Roman" w:cs="Times New Roman"/>
                  <w:lang w:val="en-US"/>
                </w:rPr>
                <w:t>m</w:t>
              </w:r>
              <w:r w:rsidR="00B136C7" w:rsidRPr="00DF6115">
                <w:rPr>
                  <w:rStyle w:val="Hyperlink"/>
                  <w:rFonts w:ascii="Times New Roman" w:eastAsiaTheme="majorEastAsia" w:hAnsi="Times New Roman" w:cs="Times New Roman"/>
                </w:rPr>
                <w:t>57.</w:t>
              </w:r>
              <w:r w:rsidR="00B136C7" w:rsidRPr="0081090A">
                <w:rPr>
                  <w:rStyle w:val="Hyperlink"/>
                  <w:rFonts w:ascii="Times New Roman" w:eastAsiaTheme="majorEastAsia" w:hAnsi="Times New Roman" w:cs="Times New Roman"/>
                  <w:lang w:val="en-US"/>
                </w:rPr>
                <w:t>biz</w:t>
              </w:r>
            </w:hyperlink>
            <w:r w:rsidR="00B136C7" w:rsidRPr="00DF6115">
              <w:rPr>
                <w:rFonts w:ascii="Times New Roman" w:hAnsi="Times New Roman" w:cs="Times New Roman"/>
              </w:rPr>
              <w:t xml:space="preserve"> </w:t>
            </w:r>
            <w:r w:rsidR="00B136C7" w:rsidRPr="0081090A">
              <w:rPr>
                <w:rFonts w:ascii="Times New Roman" w:hAnsi="Times New Roman" w:cs="Times New Roman"/>
              </w:rPr>
              <w:sym w:font="Wingdings" w:char="F0E0"/>
            </w:r>
            <w:r w:rsidR="00B136C7" w:rsidRPr="00DF6115">
              <w:rPr>
                <w:rFonts w:ascii="Times New Roman" w:hAnsi="Times New Roman" w:cs="Times New Roman"/>
              </w:rPr>
              <w:t xml:space="preserve"> </w:t>
            </w:r>
            <w:r w:rsidR="00B136C7" w:rsidRPr="0081090A">
              <w:rPr>
                <w:rFonts w:ascii="Times New Roman" w:hAnsi="Times New Roman" w:cs="Times New Roman"/>
                <w:lang w:val="en-US"/>
              </w:rPr>
              <w:t>alix</w:t>
            </w:r>
            <w:r w:rsidR="00B136C7" w:rsidRPr="00DF6115">
              <w:rPr>
                <w:rFonts w:ascii="Times New Roman" w:hAnsi="Times New Roman" w:cs="Times New Roman"/>
              </w:rPr>
              <w:t>.</w:t>
            </w:r>
            <w:r w:rsidR="00B136C7" w:rsidRPr="0081090A">
              <w:rPr>
                <w:rFonts w:ascii="Times New Roman" w:hAnsi="Times New Roman" w:cs="Times New Roman"/>
                <w:lang w:val="en-US"/>
              </w:rPr>
              <w:t>pery</w:t>
            </w:r>
            <w:r w:rsidR="00B136C7" w:rsidRPr="00DF6115">
              <w:rPr>
                <w:rFonts w:ascii="Times New Roman" w:hAnsi="Times New Roman" w:cs="Times New Roman"/>
              </w:rPr>
              <w:t>@</w:t>
            </w:r>
            <w:r w:rsidR="00B136C7" w:rsidRPr="0081090A">
              <w:rPr>
                <w:rFonts w:ascii="Times New Roman" w:hAnsi="Times New Roman" w:cs="Times New Roman"/>
                <w:lang w:val="en-US"/>
              </w:rPr>
              <w:t>yahoo</w:t>
            </w:r>
            <w:r w:rsidR="00B136C7" w:rsidRPr="00DF6115">
              <w:rPr>
                <w:rFonts w:ascii="Times New Roman" w:hAnsi="Times New Roman" w:cs="Times New Roman"/>
              </w:rPr>
              <w:t>.</w:t>
            </w:r>
            <w:r w:rsidR="00B136C7" w:rsidRPr="0081090A">
              <w:rPr>
                <w:rFonts w:ascii="Times New Roman" w:hAnsi="Times New Roman" w:cs="Times New Roman"/>
                <w:lang w:val="en-US"/>
              </w:rPr>
              <w:t>com</w:t>
            </w:r>
          </w:p>
        </w:tc>
      </w:tr>
      <w:tr w:rsidR="00B136C7" w:rsidRPr="00A80D64" w14:paraId="7FF175D8" w14:textId="77777777">
        <w:trPr>
          <w:trHeight w:val="219"/>
        </w:trPr>
        <w:tc>
          <w:tcPr>
            <w:tcW w:w="1165" w:type="dxa"/>
            <w:vMerge/>
          </w:tcPr>
          <w:p w14:paraId="1C796302"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77D7F999"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338F536D"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Subject</w:t>
            </w:r>
          </w:p>
        </w:tc>
        <w:tc>
          <w:tcPr>
            <w:tcW w:w="4765" w:type="dxa"/>
          </w:tcPr>
          <w:p w14:paraId="1C80455B"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Re: Pack your bags</w:t>
            </w:r>
          </w:p>
        </w:tc>
      </w:tr>
      <w:tr w:rsidR="00B136C7" w:rsidRPr="00D270B1" w14:paraId="22AD1FAA" w14:textId="77777777">
        <w:trPr>
          <w:trHeight w:val="219"/>
        </w:trPr>
        <w:tc>
          <w:tcPr>
            <w:tcW w:w="1165" w:type="dxa"/>
            <w:vMerge/>
          </w:tcPr>
          <w:p w14:paraId="6D42CBBD"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368EFDA2"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26A4FFF4"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Body</w:t>
            </w:r>
          </w:p>
        </w:tc>
        <w:tc>
          <w:tcPr>
            <w:tcW w:w="4765" w:type="dxa"/>
          </w:tcPr>
          <w:p w14:paraId="22FBEDC9"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Alix Pery wrote:</w:t>
            </w:r>
          </w:p>
          <w:p w14:paraId="35DE1010"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lastRenderedPageBreak/>
              <w:t xml:space="preserve">&gt; Ooh!  When will this happen?!  I've always wanted to go on a </w:t>
            </w:r>
          </w:p>
          <w:p w14:paraId="231AF9B3"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&gt; Mediterranean cruise.    Should I put a date on my calendar?</w:t>
            </w:r>
          </w:p>
          <w:p w14:paraId="5CEA113B"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&gt;</w:t>
            </w:r>
          </w:p>
          <w:p w14:paraId="1AA3F009"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&gt; ------------------------------------------------------------------------</w:t>
            </w:r>
          </w:p>
          <w:p w14:paraId="1E3C3674"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&gt; *From:* Charlie &lt;charlie@m57.biz&gt;</w:t>
            </w:r>
          </w:p>
          <w:p w14:paraId="0701C7ED"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&gt; *To:* Alix Pery &lt;alix.pery@yahoo.com&gt;</w:t>
            </w:r>
          </w:p>
          <w:p w14:paraId="6A5F8305"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&gt; *Sent:* Tue, December 1, 2009 1:02:34 PM</w:t>
            </w:r>
          </w:p>
          <w:p w14:paraId="6D32524C"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&gt; *Subject:* Pack your bags</w:t>
            </w:r>
          </w:p>
          <w:p w14:paraId="3E8C14A3"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&gt;</w:t>
            </w:r>
          </w:p>
          <w:p w14:paraId="1F0081C4"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&gt; Alix,</w:t>
            </w:r>
          </w:p>
          <w:p w14:paraId="717EF9CB"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&gt;</w:t>
            </w:r>
          </w:p>
          <w:p w14:paraId="2F41C66D"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 xml:space="preserve">&gt; Pretty soon I'm going to be able to afford to take you on a nice </w:t>
            </w:r>
          </w:p>
          <w:p w14:paraId="096609CF"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 xml:space="preserve">&gt; vacation.  Where would you want to go if you could name your </w:t>
            </w:r>
          </w:p>
          <w:p w14:paraId="2A93053F"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&gt; destination?  I'm getting a hot car too.</w:t>
            </w:r>
          </w:p>
          <w:p w14:paraId="653CFA75"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&gt;</w:t>
            </w:r>
          </w:p>
          <w:p w14:paraId="6F6139A9"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&gt; Charlie</w:t>
            </w:r>
          </w:p>
          <w:p w14:paraId="7FEDFC74"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&gt;</w:t>
            </w:r>
          </w:p>
          <w:p w14:paraId="67FAFC47"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I'll be seeing the money soon.  How about we go over Christmas?</w:t>
            </w:r>
          </w:p>
        </w:tc>
      </w:tr>
      <w:tr w:rsidR="00B136C7" w:rsidRPr="00D270B1" w14:paraId="5E2DAE79" w14:textId="77777777">
        <w:trPr>
          <w:trHeight w:hRule="exact" w:val="255"/>
        </w:trPr>
        <w:tc>
          <w:tcPr>
            <w:tcW w:w="1165" w:type="dxa"/>
            <w:vMerge/>
          </w:tcPr>
          <w:p w14:paraId="66A47780" w14:textId="77777777" w:rsidR="00B136C7" w:rsidRPr="00DF6115" w:rsidRDefault="00B136C7">
            <w:pPr>
              <w:pStyle w:val="ListParagraph"/>
              <w:tabs>
                <w:tab w:val="left" w:pos="1800"/>
              </w:tabs>
              <w:ind w:left="0"/>
              <w:jc w:val="both"/>
              <w:rPr>
                <w:rFonts w:ascii="Times New Roman" w:hAnsi="Times New Roman" w:cs="Times New Roman"/>
                <w:sz w:val="20"/>
                <w:szCs w:val="20"/>
                <w:lang w:val="en-US"/>
              </w:rPr>
            </w:pPr>
          </w:p>
        </w:tc>
        <w:tc>
          <w:tcPr>
            <w:tcW w:w="1530" w:type="dxa"/>
            <w:shd w:val="clear" w:color="auto" w:fill="D9E2F3"/>
          </w:tcPr>
          <w:p w14:paraId="4E8952EC" w14:textId="77777777" w:rsidR="00B136C7" w:rsidRPr="00DF6115" w:rsidRDefault="00B136C7">
            <w:pPr>
              <w:pStyle w:val="ListParagraph"/>
              <w:tabs>
                <w:tab w:val="left" w:pos="1800"/>
              </w:tabs>
              <w:ind w:left="0"/>
              <w:rPr>
                <w:rFonts w:ascii="Times New Roman" w:hAnsi="Times New Roman" w:cs="Times New Roman"/>
                <w:sz w:val="20"/>
                <w:szCs w:val="20"/>
                <w:lang w:val="en-US"/>
              </w:rPr>
            </w:pPr>
          </w:p>
        </w:tc>
        <w:tc>
          <w:tcPr>
            <w:tcW w:w="1170" w:type="dxa"/>
            <w:shd w:val="clear" w:color="auto" w:fill="D9E2F3"/>
          </w:tcPr>
          <w:p w14:paraId="053F1762" w14:textId="77777777" w:rsidR="00B136C7" w:rsidRPr="00DF6115" w:rsidRDefault="00B136C7">
            <w:pPr>
              <w:pStyle w:val="ListParagraph"/>
              <w:tabs>
                <w:tab w:val="left" w:pos="1800"/>
              </w:tabs>
              <w:ind w:left="0"/>
              <w:jc w:val="both"/>
              <w:rPr>
                <w:rFonts w:ascii="Times New Roman" w:hAnsi="Times New Roman" w:cs="Times New Roman"/>
                <w:sz w:val="20"/>
                <w:szCs w:val="20"/>
                <w:lang w:val="en-US"/>
              </w:rPr>
            </w:pPr>
          </w:p>
        </w:tc>
        <w:tc>
          <w:tcPr>
            <w:tcW w:w="4765" w:type="dxa"/>
            <w:shd w:val="clear" w:color="auto" w:fill="D9E2F3"/>
          </w:tcPr>
          <w:p w14:paraId="6070B070" w14:textId="77777777" w:rsidR="00B136C7" w:rsidRPr="0081090A" w:rsidRDefault="00B136C7">
            <w:pPr>
              <w:pStyle w:val="HTMLPreformatted"/>
              <w:rPr>
                <w:rFonts w:ascii="Times New Roman" w:hAnsi="Times New Roman" w:cs="Times New Roman"/>
                <w:lang w:val="en-US"/>
              </w:rPr>
            </w:pPr>
          </w:p>
        </w:tc>
      </w:tr>
      <w:tr w:rsidR="00B136C7" w:rsidRPr="00A80D64" w14:paraId="60E93C16" w14:textId="77777777">
        <w:trPr>
          <w:trHeight w:val="219"/>
        </w:trPr>
        <w:tc>
          <w:tcPr>
            <w:tcW w:w="1165" w:type="dxa"/>
            <w:vMerge/>
          </w:tcPr>
          <w:p w14:paraId="198B467B" w14:textId="77777777" w:rsidR="00B136C7" w:rsidRPr="00DF6115" w:rsidRDefault="00B136C7">
            <w:pPr>
              <w:pStyle w:val="ListParagraph"/>
              <w:tabs>
                <w:tab w:val="left" w:pos="1800"/>
              </w:tabs>
              <w:ind w:left="0"/>
              <w:jc w:val="both"/>
              <w:rPr>
                <w:rFonts w:ascii="Times New Roman" w:hAnsi="Times New Roman" w:cs="Times New Roman"/>
                <w:sz w:val="20"/>
                <w:szCs w:val="20"/>
                <w:lang w:val="en-US"/>
              </w:rPr>
            </w:pPr>
          </w:p>
        </w:tc>
        <w:tc>
          <w:tcPr>
            <w:tcW w:w="1530" w:type="dxa"/>
            <w:vMerge w:val="restart"/>
          </w:tcPr>
          <w:p w14:paraId="0F1B8D17"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2009-12-03 13:16:14 PST</w:t>
            </w:r>
          </w:p>
        </w:tc>
        <w:tc>
          <w:tcPr>
            <w:tcW w:w="1170" w:type="dxa"/>
            <w:shd w:val="clear" w:color="auto" w:fill="D9E2F3" w:themeFill="accent1" w:themeFillTint="33"/>
          </w:tcPr>
          <w:p w14:paraId="2F006BDF"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Source</w:t>
            </w:r>
          </w:p>
        </w:tc>
        <w:tc>
          <w:tcPr>
            <w:tcW w:w="4765" w:type="dxa"/>
          </w:tcPr>
          <w:p w14:paraId="3E370C8C"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[Sent]</w:t>
            </w:r>
          </w:p>
        </w:tc>
      </w:tr>
      <w:tr w:rsidR="00B136C7" w:rsidRPr="00A80D64" w14:paraId="4CA9A264" w14:textId="77777777">
        <w:trPr>
          <w:trHeight w:val="219"/>
        </w:trPr>
        <w:tc>
          <w:tcPr>
            <w:tcW w:w="1165" w:type="dxa"/>
            <w:vMerge/>
          </w:tcPr>
          <w:p w14:paraId="6EB3010A"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643BCFCC"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659FA5FD"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 xml:space="preserve">From </w:t>
            </w:r>
            <w:r w:rsidRPr="00A80D64">
              <w:rPr>
                <w:rFonts w:ascii="Times New Roman" w:hAnsi="Times New Roman" w:cs="Times New Roman"/>
                <w:sz w:val="20"/>
                <w:szCs w:val="20"/>
              </w:rPr>
              <w:sym w:font="Wingdings" w:char="F0E0"/>
            </w:r>
            <w:r w:rsidRPr="00A80D64">
              <w:rPr>
                <w:rFonts w:ascii="Times New Roman" w:hAnsi="Times New Roman" w:cs="Times New Roman"/>
                <w:sz w:val="20"/>
                <w:szCs w:val="20"/>
              </w:rPr>
              <w:t xml:space="preserve"> To</w:t>
            </w:r>
          </w:p>
        </w:tc>
        <w:tc>
          <w:tcPr>
            <w:tcW w:w="4765" w:type="dxa"/>
          </w:tcPr>
          <w:p w14:paraId="38AFD5CB" w14:textId="77777777" w:rsidR="00B136C7" w:rsidRPr="00DF6115" w:rsidRDefault="00000000">
            <w:pPr>
              <w:pStyle w:val="HTMLPreformatted"/>
              <w:rPr>
                <w:rFonts w:ascii="Times New Roman" w:hAnsi="Times New Roman" w:cs="Times New Roman"/>
              </w:rPr>
            </w:pPr>
            <w:hyperlink r:id="rId88" w:history="1">
              <w:r w:rsidR="00B136C7" w:rsidRPr="0081090A">
                <w:rPr>
                  <w:rStyle w:val="Hyperlink"/>
                  <w:rFonts w:ascii="Times New Roman" w:eastAsiaTheme="majorEastAsia" w:hAnsi="Times New Roman" w:cs="Times New Roman"/>
                  <w:lang w:val="en-US"/>
                </w:rPr>
                <w:t>charlie</w:t>
              </w:r>
              <w:r w:rsidR="00B136C7" w:rsidRPr="00DF6115">
                <w:rPr>
                  <w:rStyle w:val="Hyperlink"/>
                  <w:rFonts w:ascii="Times New Roman" w:eastAsiaTheme="majorEastAsia" w:hAnsi="Times New Roman" w:cs="Times New Roman"/>
                </w:rPr>
                <w:t>@</w:t>
              </w:r>
              <w:r w:rsidR="00B136C7" w:rsidRPr="0081090A">
                <w:rPr>
                  <w:rStyle w:val="Hyperlink"/>
                  <w:rFonts w:ascii="Times New Roman" w:eastAsiaTheme="majorEastAsia" w:hAnsi="Times New Roman" w:cs="Times New Roman"/>
                  <w:lang w:val="en-US"/>
                </w:rPr>
                <w:t>m</w:t>
              </w:r>
              <w:r w:rsidR="00B136C7" w:rsidRPr="00DF6115">
                <w:rPr>
                  <w:rStyle w:val="Hyperlink"/>
                  <w:rFonts w:ascii="Times New Roman" w:eastAsiaTheme="majorEastAsia" w:hAnsi="Times New Roman" w:cs="Times New Roman"/>
                </w:rPr>
                <w:t>57.</w:t>
              </w:r>
              <w:r w:rsidR="00B136C7" w:rsidRPr="0081090A">
                <w:rPr>
                  <w:rStyle w:val="Hyperlink"/>
                  <w:rFonts w:ascii="Times New Roman" w:eastAsiaTheme="majorEastAsia" w:hAnsi="Times New Roman" w:cs="Times New Roman"/>
                  <w:lang w:val="en-US"/>
                </w:rPr>
                <w:t>biz</w:t>
              </w:r>
            </w:hyperlink>
            <w:r w:rsidR="00B136C7" w:rsidRPr="00DF6115">
              <w:rPr>
                <w:rFonts w:ascii="Times New Roman" w:hAnsi="Times New Roman" w:cs="Times New Roman"/>
              </w:rPr>
              <w:t xml:space="preserve"> </w:t>
            </w:r>
            <w:r w:rsidR="00B136C7" w:rsidRPr="0081090A">
              <w:rPr>
                <w:rFonts w:ascii="Times New Roman" w:hAnsi="Times New Roman" w:cs="Times New Roman"/>
              </w:rPr>
              <w:sym w:font="Wingdings" w:char="F0E0"/>
            </w:r>
            <w:r w:rsidR="00B136C7" w:rsidRPr="00DF6115">
              <w:rPr>
                <w:rFonts w:ascii="Times New Roman" w:hAnsi="Times New Roman" w:cs="Times New Roman"/>
              </w:rPr>
              <w:t xml:space="preserve"> </w:t>
            </w:r>
            <w:r w:rsidR="00B136C7" w:rsidRPr="0081090A">
              <w:rPr>
                <w:rFonts w:ascii="Times New Roman" w:hAnsi="Times New Roman" w:cs="Times New Roman"/>
                <w:lang w:val="en-US"/>
              </w:rPr>
              <w:t>alix</w:t>
            </w:r>
            <w:r w:rsidR="00B136C7" w:rsidRPr="00DF6115">
              <w:rPr>
                <w:rFonts w:ascii="Times New Roman" w:hAnsi="Times New Roman" w:cs="Times New Roman"/>
              </w:rPr>
              <w:t>.</w:t>
            </w:r>
            <w:r w:rsidR="00B136C7" w:rsidRPr="0081090A">
              <w:rPr>
                <w:rFonts w:ascii="Times New Roman" w:hAnsi="Times New Roman" w:cs="Times New Roman"/>
                <w:lang w:val="en-US"/>
              </w:rPr>
              <w:t>pery</w:t>
            </w:r>
            <w:r w:rsidR="00B136C7" w:rsidRPr="00DF6115">
              <w:rPr>
                <w:rFonts w:ascii="Times New Roman" w:hAnsi="Times New Roman" w:cs="Times New Roman"/>
              </w:rPr>
              <w:t>@</w:t>
            </w:r>
            <w:r w:rsidR="00B136C7" w:rsidRPr="0081090A">
              <w:rPr>
                <w:rFonts w:ascii="Times New Roman" w:hAnsi="Times New Roman" w:cs="Times New Roman"/>
                <w:lang w:val="en-US"/>
              </w:rPr>
              <w:t>yahoo</w:t>
            </w:r>
            <w:r w:rsidR="00B136C7" w:rsidRPr="00DF6115">
              <w:rPr>
                <w:rFonts w:ascii="Times New Roman" w:hAnsi="Times New Roman" w:cs="Times New Roman"/>
              </w:rPr>
              <w:t>.</w:t>
            </w:r>
            <w:r w:rsidR="00B136C7" w:rsidRPr="0081090A">
              <w:rPr>
                <w:rFonts w:ascii="Times New Roman" w:hAnsi="Times New Roman" w:cs="Times New Roman"/>
                <w:lang w:val="en-US"/>
              </w:rPr>
              <w:t>com</w:t>
            </w:r>
          </w:p>
        </w:tc>
      </w:tr>
      <w:tr w:rsidR="00B136C7" w:rsidRPr="00A80D64" w14:paraId="6656B32F" w14:textId="77777777">
        <w:trPr>
          <w:trHeight w:val="219"/>
        </w:trPr>
        <w:tc>
          <w:tcPr>
            <w:tcW w:w="1165" w:type="dxa"/>
            <w:vMerge/>
          </w:tcPr>
          <w:p w14:paraId="22C7A169"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5F87ECC5"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7C93212C"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Subject</w:t>
            </w:r>
          </w:p>
        </w:tc>
        <w:tc>
          <w:tcPr>
            <w:tcW w:w="4765" w:type="dxa"/>
          </w:tcPr>
          <w:p w14:paraId="336C8C7F"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What do you think?</w:t>
            </w:r>
          </w:p>
        </w:tc>
      </w:tr>
      <w:tr w:rsidR="00B136C7" w:rsidRPr="00D270B1" w14:paraId="51DCA3FC" w14:textId="77777777">
        <w:trPr>
          <w:trHeight w:val="219"/>
        </w:trPr>
        <w:tc>
          <w:tcPr>
            <w:tcW w:w="1165" w:type="dxa"/>
            <w:vMerge/>
          </w:tcPr>
          <w:p w14:paraId="2725041E"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521BB7E8"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0C6B244A"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Body</w:t>
            </w:r>
          </w:p>
        </w:tc>
        <w:tc>
          <w:tcPr>
            <w:tcW w:w="4765" w:type="dxa"/>
          </w:tcPr>
          <w:p w14:paraId="055BD8AB"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Alix - How do you like this car? Pretty sweet, huh!</w:t>
            </w:r>
          </w:p>
          <w:p w14:paraId="2F93CAEC" w14:textId="77777777" w:rsidR="00B136C7" w:rsidRPr="0081090A" w:rsidRDefault="00B136C7">
            <w:pPr>
              <w:pStyle w:val="HTMLPreformatted"/>
              <w:rPr>
                <w:rFonts w:ascii="Times New Roman" w:hAnsi="Times New Roman" w:cs="Times New Roman"/>
                <w:lang w:val="en-US"/>
              </w:rPr>
            </w:pPr>
          </w:p>
          <w:p w14:paraId="53DC9F6B"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http://autos.yahoo.com/2010_ford_shelby_gt500/</w:t>
            </w:r>
          </w:p>
        </w:tc>
      </w:tr>
      <w:tr w:rsidR="00B136C7" w:rsidRPr="00D270B1" w14:paraId="06D703A7" w14:textId="77777777">
        <w:trPr>
          <w:trHeight w:hRule="exact" w:val="255"/>
        </w:trPr>
        <w:tc>
          <w:tcPr>
            <w:tcW w:w="1165" w:type="dxa"/>
            <w:vMerge/>
          </w:tcPr>
          <w:p w14:paraId="188BEBC4" w14:textId="77777777" w:rsidR="00B136C7" w:rsidRPr="00DF6115" w:rsidRDefault="00B136C7">
            <w:pPr>
              <w:pStyle w:val="ListParagraph"/>
              <w:tabs>
                <w:tab w:val="left" w:pos="1800"/>
              </w:tabs>
              <w:ind w:left="0"/>
              <w:jc w:val="both"/>
              <w:rPr>
                <w:rFonts w:ascii="Times New Roman" w:hAnsi="Times New Roman" w:cs="Times New Roman"/>
                <w:sz w:val="20"/>
                <w:szCs w:val="20"/>
                <w:lang w:val="en-US"/>
              </w:rPr>
            </w:pPr>
          </w:p>
        </w:tc>
        <w:tc>
          <w:tcPr>
            <w:tcW w:w="1530" w:type="dxa"/>
            <w:shd w:val="clear" w:color="auto" w:fill="D9E2F3"/>
          </w:tcPr>
          <w:p w14:paraId="4AE08349" w14:textId="77777777" w:rsidR="00B136C7" w:rsidRPr="00DF6115" w:rsidRDefault="00B136C7">
            <w:pPr>
              <w:pStyle w:val="ListParagraph"/>
              <w:tabs>
                <w:tab w:val="left" w:pos="1800"/>
              </w:tabs>
              <w:ind w:left="0"/>
              <w:rPr>
                <w:rFonts w:ascii="Times New Roman" w:hAnsi="Times New Roman" w:cs="Times New Roman"/>
                <w:sz w:val="20"/>
                <w:szCs w:val="20"/>
                <w:lang w:val="en-US"/>
              </w:rPr>
            </w:pPr>
          </w:p>
        </w:tc>
        <w:tc>
          <w:tcPr>
            <w:tcW w:w="1170" w:type="dxa"/>
            <w:shd w:val="clear" w:color="auto" w:fill="D9E2F3"/>
          </w:tcPr>
          <w:p w14:paraId="2219737E" w14:textId="77777777" w:rsidR="00B136C7" w:rsidRPr="00DF6115" w:rsidRDefault="00B136C7">
            <w:pPr>
              <w:pStyle w:val="ListParagraph"/>
              <w:tabs>
                <w:tab w:val="left" w:pos="1800"/>
              </w:tabs>
              <w:ind w:left="0"/>
              <w:jc w:val="both"/>
              <w:rPr>
                <w:rFonts w:ascii="Times New Roman" w:hAnsi="Times New Roman" w:cs="Times New Roman"/>
                <w:sz w:val="20"/>
                <w:szCs w:val="20"/>
                <w:lang w:val="en-US"/>
              </w:rPr>
            </w:pPr>
          </w:p>
        </w:tc>
        <w:tc>
          <w:tcPr>
            <w:tcW w:w="4765" w:type="dxa"/>
            <w:shd w:val="clear" w:color="auto" w:fill="D9E2F3"/>
          </w:tcPr>
          <w:p w14:paraId="457078CC" w14:textId="77777777" w:rsidR="00B136C7" w:rsidRPr="0081090A" w:rsidRDefault="00B136C7">
            <w:pPr>
              <w:pStyle w:val="HTMLPreformatted"/>
              <w:rPr>
                <w:rFonts w:ascii="Times New Roman" w:hAnsi="Times New Roman" w:cs="Times New Roman"/>
                <w:lang w:val="en-US"/>
              </w:rPr>
            </w:pPr>
          </w:p>
        </w:tc>
      </w:tr>
      <w:tr w:rsidR="00B136C7" w:rsidRPr="00A80D64" w14:paraId="5D575D83" w14:textId="77777777">
        <w:trPr>
          <w:trHeight w:val="219"/>
        </w:trPr>
        <w:tc>
          <w:tcPr>
            <w:tcW w:w="1165" w:type="dxa"/>
            <w:vMerge/>
          </w:tcPr>
          <w:p w14:paraId="01B3D378" w14:textId="77777777" w:rsidR="00B136C7" w:rsidRPr="00DF6115" w:rsidRDefault="00B136C7">
            <w:pPr>
              <w:pStyle w:val="ListParagraph"/>
              <w:tabs>
                <w:tab w:val="left" w:pos="1800"/>
              </w:tabs>
              <w:ind w:left="0"/>
              <w:jc w:val="both"/>
              <w:rPr>
                <w:rFonts w:ascii="Times New Roman" w:hAnsi="Times New Roman" w:cs="Times New Roman"/>
                <w:sz w:val="20"/>
                <w:szCs w:val="20"/>
                <w:lang w:val="en-US"/>
              </w:rPr>
            </w:pPr>
          </w:p>
        </w:tc>
        <w:tc>
          <w:tcPr>
            <w:tcW w:w="1530" w:type="dxa"/>
            <w:vMerge w:val="restart"/>
          </w:tcPr>
          <w:p w14:paraId="6AC4661A"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2009-12-04 09:22:27 PST</w:t>
            </w:r>
          </w:p>
        </w:tc>
        <w:tc>
          <w:tcPr>
            <w:tcW w:w="1170" w:type="dxa"/>
            <w:shd w:val="clear" w:color="auto" w:fill="D9E2F3" w:themeFill="accent1" w:themeFillTint="33"/>
          </w:tcPr>
          <w:p w14:paraId="0B8DE68B"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Source</w:t>
            </w:r>
          </w:p>
        </w:tc>
        <w:tc>
          <w:tcPr>
            <w:tcW w:w="4765" w:type="dxa"/>
          </w:tcPr>
          <w:p w14:paraId="5DD206AF"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[Inbox]</w:t>
            </w:r>
          </w:p>
        </w:tc>
      </w:tr>
      <w:tr w:rsidR="00B136C7" w:rsidRPr="00A80D64" w14:paraId="49083DEC" w14:textId="77777777">
        <w:trPr>
          <w:trHeight w:val="219"/>
        </w:trPr>
        <w:tc>
          <w:tcPr>
            <w:tcW w:w="1165" w:type="dxa"/>
            <w:vMerge/>
          </w:tcPr>
          <w:p w14:paraId="7BAB40AE"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73DD4819"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0B23CEB6"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 xml:space="preserve">From </w:t>
            </w:r>
            <w:r w:rsidRPr="00A80D64">
              <w:rPr>
                <w:rFonts w:ascii="Times New Roman" w:hAnsi="Times New Roman" w:cs="Times New Roman"/>
                <w:sz w:val="20"/>
                <w:szCs w:val="20"/>
              </w:rPr>
              <w:sym w:font="Wingdings" w:char="F0E0"/>
            </w:r>
            <w:r w:rsidRPr="00A80D64">
              <w:rPr>
                <w:rFonts w:ascii="Times New Roman" w:hAnsi="Times New Roman" w:cs="Times New Roman"/>
                <w:sz w:val="20"/>
                <w:szCs w:val="20"/>
              </w:rPr>
              <w:t xml:space="preserve"> To</w:t>
            </w:r>
          </w:p>
        </w:tc>
        <w:tc>
          <w:tcPr>
            <w:tcW w:w="4765" w:type="dxa"/>
          </w:tcPr>
          <w:p w14:paraId="77BDD7AF" w14:textId="77777777" w:rsidR="00B136C7" w:rsidRPr="00DF6115" w:rsidRDefault="00B136C7">
            <w:pPr>
              <w:pStyle w:val="HTMLPreformatted"/>
              <w:rPr>
                <w:rFonts w:ascii="Times New Roman" w:hAnsi="Times New Roman" w:cs="Times New Roman"/>
              </w:rPr>
            </w:pPr>
            <w:r w:rsidRPr="0081090A">
              <w:rPr>
                <w:rFonts w:ascii="Times New Roman" w:hAnsi="Times New Roman" w:cs="Times New Roman"/>
                <w:lang w:val="en-US"/>
              </w:rPr>
              <w:t>terry</w:t>
            </w:r>
            <w:r w:rsidRPr="00DF6115">
              <w:rPr>
                <w:rFonts w:ascii="Times New Roman" w:hAnsi="Times New Roman" w:cs="Times New Roman"/>
              </w:rPr>
              <w:t>@</w:t>
            </w:r>
            <w:r w:rsidRPr="0081090A">
              <w:rPr>
                <w:rFonts w:ascii="Times New Roman" w:hAnsi="Times New Roman" w:cs="Times New Roman"/>
                <w:lang w:val="en-US"/>
              </w:rPr>
              <w:t>m</w:t>
            </w:r>
            <w:r w:rsidRPr="00DF6115">
              <w:rPr>
                <w:rFonts w:ascii="Times New Roman" w:hAnsi="Times New Roman" w:cs="Times New Roman"/>
              </w:rPr>
              <w:t>57.</w:t>
            </w:r>
            <w:r w:rsidRPr="0081090A">
              <w:rPr>
                <w:rFonts w:ascii="Times New Roman" w:hAnsi="Times New Roman" w:cs="Times New Roman"/>
                <w:lang w:val="en-US"/>
              </w:rPr>
              <w:t>biz</w:t>
            </w:r>
            <w:r w:rsidRPr="00DF6115">
              <w:rPr>
                <w:rFonts w:ascii="Times New Roman" w:hAnsi="Times New Roman" w:cs="Times New Roman"/>
              </w:rPr>
              <w:t xml:space="preserve"> </w:t>
            </w:r>
            <w:r w:rsidRPr="0081090A">
              <w:rPr>
                <w:rFonts w:ascii="Times New Roman" w:hAnsi="Times New Roman" w:cs="Times New Roman"/>
              </w:rPr>
              <w:sym w:font="Wingdings" w:char="F0E0"/>
            </w:r>
            <w:r w:rsidRPr="00DF6115">
              <w:rPr>
                <w:rFonts w:ascii="Times New Roman" w:hAnsi="Times New Roman" w:cs="Times New Roman"/>
              </w:rPr>
              <w:t xml:space="preserve"> </w:t>
            </w:r>
            <w:r w:rsidRPr="0081090A">
              <w:rPr>
                <w:rFonts w:ascii="Times New Roman" w:hAnsi="Times New Roman" w:cs="Times New Roman"/>
                <w:lang w:val="en-US"/>
              </w:rPr>
              <w:t>pat</w:t>
            </w:r>
            <w:r w:rsidRPr="00DF6115">
              <w:rPr>
                <w:rFonts w:ascii="Times New Roman" w:hAnsi="Times New Roman" w:cs="Times New Roman"/>
              </w:rPr>
              <w:t>@</w:t>
            </w:r>
            <w:r w:rsidRPr="0081090A">
              <w:rPr>
                <w:rFonts w:ascii="Times New Roman" w:hAnsi="Times New Roman" w:cs="Times New Roman"/>
                <w:lang w:val="en-US"/>
              </w:rPr>
              <w:t>m</w:t>
            </w:r>
            <w:r w:rsidRPr="00DF6115">
              <w:rPr>
                <w:rFonts w:ascii="Times New Roman" w:hAnsi="Times New Roman" w:cs="Times New Roman"/>
              </w:rPr>
              <w:t>57.</w:t>
            </w:r>
            <w:r w:rsidRPr="0081090A">
              <w:rPr>
                <w:rFonts w:ascii="Times New Roman" w:hAnsi="Times New Roman" w:cs="Times New Roman"/>
                <w:lang w:val="en-US"/>
              </w:rPr>
              <w:t>biz</w:t>
            </w:r>
          </w:p>
        </w:tc>
      </w:tr>
      <w:tr w:rsidR="00B136C7" w:rsidRPr="00A80D64" w14:paraId="0A028D83" w14:textId="77777777">
        <w:trPr>
          <w:trHeight w:val="219"/>
        </w:trPr>
        <w:tc>
          <w:tcPr>
            <w:tcW w:w="1165" w:type="dxa"/>
            <w:vMerge/>
          </w:tcPr>
          <w:p w14:paraId="5C3C6F8F"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15909F36"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6838A16C"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Subject</w:t>
            </w:r>
          </w:p>
        </w:tc>
        <w:tc>
          <w:tcPr>
            <w:tcW w:w="4765" w:type="dxa"/>
          </w:tcPr>
          <w:p w14:paraId="5F959F06"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Re: Anti-virus</w:t>
            </w:r>
          </w:p>
        </w:tc>
      </w:tr>
      <w:tr w:rsidR="00B136C7" w:rsidRPr="00A80D64" w14:paraId="3FF45CC3" w14:textId="77777777">
        <w:trPr>
          <w:trHeight w:val="219"/>
        </w:trPr>
        <w:tc>
          <w:tcPr>
            <w:tcW w:w="1165" w:type="dxa"/>
            <w:vMerge/>
          </w:tcPr>
          <w:p w14:paraId="1EFB9663"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34C5057E"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05708F17"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Body</w:t>
            </w:r>
          </w:p>
        </w:tc>
        <w:tc>
          <w:tcPr>
            <w:tcW w:w="4765" w:type="dxa"/>
          </w:tcPr>
          <w:p w14:paraId="4A2E1070"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Pat &amp; Everyone Else,</w:t>
            </w:r>
          </w:p>
          <w:p w14:paraId="64398389"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 </w:t>
            </w:r>
          </w:p>
          <w:p w14:paraId="0D77F95C"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I need to change a setting on the anti-virus software.  I will do that on Monday.  You should all be safe and secure till Tuesday.</w:t>
            </w:r>
          </w:p>
          <w:p w14:paraId="4EA6090D"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 </w:t>
            </w:r>
          </w:p>
          <w:p w14:paraId="52B60E44"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Thanks,</w:t>
            </w:r>
          </w:p>
          <w:p w14:paraId="2D4E18AD"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Terry</w:t>
            </w:r>
          </w:p>
          <w:p w14:paraId="281573C0"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 Original Message ----- </w:t>
            </w:r>
          </w:p>
          <w:p w14:paraId="5A064A7D" w14:textId="77777777" w:rsidR="00B136C7" w:rsidRPr="00DF6115" w:rsidRDefault="00B136C7">
            <w:pPr>
              <w:shd w:val="clear" w:color="auto" w:fill="E4E4E4"/>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b/>
                <w:bCs/>
                <w:color w:val="000000"/>
                <w:sz w:val="20"/>
                <w:szCs w:val="20"/>
                <w:lang w:val="en-US" w:eastAsia="el-GR"/>
              </w:rPr>
              <w:t>From:</w:t>
            </w:r>
            <w:r w:rsidRPr="00DF6115">
              <w:rPr>
                <w:rFonts w:ascii="Times New Roman" w:eastAsia="Times New Roman" w:hAnsi="Times New Roman" w:cs="Times New Roman"/>
                <w:color w:val="000000"/>
                <w:sz w:val="20"/>
                <w:szCs w:val="20"/>
                <w:lang w:val="en-US" w:eastAsia="el-GR"/>
              </w:rPr>
              <w:t> Pat McGoo</w:t>
            </w:r>
          </w:p>
          <w:p w14:paraId="3E649106"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b/>
                <w:bCs/>
                <w:color w:val="000000"/>
                <w:sz w:val="20"/>
                <w:szCs w:val="20"/>
                <w:lang w:val="en-US" w:eastAsia="el-GR"/>
              </w:rPr>
              <w:t>To:</w:t>
            </w:r>
            <w:r w:rsidRPr="00DF6115">
              <w:rPr>
                <w:rFonts w:ascii="Times New Roman" w:eastAsia="Times New Roman" w:hAnsi="Times New Roman" w:cs="Times New Roman"/>
                <w:color w:val="000000"/>
                <w:sz w:val="20"/>
                <w:szCs w:val="20"/>
                <w:lang w:val="en-US" w:eastAsia="el-GR"/>
              </w:rPr>
              <w:t> terry@m57.biz</w:t>
            </w:r>
          </w:p>
          <w:p w14:paraId="331C776F"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b/>
                <w:bCs/>
                <w:color w:val="000000"/>
                <w:sz w:val="20"/>
                <w:szCs w:val="20"/>
                <w:lang w:val="en-US" w:eastAsia="el-GR"/>
              </w:rPr>
              <w:t>Sent:</w:t>
            </w:r>
            <w:r w:rsidRPr="00DF6115">
              <w:rPr>
                <w:rFonts w:ascii="Times New Roman" w:eastAsia="Times New Roman" w:hAnsi="Times New Roman" w:cs="Times New Roman"/>
                <w:color w:val="000000"/>
                <w:sz w:val="20"/>
                <w:szCs w:val="20"/>
                <w:lang w:val="en-US" w:eastAsia="el-GR"/>
              </w:rPr>
              <w:t> Friday, December 04, 2009 9:14 AM</w:t>
            </w:r>
          </w:p>
          <w:p w14:paraId="661EB883"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b/>
                <w:bCs/>
                <w:color w:val="000000"/>
                <w:sz w:val="20"/>
                <w:szCs w:val="20"/>
                <w:lang w:val="en-US" w:eastAsia="el-GR"/>
              </w:rPr>
              <w:t>Subject:</w:t>
            </w:r>
            <w:r w:rsidRPr="00DF6115">
              <w:rPr>
                <w:rFonts w:ascii="Times New Roman" w:eastAsia="Times New Roman" w:hAnsi="Times New Roman" w:cs="Times New Roman"/>
                <w:color w:val="000000"/>
                <w:sz w:val="20"/>
                <w:szCs w:val="20"/>
                <w:lang w:val="en-US" w:eastAsia="el-GR"/>
              </w:rPr>
              <w:t> Anti-virus</w:t>
            </w:r>
          </w:p>
          <w:p w14:paraId="4399559A"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p>
          <w:p w14:paraId="6C75D0E1"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Terry,</w:t>
            </w:r>
          </w:p>
          <w:p w14:paraId="7EDB4311"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 </w:t>
            </w:r>
          </w:p>
          <w:p w14:paraId="3CA8E2C7"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  is the anti-virus working?  I think there is something wrong with mine...</w:t>
            </w:r>
          </w:p>
          <w:p w14:paraId="3610D305" w14:textId="77777777" w:rsidR="00B136C7" w:rsidRPr="00DF6115" w:rsidRDefault="00B136C7">
            <w:pPr>
              <w:shd w:val="clear" w:color="auto" w:fill="FFFFFF"/>
              <w:rPr>
                <w:rFonts w:ascii="Times New Roman" w:eastAsia="Times New Roman" w:hAnsi="Times New Roman" w:cs="Times New Roman"/>
                <w:color w:val="000000"/>
                <w:sz w:val="20"/>
                <w:szCs w:val="20"/>
                <w:lang w:val="en-US" w:eastAsia="el-GR"/>
              </w:rPr>
            </w:pPr>
            <w:r w:rsidRPr="00DF6115">
              <w:rPr>
                <w:rFonts w:ascii="Times New Roman" w:eastAsia="Times New Roman" w:hAnsi="Times New Roman" w:cs="Times New Roman"/>
                <w:color w:val="000000"/>
                <w:sz w:val="20"/>
                <w:szCs w:val="20"/>
                <w:lang w:val="en-US" w:eastAsia="el-GR"/>
              </w:rPr>
              <w:t> </w:t>
            </w:r>
          </w:p>
          <w:p w14:paraId="3E7C41C8"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color w:val="000000"/>
              </w:rPr>
              <w:t>Pat</w:t>
            </w:r>
          </w:p>
        </w:tc>
      </w:tr>
      <w:tr w:rsidR="00B136C7" w:rsidRPr="00A80D64" w14:paraId="6802DAB5" w14:textId="77777777">
        <w:trPr>
          <w:trHeight w:hRule="exact" w:val="255"/>
        </w:trPr>
        <w:tc>
          <w:tcPr>
            <w:tcW w:w="1165" w:type="dxa"/>
            <w:vMerge/>
          </w:tcPr>
          <w:p w14:paraId="1C978D24"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shd w:val="clear" w:color="auto" w:fill="D9E2F3"/>
          </w:tcPr>
          <w:p w14:paraId="7D0E71EB"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cPr>
          <w:p w14:paraId="2E354E64"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4765" w:type="dxa"/>
            <w:shd w:val="clear" w:color="auto" w:fill="D9E2F3"/>
          </w:tcPr>
          <w:p w14:paraId="4E0D1C48" w14:textId="77777777" w:rsidR="00B136C7" w:rsidRPr="0081090A" w:rsidRDefault="00B136C7">
            <w:pPr>
              <w:pStyle w:val="HTMLPreformatted"/>
              <w:rPr>
                <w:rFonts w:ascii="Times New Roman" w:hAnsi="Times New Roman" w:cs="Times New Roman"/>
                <w:lang w:val="en-US"/>
              </w:rPr>
            </w:pPr>
          </w:p>
        </w:tc>
      </w:tr>
      <w:tr w:rsidR="00B136C7" w:rsidRPr="00A80D64" w14:paraId="482727B3" w14:textId="77777777">
        <w:trPr>
          <w:trHeight w:val="219"/>
        </w:trPr>
        <w:tc>
          <w:tcPr>
            <w:tcW w:w="1165" w:type="dxa"/>
            <w:vMerge/>
          </w:tcPr>
          <w:p w14:paraId="508D48D0"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val="restart"/>
          </w:tcPr>
          <w:p w14:paraId="572F4574"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2009-12-04 09:41:47 PST</w:t>
            </w:r>
          </w:p>
        </w:tc>
        <w:tc>
          <w:tcPr>
            <w:tcW w:w="1170" w:type="dxa"/>
            <w:shd w:val="clear" w:color="auto" w:fill="D9E2F3" w:themeFill="accent1" w:themeFillTint="33"/>
          </w:tcPr>
          <w:p w14:paraId="4B885093"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Source</w:t>
            </w:r>
          </w:p>
        </w:tc>
        <w:tc>
          <w:tcPr>
            <w:tcW w:w="4765" w:type="dxa"/>
          </w:tcPr>
          <w:p w14:paraId="478804A6"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[Sent]</w:t>
            </w:r>
          </w:p>
        </w:tc>
      </w:tr>
      <w:tr w:rsidR="00B136C7" w:rsidRPr="00A80D64" w14:paraId="5F505F4E" w14:textId="77777777">
        <w:trPr>
          <w:trHeight w:val="219"/>
        </w:trPr>
        <w:tc>
          <w:tcPr>
            <w:tcW w:w="1165" w:type="dxa"/>
            <w:vMerge/>
          </w:tcPr>
          <w:p w14:paraId="212ADE3D"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049C8655"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03DA18E4"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 xml:space="preserve">From </w:t>
            </w:r>
            <w:r w:rsidRPr="00A80D64">
              <w:rPr>
                <w:rFonts w:ascii="Times New Roman" w:hAnsi="Times New Roman" w:cs="Times New Roman"/>
                <w:sz w:val="20"/>
                <w:szCs w:val="20"/>
              </w:rPr>
              <w:sym w:font="Wingdings" w:char="F0E0"/>
            </w:r>
            <w:r w:rsidRPr="00A80D64">
              <w:rPr>
                <w:rFonts w:ascii="Times New Roman" w:hAnsi="Times New Roman" w:cs="Times New Roman"/>
                <w:sz w:val="20"/>
                <w:szCs w:val="20"/>
              </w:rPr>
              <w:t xml:space="preserve"> To</w:t>
            </w:r>
          </w:p>
        </w:tc>
        <w:tc>
          <w:tcPr>
            <w:tcW w:w="4765" w:type="dxa"/>
          </w:tcPr>
          <w:p w14:paraId="60F9842B" w14:textId="77777777" w:rsidR="00B136C7" w:rsidRPr="00DF6115" w:rsidRDefault="00000000">
            <w:pPr>
              <w:pStyle w:val="HTMLPreformatted"/>
              <w:rPr>
                <w:rFonts w:ascii="Times New Roman" w:hAnsi="Times New Roman" w:cs="Times New Roman"/>
              </w:rPr>
            </w:pPr>
            <w:hyperlink r:id="rId89" w:history="1">
              <w:r w:rsidR="00B136C7" w:rsidRPr="0081090A">
                <w:rPr>
                  <w:rStyle w:val="Hyperlink"/>
                  <w:rFonts w:ascii="Times New Roman" w:eastAsiaTheme="majorEastAsia" w:hAnsi="Times New Roman" w:cs="Times New Roman"/>
                  <w:lang w:val="en-US"/>
                </w:rPr>
                <w:t>charlie</w:t>
              </w:r>
              <w:r w:rsidR="00B136C7" w:rsidRPr="00DF6115">
                <w:rPr>
                  <w:rStyle w:val="Hyperlink"/>
                  <w:rFonts w:ascii="Times New Roman" w:eastAsiaTheme="majorEastAsia" w:hAnsi="Times New Roman" w:cs="Times New Roman"/>
                </w:rPr>
                <w:t>@</w:t>
              </w:r>
              <w:r w:rsidR="00B136C7" w:rsidRPr="0081090A">
                <w:rPr>
                  <w:rStyle w:val="Hyperlink"/>
                  <w:rFonts w:ascii="Times New Roman" w:eastAsiaTheme="majorEastAsia" w:hAnsi="Times New Roman" w:cs="Times New Roman"/>
                  <w:lang w:val="en-US"/>
                </w:rPr>
                <w:t>m</w:t>
              </w:r>
              <w:r w:rsidR="00B136C7" w:rsidRPr="00DF6115">
                <w:rPr>
                  <w:rStyle w:val="Hyperlink"/>
                  <w:rFonts w:ascii="Times New Roman" w:eastAsiaTheme="majorEastAsia" w:hAnsi="Times New Roman" w:cs="Times New Roman"/>
                </w:rPr>
                <w:t>57.</w:t>
              </w:r>
              <w:r w:rsidR="00B136C7" w:rsidRPr="0081090A">
                <w:rPr>
                  <w:rStyle w:val="Hyperlink"/>
                  <w:rFonts w:ascii="Times New Roman" w:eastAsiaTheme="majorEastAsia" w:hAnsi="Times New Roman" w:cs="Times New Roman"/>
                  <w:lang w:val="en-US"/>
                </w:rPr>
                <w:t>biz</w:t>
              </w:r>
            </w:hyperlink>
            <w:r w:rsidR="00B136C7" w:rsidRPr="00DF6115">
              <w:rPr>
                <w:rFonts w:ascii="Times New Roman" w:hAnsi="Times New Roman" w:cs="Times New Roman"/>
              </w:rPr>
              <w:t xml:space="preserve"> </w:t>
            </w:r>
            <w:r w:rsidR="00B136C7" w:rsidRPr="0081090A">
              <w:rPr>
                <w:rFonts w:ascii="Times New Roman" w:hAnsi="Times New Roman" w:cs="Times New Roman"/>
              </w:rPr>
              <w:sym w:font="Wingdings" w:char="F0E0"/>
            </w:r>
            <w:r w:rsidR="00B136C7" w:rsidRPr="00DF6115">
              <w:rPr>
                <w:rFonts w:ascii="Times New Roman" w:hAnsi="Times New Roman" w:cs="Times New Roman"/>
              </w:rPr>
              <w:t xml:space="preserve"> </w:t>
            </w:r>
            <w:r w:rsidR="00B136C7" w:rsidRPr="0081090A">
              <w:rPr>
                <w:rFonts w:ascii="Times New Roman" w:hAnsi="Times New Roman" w:cs="Times New Roman"/>
                <w:lang w:val="en-US"/>
              </w:rPr>
              <w:t>andy</w:t>
            </w:r>
            <w:r w:rsidR="00B136C7" w:rsidRPr="00DF6115">
              <w:rPr>
                <w:rFonts w:ascii="Times New Roman" w:hAnsi="Times New Roman" w:cs="Times New Roman"/>
              </w:rPr>
              <w:t>@</w:t>
            </w:r>
            <w:r w:rsidR="00B136C7" w:rsidRPr="0081090A">
              <w:rPr>
                <w:rFonts w:ascii="Times New Roman" w:hAnsi="Times New Roman" w:cs="Times New Roman"/>
                <w:lang w:val="en-US"/>
              </w:rPr>
              <w:t>swexpert</w:t>
            </w:r>
            <w:r w:rsidR="00B136C7" w:rsidRPr="00DF6115">
              <w:rPr>
                <w:rFonts w:ascii="Times New Roman" w:hAnsi="Times New Roman" w:cs="Times New Roman"/>
              </w:rPr>
              <w:t>.</w:t>
            </w:r>
            <w:r w:rsidR="00B136C7" w:rsidRPr="0081090A">
              <w:rPr>
                <w:rFonts w:ascii="Times New Roman" w:hAnsi="Times New Roman" w:cs="Times New Roman"/>
                <w:lang w:val="en-US"/>
              </w:rPr>
              <w:t>com</w:t>
            </w:r>
          </w:p>
        </w:tc>
      </w:tr>
      <w:tr w:rsidR="00B136C7" w:rsidRPr="00A80D64" w14:paraId="533A707C" w14:textId="77777777">
        <w:trPr>
          <w:trHeight w:val="219"/>
        </w:trPr>
        <w:tc>
          <w:tcPr>
            <w:tcW w:w="1165" w:type="dxa"/>
            <w:vMerge/>
          </w:tcPr>
          <w:p w14:paraId="29650C94"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24A04A0E"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3445CF15"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Subject</w:t>
            </w:r>
          </w:p>
        </w:tc>
        <w:tc>
          <w:tcPr>
            <w:tcW w:w="4765" w:type="dxa"/>
          </w:tcPr>
          <w:p w14:paraId="752623DB"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I Found Something</w:t>
            </w:r>
          </w:p>
        </w:tc>
      </w:tr>
      <w:tr w:rsidR="00B136C7" w:rsidRPr="00A80D64" w14:paraId="6AAF7CD9" w14:textId="77777777">
        <w:trPr>
          <w:trHeight w:val="219"/>
        </w:trPr>
        <w:tc>
          <w:tcPr>
            <w:tcW w:w="1165" w:type="dxa"/>
            <w:vMerge/>
          </w:tcPr>
          <w:p w14:paraId="03FA1C7E"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2D23C047"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4F94279A"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Body</w:t>
            </w:r>
          </w:p>
        </w:tc>
        <w:tc>
          <w:tcPr>
            <w:tcW w:w="4765" w:type="dxa"/>
          </w:tcPr>
          <w:p w14:paraId="01C0278D"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Andy,</w:t>
            </w:r>
          </w:p>
          <w:p w14:paraId="43B9EF37" w14:textId="77777777" w:rsidR="00B136C7" w:rsidRPr="0081090A" w:rsidRDefault="00B136C7">
            <w:pPr>
              <w:pStyle w:val="HTMLPreformatted"/>
              <w:rPr>
                <w:rFonts w:ascii="Times New Roman" w:hAnsi="Times New Roman" w:cs="Times New Roman"/>
                <w:lang w:val="en-US"/>
              </w:rPr>
            </w:pPr>
          </w:p>
          <w:p w14:paraId="4F1AE427"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 xml:space="preserve">Lucky for me, I just happened to stumble across this.  I found a prior </w:t>
            </w:r>
          </w:p>
          <w:p w14:paraId="55AF8E79"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 xml:space="preserve">patent that will definitely invalidate your current immortality patent.  </w:t>
            </w:r>
          </w:p>
          <w:p w14:paraId="4AF99DC9"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 xml:space="preserve">You should have used my boss's prior art services, but, oh well, I'll </w:t>
            </w:r>
          </w:p>
          <w:p w14:paraId="6526FC16"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 xml:space="preserve">just use your negligence to benefit me.  I want 100k or I'll release </w:t>
            </w:r>
          </w:p>
          <w:p w14:paraId="23A1D08E"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 xml:space="preserve">this publicly.  I don't need to tell you how much this will hurt your </w:t>
            </w:r>
          </w:p>
          <w:p w14:paraId="11CA9508"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 xml:space="preserve">business if I go public with this.  Don't involve the cops or this </w:t>
            </w:r>
          </w:p>
          <w:p w14:paraId="23C40549"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 xml:space="preserve">information will go public.  See the attachment for details on what I </w:t>
            </w:r>
          </w:p>
          <w:p w14:paraId="320B8FE5"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 xml:space="preserve">found.  I'll be in touch with my bank acct number.  The password for the </w:t>
            </w:r>
          </w:p>
          <w:p w14:paraId="009C1DE3"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zip file will be hidden in the next picture I send you.</w:t>
            </w:r>
          </w:p>
          <w:p w14:paraId="00332AD7" w14:textId="77777777" w:rsidR="00B136C7" w:rsidRPr="0081090A" w:rsidRDefault="00B136C7">
            <w:pPr>
              <w:pStyle w:val="HTMLPreformatted"/>
              <w:rPr>
                <w:rFonts w:ascii="Times New Roman" w:hAnsi="Times New Roman" w:cs="Times New Roman"/>
                <w:lang w:val="en-US"/>
              </w:rPr>
            </w:pPr>
          </w:p>
          <w:p w14:paraId="45FF3560" w14:textId="77777777" w:rsidR="00B136C7" w:rsidRPr="00A80D64" w:rsidRDefault="00B136C7">
            <w:pPr>
              <w:shd w:val="clear" w:color="auto" w:fill="FFFFFF"/>
              <w:spacing w:after="100"/>
              <w:rPr>
                <w:rFonts w:ascii="Times New Roman" w:eastAsia="Times New Roman" w:hAnsi="Times New Roman" w:cs="Times New Roman"/>
                <w:color w:val="000000"/>
                <w:sz w:val="20"/>
                <w:szCs w:val="20"/>
                <w:lang w:eastAsia="el-GR"/>
              </w:rPr>
            </w:pPr>
            <w:r w:rsidRPr="00A80D64">
              <w:rPr>
                <w:rFonts w:ascii="Times New Roman" w:hAnsi="Times New Roman" w:cs="Times New Roman"/>
                <w:sz w:val="20"/>
                <w:szCs w:val="20"/>
              </w:rPr>
              <w:t>C</w:t>
            </w:r>
          </w:p>
        </w:tc>
      </w:tr>
      <w:tr w:rsidR="00B136C7" w:rsidRPr="00A80D64" w14:paraId="373DD76D" w14:textId="77777777">
        <w:trPr>
          <w:trHeight w:hRule="exact" w:val="255"/>
        </w:trPr>
        <w:tc>
          <w:tcPr>
            <w:tcW w:w="1165" w:type="dxa"/>
            <w:vMerge w:val="restart"/>
          </w:tcPr>
          <w:p w14:paraId="69558485" w14:textId="77777777" w:rsidR="00B136C7" w:rsidRPr="00A80D64" w:rsidRDefault="00B136C7">
            <w:pPr>
              <w:pStyle w:val="ListParagraph"/>
              <w:tabs>
                <w:tab w:val="left" w:pos="1800"/>
              </w:tabs>
              <w:ind w:left="0"/>
              <w:jc w:val="both"/>
              <w:rPr>
                <w:rFonts w:ascii="Times New Roman" w:hAnsi="Times New Roman" w:cs="Times New Roman"/>
                <w:sz w:val="20"/>
                <w:szCs w:val="20"/>
              </w:rPr>
            </w:pPr>
            <w:bookmarkStart w:id="29" w:name="_Hlk136044092"/>
            <w:bookmarkStart w:id="30" w:name="_Hlk136044180"/>
          </w:p>
        </w:tc>
        <w:tc>
          <w:tcPr>
            <w:tcW w:w="1530" w:type="dxa"/>
            <w:shd w:val="clear" w:color="auto" w:fill="D9E2F3"/>
          </w:tcPr>
          <w:p w14:paraId="10C9CD8B"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cPr>
          <w:p w14:paraId="28DEFE34"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4765" w:type="dxa"/>
            <w:shd w:val="clear" w:color="auto" w:fill="D9E2F3"/>
          </w:tcPr>
          <w:p w14:paraId="0DCAC6EB" w14:textId="77777777" w:rsidR="00B136C7" w:rsidRPr="0081090A" w:rsidRDefault="00B136C7">
            <w:pPr>
              <w:pStyle w:val="HTMLPreformatted"/>
              <w:rPr>
                <w:rFonts w:ascii="Times New Roman" w:hAnsi="Times New Roman" w:cs="Times New Roman"/>
                <w:lang w:val="en-US"/>
              </w:rPr>
            </w:pPr>
          </w:p>
        </w:tc>
      </w:tr>
      <w:tr w:rsidR="00B136C7" w:rsidRPr="00A80D64" w14:paraId="09C41AAE" w14:textId="77777777">
        <w:trPr>
          <w:trHeight w:val="219"/>
        </w:trPr>
        <w:tc>
          <w:tcPr>
            <w:tcW w:w="1165" w:type="dxa"/>
            <w:vMerge/>
          </w:tcPr>
          <w:p w14:paraId="5A7E30F6"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val="restart"/>
          </w:tcPr>
          <w:p w14:paraId="36292855"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2009-12-04 13:06:23 PST</w:t>
            </w:r>
          </w:p>
        </w:tc>
        <w:tc>
          <w:tcPr>
            <w:tcW w:w="1170" w:type="dxa"/>
            <w:shd w:val="clear" w:color="auto" w:fill="D9E2F3" w:themeFill="accent1" w:themeFillTint="33"/>
          </w:tcPr>
          <w:p w14:paraId="63FD0BFC"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Source</w:t>
            </w:r>
          </w:p>
        </w:tc>
        <w:tc>
          <w:tcPr>
            <w:tcW w:w="4765" w:type="dxa"/>
          </w:tcPr>
          <w:p w14:paraId="7DC1AAD8"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[Sent]</w:t>
            </w:r>
          </w:p>
        </w:tc>
      </w:tr>
      <w:tr w:rsidR="00B136C7" w:rsidRPr="00A80D64" w14:paraId="37807318" w14:textId="77777777">
        <w:trPr>
          <w:trHeight w:val="219"/>
        </w:trPr>
        <w:tc>
          <w:tcPr>
            <w:tcW w:w="1165" w:type="dxa"/>
            <w:vMerge/>
          </w:tcPr>
          <w:p w14:paraId="43404294"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1346F88B"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24B998A1"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 xml:space="preserve">From </w:t>
            </w:r>
            <w:r w:rsidRPr="00A80D64">
              <w:rPr>
                <w:rFonts w:ascii="Times New Roman" w:hAnsi="Times New Roman" w:cs="Times New Roman"/>
                <w:sz w:val="20"/>
                <w:szCs w:val="20"/>
              </w:rPr>
              <w:sym w:font="Wingdings" w:char="F0E0"/>
            </w:r>
            <w:r w:rsidRPr="00A80D64">
              <w:rPr>
                <w:rFonts w:ascii="Times New Roman" w:hAnsi="Times New Roman" w:cs="Times New Roman"/>
                <w:sz w:val="20"/>
                <w:szCs w:val="20"/>
              </w:rPr>
              <w:t xml:space="preserve"> To</w:t>
            </w:r>
          </w:p>
        </w:tc>
        <w:tc>
          <w:tcPr>
            <w:tcW w:w="4765" w:type="dxa"/>
          </w:tcPr>
          <w:p w14:paraId="7F2131CD" w14:textId="77777777" w:rsidR="00B136C7" w:rsidRPr="00DF6115" w:rsidRDefault="00000000">
            <w:pPr>
              <w:pStyle w:val="HTMLPreformatted"/>
              <w:rPr>
                <w:rFonts w:ascii="Times New Roman" w:hAnsi="Times New Roman" w:cs="Times New Roman"/>
              </w:rPr>
            </w:pPr>
            <w:hyperlink r:id="rId90" w:history="1">
              <w:r w:rsidR="00B136C7" w:rsidRPr="0081090A">
                <w:rPr>
                  <w:rStyle w:val="Hyperlink"/>
                  <w:rFonts w:ascii="Times New Roman" w:eastAsiaTheme="majorEastAsia" w:hAnsi="Times New Roman" w:cs="Times New Roman"/>
                  <w:lang w:val="en-US"/>
                </w:rPr>
                <w:t>charlie</w:t>
              </w:r>
              <w:r w:rsidR="00B136C7" w:rsidRPr="00DF6115">
                <w:rPr>
                  <w:rStyle w:val="Hyperlink"/>
                  <w:rFonts w:ascii="Times New Roman" w:eastAsiaTheme="majorEastAsia" w:hAnsi="Times New Roman" w:cs="Times New Roman"/>
                </w:rPr>
                <w:t>@</w:t>
              </w:r>
              <w:r w:rsidR="00B136C7" w:rsidRPr="0081090A">
                <w:rPr>
                  <w:rStyle w:val="Hyperlink"/>
                  <w:rFonts w:ascii="Times New Roman" w:eastAsiaTheme="majorEastAsia" w:hAnsi="Times New Roman" w:cs="Times New Roman"/>
                  <w:lang w:val="en-US"/>
                </w:rPr>
                <w:t>m</w:t>
              </w:r>
              <w:r w:rsidR="00B136C7" w:rsidRPr="00DF6115">
                <w:rPr>
                  <w:rStyle w:val="Hyperlink"/>
                  <w:rFonts w:ascii="Times New Roman" w:eastAsiaTheme="majorEastAsia" w:hAnsi="Times New Roman" w:cs="Times New Roman"/>
                </w:rPr>
                <w:t>57.</w:t>
              </w:r>
              <w:r w:rsidR="00B136C7" w:rsidRPr="0081090A">
                <w:rPr>
                  <w:rStyle w:val="Hyperlink"/>
                  <w:rFonts w:ascii="Times New Roman" w:eastAsiaTheme="majorEastAsia" w:hAnsi="Times New Roman" w:cs="Times New Roman"/>
                  <w:lang w:val="en-US"/>
                </w:rPr>
                <w:t>biz</w:t>
              </w:r>
            </w:hyperlink>
            <w:r w:rsidR="00B136C7" w:rsidRPr="00DF6115">
              <w:rPr>
                <w:rFonts w:ascii="Times New Roman" w:hAnsi="Times New Roman" w:cs="Times New Roman"/>
              </w:rPr>
              <w:t xml:space="preserve"> </w:t>
            </w:r>
            <w:r w:rsidR="00B136C7" w:rsidRPr="0081090A">
              <w:rPr>
                <w:rFonts w:ascii="Times New Roman" w:hAnsi="Times New Roman" w:cs="Times New Roman"/>
              </w:rPr>
              <w:sym w:font="Wingdings" w:char="F0E0"/>
            </w:r>
            <w:r w:rsidR="00B136C7" w:rsidRPr="00DF6115">
              <w:rPr>
                <w:rFonts w:ascii="Times New Roman" w:hAnsi="Times New Roman" w:cs="Times New Roman"/>
              </w:rPr>
              <w:t xml:space="preserve"> </w:t>
            </w:r>
            <w:r w:rsidR="00B136C7" w:rsidRPr="0081090A">
              <w:rPr>
                <w:rFonts w:ascii="Times New Roman" w:hAnsi="Times New Roman" w:cs="Times New Roman"/>
                <w:lang w:val="en-US"/>
              </w:rPr>
              <w:t>jamie</w:t>
            </w:r>
            <w:r w:rsidR="00B136C7" w:rsidRPr="00DF6115">
              <w:rPr>
                <w:rFonts w:ascii="Times New Roman" w:hAnsi="Times New Roman" w:cs="Times New Roman"/>
              </w:rPr>
              <w:t>@</w:t>
            </w:r>
            <w:r w:rsidR="00B136C7" w:rsidRPr="0081090A">
              <w:rPr>
                <w:rFonts w:ascii="Times New Roman" w:hAnsi="Times New Roman" w:cs="Times New Roman"/>
                <w:lang w:val="en-US"/>
              </w:rPr>
              <w:t>project</w:t>
            </w:r>
            <w:r w:rsidR="00B136C7" w:rsidRPr="00DF6115">
              <w:rPr>
                <w:rFonts w:ascii="Times New Roman" w:hAnsi="Times New Roman" w:cs="Times New Roman"/>
              </w:rPr>
              <w:t>2400.</w:t>
            </w:r>
            <w:r w:rsidR="00B136C7" w:rsidRPr="0081090A">
              <w:rPr>
                <w:rFonts w:ascii="Times New Roman" w:hAnsi="Times New Roman" w:cs="Times New Roman"/>
                <w:lang w:val="en-US"/>
              </w:rPr>
              <w:t>com</w:t>
            </w:r>
          </w:p>
        </w:tc>
      </w:tr>
      <w:tr w:rsidR="00B136C7" w:rsidRPr="00A80D64" w14:paraId="4DA8C8BC" w14:textId="77777777">
        <w:trPr>
          <w:trHeight w:val="219"/>
        </w:trPr>
        <w:tc>
          <w:tcPr>
            <w:tcW w:w="1165" w:type="dxa"/>
            <w:vMerge/>
          </w:tcPr>
          <w:p w14:paraId="55CC2FAB"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154D85B2"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5A0EB795"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Subject</w:t>
            </w:r>
          </w:p>
        </w:tc>
        <w:tc>
          <w:tcPr>
            <w:tcW w:w="4765" w:type="dxa"/>
          </w:tcPr>
          <w:p w14:paraId="01A5B8A2"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Instructions</w:t>
            </w:r>
          </w:p>
        </w:tc>
      </w:tr>
      <w:tr w:rsidR="00B136C7" w:rsidRPr="00A80D64" w14:paraId="5A402192" w14:textId="77777777">
        <w:trPr>
          <w:trHeight w:val="219"/>
        </w:trPr>
        <w:tc>
          <w:tcPr>
            <w:tcW w:w="1165" w:type="dxa"/>
            <w:vMerge/>
          </w:tcPr>
          <w:p w14:paraId="5F29C2BE"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6020CE49"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6596A97F"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Body</w:t>
            </w:r>
          </w:p>
        </w:tc>
        <w:tc>
          <w:tcPr>
            <w:tcW w:w="4765" w:type="dxa"/>
          </w:tcPr>
          <w:p w14:paraId="5FF16B50"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J,</w:t>
            </w:r>
          </w:p>
          <w:p w14:paraId="4BAED7C5" w14:textId="77777777" w:rsidR="00B136C7" w:rsidRPr="0081090A" w:rsidRDefault="00B136C7">
            <w:pPr>
              <w:pStyle w:val="HTMLPreformatted"/>
              <w:rPr>
                <w:rFonts w:ascii="Times New Roman" w:hAnsi="Times New Roman" w:cs="Times New Roman"/>
                <w:lang w:val="en-US"/>
              </w:rPr>
            </w:pPr>
          </w:p>
          <w:p w14:paraId="0D987623"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 xml:space="preserve">Got the deposit.  The password to get the info is nitro. Use the steg </w:t>
            </w:r>
          </w:p>
          <w:p w14:paraId="2CF8E0D3"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program we talked about.  And don't forget to delete these emails.</w:t>
            </w:r>
          </w:p>
          <w:p w14:paraId="62D5DCC3" w14:textId="77777777" w:rsidR="00B136C7" w:rsidRPr="0081090A" w:rsidRDefault="00B136C7">
            <w:pPr>
              <w:pStyle w:val="HTMLPreformatted"/>
              <w:rPr>
                <w:rFonts w:ascii="Times New Roman" w:hAnsi="Times New Roman" w:cs="Times New Roman"/>
                <w:lang w:val="en-US"/>
              </w:rPr>
            </w:pPr>
          </w:p>
          <w:p w14:paraId="41830413" w14:textId="77777777" w:rsidR="00B136C7" w:rsidRPr="0081090A" w:rsidRDefault="00B136C7">
            <w:pPr>
              <w:pStyle w:val="HTMLPreformatted"/>
              <w:rPr>
                <w:rFonts w:ascii="Times New Roman" w:hAnsi="Times New Roman" w:cs="Times New Roman"/>
              </w:rPr>
            </w:pPr>
            <w:r w:rsidRPr="0081090A">
              <w:rPr>
                <w:rFonts w:ascii="Times New Roman" w:hAnsi="Times New Roman" w:cs="Times New Roman"/>
              </w:rPr>
              <w:t>C</w:t>
            </w:r>
          </w:p>
        </w:tc>
      </w:tr>
      <w:tr w:rsidR="00B136C7" w:rsidRPr="00A80D64" w14:paraId="16CA323B" w14:textId="77777777">
        <w:trPr>
          <w:trHeight w:hRule="exact" w:val="255"/>
        </w:trPr>
        <w:tc>
          <w:tcPr>
            <w:tcW w:w="1165" w:type="dxa"/>
            <w:vMerge/>
          </w:tcPr>
          <w:p w14:paraId="6954C19E"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shd w:val="clear" w:color="auto" w:fill="D9E2F3"/>
          </w:tcPr>
          <w:p w14:paraId="7394B398"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cPr>
          <w:p w14:paraId="2ABACF52"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4765" w:type="dxa"/>
            <w:shd w:val="clear" w:color="auto" w:fill="D9E2F3"/>
          </w:tcPr>
          <w:p w14:paraId="5BB0556E" w14:textId="77777777" w:rsidR="00B136C7" w:rsidRPr="0081090A" w:rsidRDefault="00B136C7">
            <w:pPr>
              <w:pStyle w:val="HTMLPreformatted"/>
              <w:rPr>
                <w:rFonts w:ascii="Times New Roman" w:hAnsi="Times New Roman" w:cs="Times New Roman"/>
                <w:lang w:val="en-US"/>
              </w:rPr>
            </w:pPr>
          </w:p>
        </w:tc>
      </w:tr>
      <w:tr w:rsidR="00B136C7" w:rsidRPr="00A80D64" w14:paraId="02C74B80" w14:textId="77777777">
        <w:trPr>
          <w:trHeight w:val="219"/>
        </w:trPr>
        <w:tc>
          <w:tcPr>
            <w:tcW w:w="1165" w:type="dxa"/>
            <w:vMerge/>
          </w:tcPr>
          <w:p w14:paraId="65F5D008"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val="restart"/>
          </w:tcPr>
          <w:p w14:paraId="223AB181"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2009-12-07 11:44:18 PST</w:t>
            </w:r>
          </w:p>
        </w:tc>
        <w:tc>
          <w:tcPr>
            <w:tcW w:w="1170" w:type="dxa"/>
            <w:shd w:val="clear" w:color="auto" w:fill="D9E2F3" w:themeFill="accent1" w:themeFillTint="33"/>
          </w:tcPr>
          <w:p w14:paraId="40B8593C"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Source</w:t>
            </w:r>
          </w:p>
        </w:tc>
        <w:tc>
          <w:tcPr>
            <w:tcW w:w="4765" w:type="dxa"/>
          </w:tcPr>
          <w:p w14:paraId="7B44358D"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[Sent]</w:t>
            </w:r>
          </w:p>
        </w:tc>
      </w:tr>
      <w:tr w:rsidR="00B136C7" w:rsidRPr="00A80D64" w14:paraId="2A2BBA17" w14:textId="77777777">
        <w:trPr>
          <w:trHeight w:val="219"/>
        </w:trPr>
        <w:tc>
          <w:tcPr>
            <w:tcW w:w="1165" w:type="dxa"/>
            <w:vMerge/>
          </w:tcPr>
          <w:p w14:paraId="32A828EB"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78369AC8"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61DCF293"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 xml:space="preserve">From </w:t>
            </w:r>
            <w:r w:rsidRPr="00A80D64">
              <w:rPr>
                <w:rFonts w:ascii="Times New Roman" w:hAnsi="Times New Roman" w:cs="Times New Roman"/>
                <w:sz w:val="20"/>
                <w:szCs w:val="20"/>
              </w:rPr>
              <w:sym w:font="Wingdings" w:char="F0E0"/>
            </w:r>
            <w:r w:rsidRPr="00A80D64">
              <w:rPr>
                <w:rFonts w:ascii="Times New Roman" w:hAnsi="Times New Roman" w:cs="Times New Roman"/>
                <w:sz w:val="20"/>
                <w:szCs w:val="20"/>
              </w:rPr>
              <w:t xml:space="preserve"> To</w:t>
            </w:r>
          </w:p>
        </w:tc>
        <w:tc>
          <w:tcPr>
            <w:tcW w:w="4765" w:type="dxa"/>
          </w:tcPr>
          <w:p w14:paraId="7452DE6C" w14:textId="77777777" w:rsidR="00B136C7" w:rsidRPr="00DF6115" w:rsidRDefault="00000000">
            <w:pPr>
              <w:pStyle w:val="HTMLPreformatted"/>
              <w:rPr>
                <w:rFonts w:ascii="Times New Roman" w:hAnsi="Times New Roman" w:cs="Times New Roman"/>
              </w:rPr>
            </w:pPr>
            <w:hyperlink r:id="rId91" w:history="1">
              <w:r w:rsidR="00B136C7" w:rsidRPr="0081090A">
                <w:rPr>
                  <w:rStyle w:val="Hyperlink"/>
                  <w:rFonts w:ascii="Times New Roman" w:eastAsiaTheme="majorEastAsia" w:hAnsi="Times New Roman" w:cs="Times New Roman"/>
                  <w:lang w:val="en-US"/>
                </w:rPr>
                <w:t>charlie</w:t>
              </w:r>
              <w:r w:rsidR="00B136C7" w:rsidRPr="00DF6115">
                <w:rPr>
                  <w:rStyle w:val="Hyperlink"/>
                  <w:rFonts w:ascii="Times New Roman" w:eastAsiaTheme="majorEastAsia" w:hAnsi="Times New Roman" w:cs="Times New Roman"/>
                </w:rPr>
                <w:t>@</w:t>
              </w:r>
              <w:r w:rsidR="00B136C7" w:rsidRPr="0081090A">
                <w:rPr>
                  <w:rStyle w:val="Hyperlink"/>
                  <w:rFonts w:ascii="Times New Roman" w:eastAsiaTheme="majorEastAsia" w:hAnsi="Times New Roman" w:cs="Times New Roman"/>
                  <w:lang w:val="en-US"/>
                </w:rPr>
                <w:t>m</w:t>
              </w:r>
              <w:r w:rsidR="00B136C7" w:rsidRPr="00DF6115">
                <w:rPr>
                  <w:rStyle w:val="Hyperlink"/>
                  <w:rFonts w:ascii="Times New Roman" w:eastAsiaTheme="majorEastAsia" w:hAnsi="Times New Roman" w:cs="Times New Roman"/>
                </w:rPr>
                <w:t>57.</w:t>
              </w:r>
              <w:r w:rsidR="00B136C7" w:rsidRPr="0081090A">
                <w:rPr>
                  <w:rStyle w:val="Hyperlink"/>
                  <w:rFonts w:ascii="Times New Roman" w:eastAsiaTheme="majorEastAsia" w:hAnsi="Times New Roman" w:cs="Times New Roman"/>
                  <w:lang w:val="en-US"/>
                </w:rPr>
                <w:t>biz</w:t>
              </w:r>
            </w:hyperlink>
            <w:r w:rsidR="00B136C7" w:rsidRPr="00DF6115">
              <w:rPr>
                <w:rFonts w:ascii="Times New Roman" w:hAnsi="Times New Roman" w:cs="Times New Roman"/>
              </w:rPr>
              <w:t xml:space="preserve"> </w:t>
            </w:r>
            <w:r w:rsidR="00B136C7" w:rsidRPr="0081090A">
              <w:rPr>
                <w:rFonts w:ascii="Times New Roman" w:hAnsi="Times New Roman" w:cs="Times New Roman"/>
              </w:rPr>
              <w:sym w:font="Wingdings" w:char="F0E0"/>
            </w:r>
            <w:r w:rsidR="00B136C7" w:rsidRPr="00DF6115">
              <w:rPr>
                <w:rFonts w:ascii="Times New Roman" w:hAnsi="Times New Roman" w:cs="Times New Roman"/>
              </w:rPr>
              <w:t xml:space="preserve"> </w:t>
            </w:r>
            <w:r w:rsidR="00B136C7" w:rsidRPr="0081090A">
              <w:rPr>
                <w:rFonts w:ascii="Times New Roman" w:hAnsi="Times New Roman" w:cs="Times New Roman"/>
                <w:lang w:val="en-US"/>
              </w:rPr>
              <w:t>andy</w:t>
            </w:r>
            <w:r w:rsidR="00B136C7" w:rsidRPr="00DF6115">
              <w:rPr>
                <w:rFonts w:ascii="Times New Roman" w:hAnsi="Times New Roman" w:cs="Times New Roman"/>
              </w:rPr>
              <w:t>@</w:t>
            </w:r>
            <w:r w:rsidR="00B136C7" w:rsidRPr="0081090A">
              <w:rPr>
                <w:rFonts w:ascii="Times New Roman" w:hAnsi="Times New Roman" w:cs="Times New Roman"/>
                <w:lang w:val="en-US"/>
              </w:rPr>
              <w:t>swexpert</w:t>
            </w:r>
            <w:r w:rsidR="00B136C7" w:rsidRPr="00DF6115">
              <w:rPr>
                <w:rFonts w:ascii="Times New Roman" w:hAnsi="Times New Roman" w:cs="Times New Roman"/>
              </w:rPr>
              <w:t>.</w:t>
            </w:r>
            <w:r w:rsidR="00B136C7" w:rsidRPr="0081090A">
              <w:rPr>
                <w:rFonts w:ascii="Times New Roman" w:hAnsi="Times New Roman" w:cs="Times New Roman"/>
                <w:lang w:val="en-US"/>
              </w:rPr>
              <w:t>com</w:t>
            </w:r>
          </w:p>
        </w:tc>
      </w:tr>
      <w:tr w:rsidR="00B136C7" w:rsidRPr="00A80D64" w14:paraId="6E432E94" w14:textId="77777777">
        <w:trPr>
          <w:trHeight w:val="219"/>
        </w:trPr>
        <w:tc>
          <w:tcPr>
            <w:tcW w:w="1165" w:type="dxa"/>
            <w:vMerge/>
          </w:tcPr>
          <w:p w14:paraId="6A8ECAB6"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03039777"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3BD6608F"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Subject</w:t>
            </w:r>
          </w:p>
        </w:tc>
        <w:tc>
          <w:tcPr>
            <w:tcW w:w="4765" w:type="dxa"/>
          </w:tcPr>
          <w:p w14:paraId="2A432DDD"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Picture</w:t>
            </w:r>
          </w:p>
        </w:tc>
      </w:tr>
      <w:tr w:rsidR="00B136C7" w:rsidRPr="00A80D64" w14:paraId="2198E597" w14:textId="77777777">
        <w:trPr>
          <w:trHeight w:val="219"/>
        </w:trPr>
        <w:tc>
          <w:tcPr>
            <w:tcW w:w="1165" w:type="dxa"/>
            <w:vMerge/>
          </w:tcPr>
          <w:p w14:paraId="225EE5EB"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2DA72F7B"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01D543A0"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Body</w:t>
            </w:r>
          </w:p>
        </w:tc>
        <w:tc>
          <w:tcPr>
            <w:tcW w:w="4765" w:type="dxa"/>
          </w:tcPr>
          <w:p w14:paraId="6D8FFE9B"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Andy,</w:t>
            </w:r>
          </w:p>
          <w:p w14:paraId="482763F7" w14:textId="77777777" w:rsidR="00B136C7" w:rsidRPr="0081090A" w:rsidRDefault="00B136C7">
            <w:pPr>
              <w:pStyle w:val="HTMLPreformatted"/>
              <w:rPr>
                <w:rFonts w:ascii="Times New Roman" w:hAnsi="Times New Roman" w:cs="Times New Roman"/>
                <w:lang w:val="en-US"/>
              </w:rPr>
            </w:pPr>
          </w:p>
          <w:p w14:paraId="2A32DB9D"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Here's the picture I promised...  Make sure you delete this.</w:t>
            </w:r>
          </w:p>
          <w:p w14:paraId="7C1FEA8D" w14:textId="77777777" w:rsidR="00B136C7" w:rsidRPr="0081090A" w:rsidRDefault="00B136C7">
            <w:pPr>
              <w:pStyle w:val="HTMLPreformatted"/>
              <w:rPr>
                <w:rFonts w:ascii="Times New Roman" w:hAnsi="Times New Roman" w:cs="Times New Roman"/>
                <w:lang w:val="en-US"/>
              </w:rPr>
            </w:pPr>
          </w:p>
          <w:p w14:paraId="6F761F3A" w14:textId="77777777" w:rsidR="00B136C7" w:rsidRPr="0081090A" w:rsidRDefault="00B136C7">
            <w:pPr>
              <w:pStyle w:val="HTMLPreformatted"/>
              <w:rPr>
                <w:rFonts w:ascii="Times New Roman" w:hAnsi="Times New Roman" w:cs="Times New Roman"/>
              </w:rPr>
            </w:pPr>
            <w:r w:rsidRPr="0081090A">
              <w:rPr>
                <w:rFonts w:ascii="Times New Roman" w:hAnsi="Times New Roman" w:cs="Times New Roman"/>
              </w:rPr>
              <w:t>C</w:t>
            </w:r>
          </w:p>
        </w:tc>
      </w:tr>
      <w:tr w:rsidR="00B136C7" w:rsidRPr="00A80D64" w14:paraId="34B597D1" w14:textId="77777777">
        <w:trPr>
          <w:trHeight w:hRule="exact" w:val="255"/>
        </w:trPr>
        <w:tc>
          <w:tcPr>
            <w:tcW w:w="1165" w:type="dxa"/>
            <w:vMerge/>
          </w:tcPr>
          <w:p w14:paraId="01AC8C87"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shd w:val="clear" w:color="auto" w:fill="D9E2F3"/>
          </w:tcPr>
          <w:p w14:paraId="5397D322"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cPr>
          <w:p w14:paraId="028BB31F"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4765" w:type="dxa"/>
            <w:shd w:val="clear" w:color="auto" w:fill="D9E2F3"/>
          </w:tcPr>
          <w:p w14:paraId="446368BB" w14:textId="77777777" w:rsidR="00B136C7" w:rsidRPr="0081090A" w:rsidRDefault="00B136C7">
            <w:pPr>
              <w:pStyle w:val="HTMLPreformatted"/>
              <w:rPr>
                <w:rFonts w:ascii="Times New Roman" w:hAnsi="Times New Roman" w:cs="Times New Roman"/>
                <w:lang w:val="en-US"/>
              </w:rPr>
            </w:pPr>
          </w:p>
        </w:tc>
      </w:tr>
      <w:tr w:rsidR="00B136C7" w:rsidRPr="00A80D64" w14:paraId="151E4A86" w14:textId="77777777">
        <w:trPr>
          <w:trHeight w:val="219"/>
        </w:trPr>
        <w:tc>
          <w:tcPr>
            <w:tcW w:w="1165" w:type="dxa"/>
            <w:vMerge/>
          </w:tcPr>
          <w:p w14:paraId="358DFB27"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val="restart"/>
          </w:tcPr>
          <w:p w14:paraId="22E8D2EC"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2009-12-08 12:59:53 PST</w:t>
            </w:r>
          </w:p>
        </w:tc>
        <w:tc>
          <w:tcPr>
            <w:tcW w:w="1170" w:type="dxa"/>
            <w:shd w:val="clear" w:color="auto" w:fill="D9E2F3" w:themeFill="accent1" w:themeFillTint="33"/>
          </w:tcPr>
          <w:p w14:paraId="58F073B6"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Source</w:t>
            </w:r>
          </w:p>
        </w:tc>
        <w:tc>
          <w:tcPr>
            <w:tcW w:w="4765" w:type="dxa"/>
          </w:tcPr>
          <w:p w14:paraId="1B93EE01"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[Sent]</w:t>
            </w:r>
          </w:p>
        </w:tc>
      </w:tr>
      <w:tr w:rsidR="00B136C7" w:rsidRPr="00A80D64" w14:paraId="73D6148F" w14:textId="77777777">
        <w:trPr>
          <w:trHeight w:val="219"/>
        </w:trPr>
        <w:tc>
          <w:tcPr>
            <w:tcW w:w="1165" w:type="dxa"/>
            <w:vMerge/>
          </w:tcPr>
          <w:p w14:paraId="461DA5F6"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7A749971"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662F8467"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 xml:space="preserve">From </w:t>
            </w:r>
            <w:r w:rsidRPr="00A80D64">
              <w:rPr>
                <w:rFonts w:ascii="Times New Roman" w:hAnsi="Times New Roman" w:cs="Times New Roman"/>
                <w:sz w:val="20"/>
                <w:szCs w:val="20"/>
              </w:rPr>
              <w:sym w:font="Wingdings" w:char="F0E0"/>
            </w:r>
            <w:r w:rsidRPr="00A80D64">
              <w:rPr>
                <w:rFonts w:ascii="Times New Roman" w:hAnsi="Times New Roman" w:cs="Times New Roman"/>
                <w:sz w:val="20"/>
                <w:szCs w:val="20"/>
              </w:rPr>
              <w:t xml:space="preserve"> To</w:t>
            </w:r>
          </w:p>
        </w:tc>
        <w:tc>
          <w:tcPr>
            <w:tcW w:w="4765" w:type="dxa"/>
          </w:tcPr>
          <w:p w14:paraId="47F7431A" w14:textId="77777777" w:rsidR="00B136C7" w:rsidRPr="00DF6115" w:rsidRDefault="00000000">
            <w:pPr>
              <w:pStyle w:val="HTMLPreformatted"/>
              <w:rPr>
                <w:rFonts w:ascii="Times New Roman" w:hAnsi="Times New Roman" w:cs="Times New Roman"/>
              </w:rPr>
            </w:pPr>
            <w:hyperlink r:id="rId92" w:history="1">
              <w:r w:rsidR="00B136C7" w:rsidRPr="0081090A">
                <w:rPr>
                  <w:rStyle w:val="Hyperlink"/>
                  <w:rFonts w:ascii="Times New Roman" w:eastAsiaTheme="majorEastAsia" w:hAnsi="Times New Roman" w:cs="Times New Roman"/>
                  <w:lang w:val="en-US"/>
                </w:rPr>
                <w:t>charlie</w:t>
              </w:r>
              <w:r w:rsidR="00B136C7" w:rsidRPr="00DF6115">
                <w:rPr>
                  <w:rStyle w:val="Hyperlink"/>
                  <w:rFonts w:ascii="Times New Roman" w:eastAsiaTheme="majorEastAsia" w:hAnsi="Times New Roman" w:cs="Times New Roman"/>
                </w:rPr>
                <w:t>@</w:t>
              </w:r>
              <w:r w:rsidR="00B136C7" w:rsidRPr="0081090A">
                <w:rPr>
                  <w:rStyle w:val="Hyperlink"/>
                  <w:rFonts w:ascii="Times New Roman" w:eastAsiaTheme="majorEastAsia" w:hAnsi="Times New Roman" w:cs="Times New Roman"/>
                  <w:lang w:val="en-US"/>
                </w:rPr>
                <w:t>m</w:t>
              </w:r>
              <w:r w:rsidR="00B136C7" w:rsidRPr="00DF6115">
                <w:rPr>
                  <w:rStyle w:val="Hyperlink"/>
                  <w:rFonts w:ascii="Times New Roman" w:eastAsiaTheme="majorEastAsia" w:hAnsi="Times New Roman" w:cs="Times New Roman"/>
                </w:rPr>
                <w:t>57.</w:t>
              </w:r>
              <w:r w:rsidR="00B136C7" w:rsidRPr="0081090A">
                <w:rPr>
                  <w:rStyle w:val="Hyperlink"/>
                  <w:rFonts w:ascii="Times New Roman" w:eastAsiaTheme="majorEastAsia" w:hAnsi="Times New Roman" w:cs="Times New Roman"/>
                  <w:lang w:val="en-US"/>
                </w:rPr>
                <w:t>biz</w:t>
              </w:r>
            </w:hyperlink>
            <w:r w:rsidR="00B136C7" w:rsidRPr="00DF6115">
              <w:rPr>
                <w:rFonts w:ascii="Times New Roman" w:hAnsi="Times New Roman" w:cs="Times New Roman"/>
              </w:rPr>
              <w:t xml:space="preserve"> </w:t>
            </w:r>
            <w:r w:rsidR="00B136C7" w:rsidRPr="0081090A">
              <w:rPr>
                <w:rFonts w:ascii="Times New Roman" w:hAnsi="Times New Roman" w:cs="Times New Roman"/>
              </w:rPr>
              <w:sym w:font="Wingdings" w:char="F0E0"/>
            </w:r>
            <w:r w:rsidR="00B136C7" w:rsidRPr="00DF6115">
              <w:rPr>
                <w:rFonts w:ascii="Times New Roman" w:hAnsi="Times New Roman" w:cs="Times New Roman"/>
              </w:rPr>
              <w:t xml:space="preserve"> </w:t>
            </w:r>
            <w:r w:rsidR="00B136C7" w:rsidRPr="0081090A">
              <w:rPr>
                <w:rFonts w:ascii="Times New Roman" w:hAnsi="Times New Roman" w:cs="Times New Roman"/>
                <w:lang w:val="en-US"/>
              </w:rPr>
              <w:t>pat</w:t>
            </w:r>
            <w:r w:rsidR="00B136C7" w:rsidRPr="00DF6115">
              <w:rPr>
                <w:rFonts w:ascii="Times New Roman" w:hAnsi="Times New Roman" w:cs="Times New Roman"/>
              </w:rPr>
              <w:t>@</w:t>
            </w:r>
            <w:r w:rsidR="00B136C7" w:rsidRPr="0081090A">
              <w:rPr>
                <w:rFonts w:ascii="Times New Roman" w:hAnsi="Times New Roman" w:cs="Times New Roman"/>
                <w:lang w:val="en-US"/>
              </w:rPr>
              <w:t>m</w:t>
            </w:r>
            <w:r w:rsidR="00B136C7" w:rsidRPr="00DF6115">
              <w:rPr>
                <w:rFonts w:ascii="Times New Roman" w:hAnsi="Times New Roman" w:cs="Times New Roman"/>
              </w:rPr>
              <w:t>57.</w:t>
            </w:r>
            <w:r w:rsidR="00B136C7" w:rsidRPr="0081090A">
              <w:rPr>
                <w:rFonts w:ascii="Times New Roman" w:hAnsi="Times New Roman" w:cs="Times New Roman"/>
                <w:lang w:val="en-US"/>
              </w:rPr>
              <w:t>biz</w:t>
            </w:r>
          </w:p>
        </w:tc>
      </w:tr>
      <w:tr w:rsidR="00B136C7" w:rsidRPr="00A80D64" w14:paraId="71EFC9B3" w14:textId="77777777">
        <w:trPr>
          <w:trHeight w:val="219"/>
        </w:trPr>
        <w:tc>
          <w:tcPr>
            <w:tcW w:w="1165" w:type="dxa"/>
            <w:vMerge/>
          </w:tcPr>
          <w:p w14:paraId="76DFA32A"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7C836DC7"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59175E4F"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Subject</w:t>
            </w:r>
          </w:p>
        </w:tc>
        <w:tc>
          <w:tcPr>
            <w:tcW w:w="4765" w:type="dxa"/>
          </w:tcPr>
          <w:p w14:paraId="7089CFA4"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Vacation time</w:t>
            </w:r>
          </w:p>
        </w:tc>
      </w:tr>
      <w:tr w:rsidR="00B136C7" w:rsidRPr="00A80D64" w14:paraId="409F4846" w14:textId="77777777">
        <w:trPr>
          <w:trHeight w:val="219"/>
        </w:trPr>
        <w:tc>
          <w:tcPr>
            <w:tcW w:w="1165" w:type="dxa"/>
            <w:vMerge/>
          </w:tcPr>
          <w:p w14:paraId="1719D370"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54D12975"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77304910"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Body</w:t>
            </w:r>
          </w:p>
        </w:tc>
        <w:tc>
          <w:tcPr>
            <w:tcW w:w="4765" w:type="dxa"/>
          </w:tcPr>
          <w:p w14:paraId="126FE9AB"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Hey boss,</w:t>
            </w:r>
          </w:p>
          <w:p w14:paraId="6A640C87" w14:textId="77777777" w:rsidR="00B136C7" w:rsidRPr="0081090A" w:rsidRDefault="00B136C7">
            <w:pPr>
              <w:pStyle w:val="HTMLPreformatted"/>
              <w:rPr>
                <w:rFonts w:ascii="Times New Roman" w:hAnsi="Times New Roman" w:cs="Times New Roman"/>
                <w:lang w:val="en-US"/>
              </w:rPr>
            </w:pPr>
          </w:p>
          <w:p w14:paraId="1B4174DB"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 xml:space="preserve">I'm planning a little vacation with a friend, so I was wondering about </w:t>
            </w:r>
          </w:p>
          <w:p w14:paraId="392CB8EB"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 xml:space="preserve">when would be a good time to take 2 weeks off?  I was thinking of just </w:t>
            </w:r>
          </w:p>
          <w:p w14:paraId="03BEF487"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extending my Christmas holiday a little bit.  Are you OK with that?</w:t>
            </w:r>
          </w:p>
          <w:p w14:paraId="4FB79AC3" w14:textId="77777777" w:rsidR="00B136C7" w:rsidRPr="0081090A" w:rsidRDefault="00B136C7">
            <w:pPr>
              <w:pStyle w:val="HTMLPreformatted"/>
              <w:rPr>
                <w:rFonts w:ascii="Times New Roman" w:hAnsi="Times New Roman" w:cs="Times New Roman"/>
                <w:lang w:val="en-US"/>
              </w:rPr>
            </w:pPr>
          </w:p>
          <w:p w14:paraId="51B8FBC3" w14:textId="77777777" w:rsidR="00B136C7" w:rsidRPr="0081090A" w:rsidRDefault="00B136C7">
            <w:pPr>
              <w:pStyle w:val="HTMLPreformatted"/>
              <w:rPr>
                <w:rFonts w:ascii="Times New Roman" w:hAnsi="Times New Roman" w:cs="Times New Roman"/>
              </w:rPr>
            </w:pPr>
            <w:r w:rsidRPr="0081090A">
              <w:rPr>
                <w:rFonts w:ascii="Times New Roman" w:hAnsi="Times New Roman" w:cs="Times New Roman"/>
              </w:rPr>
              <w:t>Charlie</w:t>
            </w:r>
          </w:p>
        </w:tc>
      </w:tr>
      <w:tr w:rsidR="00B136C7" w:rsidRPr="00A80D64" w14:paraId="5A728AEE" w14:textId="77777777">
        <w:trPr>
          <w:trHeight w:hRule="exact" w:val="255"/>
        </w:trPr>
        <w:tc>
          <w:tcPr>
            <w:tcW w:w="1165" w:type="dxa"/>
            <w:vMerge/>
          </w:tcPr>
          <w:p w14:paraId="39A47681"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shd w:val="clear" w:color="auto" w:fill="D9E2F3"/>
          </w:tcPr>
          <w:p w14:paraId="7562FADE"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cPr>
          <w:p w14:paraId="713F05D7"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4765" w:type="dxa"/>
            <w:shd w:val="clear" w:color="auto" w:fill="D9E2F3"/>
          </w:tcPr>
          <w:p w14:paraId="19CFF83A" w14:textId="77777777" w:rsidR="00B136C7" w:rsidRPr="0081090A" w:rsidRDefault="00B136C7">
            <w:pPr>
              <w:pStyle w:val="HTMLPreformatted"/>
              <w:rPr>
                <w:rFonts w:ascii="Times New Roman" w:hAnsi="Times New Roman" w:cs="Times New Roman"/>
                <w:lang w:val="en-US"/>
              </w:rPr>
            </w:pPr>
          </w:p>
        </w:tc>
      </w:tr>
      <w:tr w:rsidR="00B136C7" w:rsidRPr="00A80D64" w14:paraId="1AF0AA8B" w14:textId="77777777">
        <w:trPr>
          <w:trHeight w:val="219"/>
        </w:trPr>
        <w:tc>
          <w:tcPr>
            <w:tcW w:w="1165" w:type="dxa"/>
            <w:vMerge/>
          </w:tcPr>
          <w:p w14:paraId="7748BFB3"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val="restart"/>
          </w:tcPr>
          <w:p w14:paraId="3CEF1DCE"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2009-12-08 14:18:17 PST</w:t>
            </w:r>
          </w:p>
        </w:tc>
        <w:tc>
          <w:tcPr>
            <w:tcW w:w="1170" w:type="dxa"/>
            <w:shd w:val="clear" w:color="auto" w:fill="D9E2F3" w:themeFill="accent1" w:themeFillTint="33"/>
          </w:tcPr>
          <w:p w14:paraId="3C573157"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Source</w:t>
            </w:r>
          </w:p>
        </w:tc>
        <w:tc>
          <w:tcPr>
            <w:tcW w:w="4765" w:type="dxa"/>
          </w:tcPr>
          <w:p w14:paraId="780CB7B6"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[Sent]</w:t>
            </w:r>
          </w:p>
        </w:tc>
      </w:tr>
      <w:tr w:rsidR="00B136C7" w:rsidRPr="00A80D64" w14:paraId="612489BA" w14:textId="77777777">
        <w:trPr>
          <w:trHeight w:val="219"/>
        </w:trPr>
        <w:tc>
          <w:tcPr>
            <w:tcW w:w="1165" w:type="dxa"/>
            <w:vMerge/>
          </w:tcPr>
          <w:p w14:paraId="1DCB5FDA"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1E29015E"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26263E74"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 xml:space="preserve">From </w:t>
            </w:r>
            <w:r w:rsidRPr="00A80D64">
              <w:rPr>
                <w:rFonts w:ascii="Times New Roman" w:hAnsi="Times New Roman" w:cs="Times New Roman"/>
                <w:sz w:val="20"/>
                <w:szCs w:val="20"/>
              </w:rPr>
              <w:sym w:font="Wingdings" w:char="F0E0"/>
            </w:r>
            <w:r w:rsidRPr="00A80D64">
              <w:rPr>
                <w:rFonts w:ascii="Times New Roman" w:hAnsi="Times New Roman" w:cs="Times New Roman"/>
                <w:sz w:val="20"/>
                <w:szCs w:val="20"/>
              </w:rPr>
              <w:t xml:space="preserve"> To</w:t>
            </w:r>
          </w:p>
        </w:tc>
        <w:tc>
          <w:tcPr>
            <w:tcW w:w="4765" w:type="dxa"/>
          </w:tcPr>
          <w:p w14:paraId="2436B0AC" w14:textId="77777777" w:rsidR="00B136C7" w:rsidRPr="00DF6115" w:rsidRDefault="00000000">
            <w:pPr>
              <w:pStyle w:val="HTMLPreformatted"/>
              <w:rPr>
                <w:rFonts w:ascii="Times New Roman" w:hAnsi="Times New Roman" w:cs="Times New Roman"/>
              </w:rPr>
            </w:pPr>
            <w:hyperlink r:id="rId93" w:history="1">
              <w:r w:rsidR="00B136C7" w:rsidRPr="0081090A">
                <w:rPr>
                  <w:rStyle w:val="Hyperlink"/>
                  <w:rFonts w:ascii="Times New Roman" w:eastAsiaTheme="majorEastAsia" w:hAnsi="Times New Roman" w:cs="Times New Roman"/>
                  <w:lang w:val="en-US"/>
                </w:rPr>
                <w:t>charlie</w:t>
              </w:r>
              <w:r w:rsidR="00B136C7" w:rsidRPr="00DF6115">
                <w:rPr>
                  <w:rStyle w:val="Hyperlink"/>
                  <w:rFonts w:ascii="Times New Roman" w:eastAsiaTheme="majorEastAsia" w:hAnsi="Times New Roman" w:cs="Times New Roman"/>
                </w:rPr>
                <w:t>@</w:t>
              </w:r>
              <w:r w:rsidR="00B136C7" w:rsidRPr="0081090A">
                <w:rPr>
                  <w:rStyle w:val="Hyperlink"/>
                  <w:rFonts w:ascii="Times New Roman" w:eastAsiaTheme="majorEastAsia" w:hAnsi="Times New Roman" w:cs="Times New Roman"/>
                  <w:lang w:val="en-US"/>
                </w:rPr>
                <w:t>m</w:t>
              </w:r>
              <w:r w:rsidR="00B136C7" w:rsidRPr="00DF6115">
                <w:rPr>
                  <w:rStyle w:val="Hyperlink"/>
                  <w:rFonts w:ascii="Times New Roman" w:eastAsiaTheme="majorEastAsia" w:hAnsi="Times New Roman" w:cs="Times New Roman"/>
                </w:rPr>
                <w:t>57.</w:t>
              </w:r>
              <w:r w:rsidR="00B136C7" w:rsidRPr="0081090A">
                <w:rPr>
                  <w:rStyle w:val="Hyperlink"/>
                  <w:rFonts w:ascii="Times New Roman" w:eastAsiaTheme="majorEastAsia" w:hAnsi="Times New Roman" w:cs="Times New Roman"/>
                  <w:lang w:val="en-US"/>
                </w:rPr>
                <w:t>biz</w:t>
              </w:r>
            </w:hyperlink>
            <w:r w:rsidR="00B136C7" w:rsidRPr="00DF6115">
              <w:rPr>
                <w:rFonts w:ascii="Times New Roman" w:hAnsi="Times New Roman" w:cs="Times New Roman"/>
              </w:rPr>
              <w:t xml:space="preserve"> </w:t>
            </w:r>
            <w:r w:rsidR="00B136C7" w:rsidRPr="0081090A">
              <w:rPr>
                <w:rFonts w:ascii="Times New Roman" w:hAnsi="Times New Roman" w:cs="Times New Roman"/>
              </w:rPr>
              <w:sym w:font="Wingdings" w:char="F0E0"/>
            </w:r>
            <w:r w:rsidR="00B136C7" w:rsidRPr="00DF6115">
              <w:rPr>
                <w:rFonts w:ascii="Times New Roman" w:hAnsi="Times New Roman" w:cs="Times New Roman"/>
              </w:rPr>
              <w:t xml:space="preserve"> </w:t>
            </w:r>
            <w:r w:rsidR="00B136C7" w:rsidRPr="0081090A">
              <w:rPr>
                <w:rFonts w:ascii="Times New Roman" w:hAnsi="Times New Roman" w:cs="Times New Roman"/>
                <w:lang w:val="en-US"/>
              </w:rPr>
              <w:t>rubinfritz</w:t>
            </w:r>
            <w:r w:rsidR="00B136C7" w:rsidRPr="00DF6115">
              <w:rPr>
                <w:rFonts w:ascii="Times New Roman" w:hAnsi="Times New Roman" w:cs="Times New Roman"/>
              </w:rPr>
              <w:t>31@</w:t>
            </w:r>
            <w:r w:rsidR="00B136C7" w:rsidRPr="0081090A">
              <w:rPr>
                <w:rFonts w:ascii="Times New Roman" w:hAnsi="Times New Roman" w:cs="Times New Roman"/>
                <w:lang w:val="en-US"/>
              </w:rPr>
              <w:t>mail</w:t>
            </w:r>
            <w:r w:rsidR="00B136C7" w:rsidRPr="00DF6115">
              <w:rPr>
                <w:rFonts w:ascii="Times New Roman" w:hAnsi="Times New Roman" w:cs="Times New Roman"/>
              </w:rPr>
              <w:t>.</w:t>
            </w:r>
            <w:r w:rsidR="00B136C7" w:rsidRPr="0081090A">
              <w:rPr>
                <w:rFonts w:ascii="Times New Roman" w:hAnsi="Times New Roman" w:cs="Times New Roman"/>
                <w:lang w:val="en-US"/>
              </w:rPr>
              <w:t>com</w:t>
            </w:r>
          </w:p>
        </w:tc>
      </w:tr>
      <w:tr w:rsidR="00B136C7" w:rsidRPr="00A80D64" w14:paraId="6E758614" w14:textId="77777777">
        <w:trPr>
          <w:trHeight w:val="219"/>
        </w:trPr>
        <w:tc>
          <w:tcPr>
            <w:tcW w:w="1165" w:type="dxa"/>
            <w:vMerge/>
          </w:tcPr>
          <w:p w14:paraId="51C49D34"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7ECFBEA9"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02D25362"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Subject</w:t>
            </w:r>
          </w:p>
        </w:tc>
        <w:tc>
          <w:tcPr>
            <w:tcW w:w="4765" w:type="dxa"/>
          </w:tcPr>
          <w:p w14:paraId="59D57EFD"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Hey</w:t>
            </w:r>
          </w:p>
        </w:tc>
      </w:tr>
      <w:tr w:rsidR="00B136C7" w:rsidRPr="00A80D64" w14:paraId="0EC839E3" w14:textId="77777777">
        <w:trPr>
          <w:trHeight w:val="219"/>
        </w:trPr>
        <w:tc>
          <w:tcPr>
            <w:tcW w:w="1165" w:type="dxa"/>
            <w:vMerge/>
          </w:tcPr>
          <w:p w14:paraId="2DA599C3"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4508A847"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782C8ED8"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Body</w:t>
            </w:r>
          </w:p>
        </w:tc>
        <w:tc>
          <w:tcPr>
            <w:tcW w:w="4765" w:type="dxa"/>
          </w:tcPr>
          <w:p w14:paraId="6070F99D"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Rub,</w:t>
            </w:r>
          </w:p>
          <w:p w14:paraId="6924F3B2" w14:textId="77777777" w:rsidR="00B136C7" w:rsidRPr="0081090A" w:rsidRDefault="00B136C7">
            <w:pPr>
              <w:pStyle w:val="HTMLPreformatted"/>
              <w:rPr>
                <w:rFonts w:ascii="Times New Roman" w:hAnsi="Times New Roman" w:cs="Times New Roman"/>
                <w:lang w:val="en-US"/>
              </w:rPr>
            </w:pPr>
          </w:p>
          <w:p w14:paraId="49A5D093"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 xml:space="preserve">You want to come test drive some cars with me later?  I'm going to the </w:t>
            </w:r>
          </w:p>
          <w:p w14:paraId="793F7A3B"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ferrari dealer first, but I think I'm going with the Shelby.</w:t>
            </w:r>
          </w:p>
          <w:p w14:paraId="134119AE" w14:textId="77777777" w:rsidR="00B136C7" w:rsidRPr="0081090A" w:rsidRDefault="00B136C7">
            <w:pPr>
              <w:pStyle w:val="HTMLPreformatted"/>
              <w:rPr>
                <w:rFonts w:ascii="Times New Roman" w:hAnsi="Times New Roman" w:cs="Times New Roman"/>
                <w:lang w:val="en-US"/>
              </w:rPr>
            </w:pPr>
          </w:p>
          <w:p w14:paraId="4382DF95" w14:textId="77777777" w:rsidR="00B136C7" w:rsidRPr="0081090A" w:rsidRDefault="00B136C7">
            <w:pPr>
              <w:pStyle w:val="HTMLPreformatted"/>
              <w:rPr>
                <w:rFonts w:ascii="Times New Roman" w:hAnsi="Times New Roman" w:cs="Times New Roman"/>
              </w:rPr>
            </w:pPr>
            <w:r w:rsidRPr="0081090A">
              <w:rPr>
                <w:rFonts w:ascii="Times New Roman" w:hAnsi="Times New Roman" w:cs="Times New Roman"/>
              </w:rPr>
              <w:t>Charlie</w:t>
            </w:r>
          </w:p>
        </w:tc>
      </w:tr>
      <w:tr w:rsidR="00B136C7" w:rsidRPr="00A80D64" w14:paraId="78C08476" w14:textId="77777777">
        <w:trPr>
          <w:trHeight w:hRule="exact" w:val="255"/>
        </w:trPr>
        <w:tc>
          <w:tcPr>
            <w:tcW w:w="1165" w:type="dxa"/>
            <w:vMerge/>
          </w:tcPr>
          <w:p w14:paraId="32617C61" w14:textId="77777777" w:rsidR="00B136C7" w:rsidRPr="00A80D64" w:rsidRDefault="00B136C7">
            <w:pPr>
              <w:pStyle w:val="ListParagraph"/>
              <w:tabs>
                <w:tab w:val="left" w:pos="1800"/>
              </w:tabs>
              <w:ind w:left="0"/>
              <w:jc w:val="both"/>
              <w:rPr>
                <w:rFonts w:ascii="Times New Roman" w:hAnsi="Times New Roman" w:cs="Times New Roman"/>
                <w:sz w:val="20"/>
                <w:szCs w:val="20"/>
              </w:rPr>
            </w:pPr>
            <w:bookmarkStart w:id="31" w:name="_Hlk136044598"/>
          </w:p>
        </w:tc>
        <w:tc>
          <w:tcPr>
            <w:tcW w:w="1530" w:type="dxa"/>
            <w:shd w:val="clear" w:color="auto" w:fill="D9E2F3"/>
          </w:tcPr>
          <w:p w14:paraId="60ED5094"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cPr>
          <w:p w14:paraId="0B393894"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4765" w:type="dxa"/>
            <w:shd w:val="clear" w:color="auto" w:fill="D9E2F3"/>
          </w:tcPr>
          <w:p w14:paraId="2D3C2E14" w14:textId="77777777" w:rsidR="00B136C7" w:rsidRPr="0081090A" w:rsidRDefault="00B136C7">
            <w:pPr>
              <w:pStyle w:val="HTMLPreformatted"/>
              <w:rPr>
                <w:rFonts w:ascii="Times New Roman" w:hAnsi="Times New Roman" w:cs="Times New Roman"/>
                <w:lang w:val="en-US"/>
              </w:rPr>
            </w:pPr>
          </w:p>
        </w:tc>
      </w:tr>
      <w:tr w:rsidR="00B136C7" w:rsidRPr="00A80D64" w14:paraId="075EE808" w14:textId="77777777">
        <w:trPr>
          <w:trHeight w:val="219"/>
        </w:trPr>
        <w:tc>
          <w:tcPr>
            <w:tcW w:w="1165" w:type="dxa"/>
            <w:vMerge/>
          </w:tcPr>
          <w:p w14:paraId="0CA6A2D9"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val="restart"/>
          </w:tcPr>
          <w:p w14:paraId="6FC21B99"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2009-12-10 09:37:52 PST</w:t>
            </w:r>
          </w:p>
        </w:tc>
        <w:tc>
          <w:tcPr>
            <w:tcW w:w="1170" w:type="dxa"/>
            <w:shd w:val="clear" w:color="auto" w:fill="D9E2F3" w:themeFill="accent1" w:themeFillTint="33"/>
          </w:tcPr>
          <w:p w14:paraId="04A9A257"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Source</w:t>
            </w:r>
          </w:p>
        </w:tc>
        <w:tc>
          <w:tcPr>
            <w:tcW w:w="4765" w:type="dxa"/>
          </w:tcPr>
          <w:p w14:paraId="7AC58A7D"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[Inbox]</w:t>
            </w:r>
          </w:p>
        </w:tc>
      </w:tr>
      <w:tr w:rsidR="00B136C7" w:rsidRPr="00A80D64" w14:paraId="356F4DF5" w14:textId="77777777">
        <w:trPr>
          <w:trHeight w:val="219"/>
        </w:trPr>
        <w:tc>
          <w:tcPr>
            <w:tcW w:w="1165" w:type="dxa"/>
            <w:vMerge/>
          </w:tcPr>
          <w:p w14:paraId="5EF82FE1"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7251B4AF"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438D97A2"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 xml:space="preserve">From </w:t>
            </w:r>
            <w:r w:rsidRPr="00A80D64">
              <w:rPr>
                <w:rFonts w:ascii="Times New Roman" w:hAnsi="Times New Roman" w:cs="Times New Roman"/>
                <w:sz w:val="20"/>
                <w:szCs w:val="20"/>
              </w:rPr>
              <w:sym w:font="Wingdings" w:char="F0E0"/>
            </w:r>
            <w:r w:rsidRPr="00A80D64">
              <w:rPr>
                <w:rFonts w:ascii="Times New Roman" w:hAnsi="Times New Roman" w:cs="Times New Roman"/>
                <w:sz w:val="20"/>
                <w:szCs w:val="20"/>
              </w:rPr>
              <w:t xml:space="preserve"> To</w:t>
            </w:r>
          </w:p>
        </w:tc>
        <w:tc>
          <w:tcPr>
            <w:tcW w:w="4765" w:type="dxa"/>
          </w:tcPr>
          <w:p w14:paraId="29FEF7A5" w14:textId="77777777" w:rsidR="00B136C7" w:rsidRPr="00DF6115" w:rsidRDefault="00000000">
            <w:pPr>
              <w:pStyle w:val="HTMLPreformatted"/>
              <w:rPr>
                <w:rFonts w:ascii="Times New Roman" w:hAnsi="Times New Roman" w:cs="Times New Roman"/>
              </w:rPr>
            </w:pPr>
            <w:hyperlink r:id="rId94" w:history="1">
              <w:r w:rsidR="00B136C7" w:rsidRPr="0081090A">
                <w:rPr>
                  <w:rStyle w:val="Hyperlink"/>
                  <w:rFonts w:ascii="Times New Roman" w:eastAsiaTheme="majorEastAsia" w:hAnsi="Times New Roman" w:cs="Times New Roman"/>
                  <w:lang w:val="en-US"/>
                </w:rPr>
                <w:t>rubinfritz</w:t>
              </w:r>
              <w:r w:rsidR="00B136C7" w:rsidRPr="00DF6115">
                <w:rPr>
                  <w:rStyle w:val="Hyperlink"/>
                  <w:rFonts w:ascii="Times New Roman" w:eastAsiaTheme="majorEastAsia" w:hAnsi="Times New Roman" w:cs="Times New Roman"/>
                </w:rPr>
                <w:t>31@</w:t>
              </w:r>
              <w:r w:rsidR="00B136C7" w:rsidRPr="0081090A">
                <w:rPr>
                  <w:rStyle w:val="Hyperlink"/>
                  <w:rFonts w:ascii="Times New Roman" w:eastAsiaTheme="majorEastAsia" w:hAnsi="Times New Roman" w:cs="Times New Roman"/>
                  <w:lang w:val="en-US"/>
                </w:rPr>
                <w:t>mail</w:t>
              </w:r>
              <w:r w:rsidR="00B136C7" w:rsidRPr="00DF6115">
                <w:rPr>
                  <w:rStyle w:val="Hyperlink"/>
                  <w:rFonts w:ascii="Times New Roman" w:eastAsiaTheme="majorEastAsia" w:hAnsi="Times New Roman" w:cs="Times New Roman"/>
                </w:rPr>
                <w:t>.</w:t>
              </w:r>
              <w:r w:rsidR="00B136C7" w:rsidRPr="0081090A">
                <w:rPr>
                  <w:rStyle w:val="Hyperlink"/>
                  <w:rFonts w:ascii="Times New Roman" w:eastAsiaTheme="majorEastAsia" w:hAnsi="Times New Roman" w:cs="Times New Roman"/>
                  <w:lang w:val="en-US"/>
                </w:rPr>
                <w:t>com</w:t>
              </w:r>
            </w:hyperlink>
            <w:r w:rsidR="00B136C7" w:rsidRPr="00DF6115">
              <w:rPr>
                <w:rFonts w:ascii="Times New Roman" w:hAnsi="Times New Roman" w:cs="Times New Roman"/>
              </w:rPr>
              <w:t xml:space="preserve"> </w:t>
            </w:r>
            <w:r w:rsidR="00B136C7" w:rsidRPr="0081090A">
              <w:rPr>
                <w:rFonts w:ascii="Times New Roman" w:hAnsi="Times New Roman" w:cs="Times New Roman"/>
              </w:rPr>
              <w:sym w:font="Wingdings" w:char="F0E0"/>
            </w:r>
            <w:r w:rsidR="00B136C7" w:rsidRPr="00DF6115">
              <w:rPr>
                <w:rFonts w:ascii="Times New Roman" w:hAnsi="Times New Roman" w:cs="Times New Roman"/>
              </w:rPr>
              <w:t xml:space="preserve"> </w:t>
            </w:r>
            <w:hyperlink r:id="rId95" w:history="1">
              <w:r w:rsidR="00B136C7" w:rsidRPr="0081090A">
                <w:rPr>
                  <w:rStyle w:val="Hyperlink"/>
                  <w:rFonts w:ascii="Times New Roman" w:eastAsiaTheme="majorEastAsia" w:hAnsi="Times New Roman" w:cs="Times New Roman"/>
                  <w:lang w:val="en-US"/>
                </w:rPr>
                <w:t>charlie</w:t>
              </w:r>
              <w:r w:rsidR="00B136C7" w:rsidRPr="00DF6115">
                <w:rPr>
                  <w:rStyle w:val="Hyperlink"/>
                  <w:rFonts w:ascii="Times New Roman" w:eastAsiaTheme="majorEastAsia" w:hAnsi="Times New Roman" w:cs="Times New Roman"/>
                </w:rPr>
                <w:t>@</w:t>
              </w:r>
              <w:r w:rsidR="00B136C7" w:rsidRPr="0081090A">
                <w:rPr>
                  <w:rStyle w:val="Hyperlink"/>
                  <w:rFonts w:ascii="Times New Roman" w:eastAsiaTheme="majorEastAsia" w:hAnsi="Times New Roman" w:cs="Times New Roman"/>
                  <w:lang w:val="en-US"/>
                </w:rPr>
                <w:t>m</w:t>
              </w:r>
              <w:r w:rsidR="00B136C7" w:rsidRPr="00DF6115">
                <w:rPr>
                  <w:rStyle w:val="Hyperlink"/>
                  <w:rFonts w:ascii="Times New Roman" w:eastAsiaTheme="majorEastAsia" w:hAnsi="Times New Roman" w:cs="Times New Roman"/>
                </w:rPr>
                <w:t>57.</w:t>
              </w:r>
              <w:r w:rsidR="00B136C7" w:rsidRPr="0081090A">
                <w:rPr>
                  <w:rStyle w:val="Hyperlink"/>
                  <w:rFonts w:ascii="Times New Roman" w:eastAsiaTheme="majorEastAsia" w:hAnsi="Times New Roman" w:cs="Times New Roman"/>
                  <w:lang w:val="en-US"/>
                </w:rPr>
                <w:t>biz</w:t>
              </w:r>
            </w:hyperlink>
          </w:p>
        </w:tc>
      </w:tr>
      <w:tr w:rsidR="00B136C7" w:rsidRPr="00A80D64" w14:paraId="4ACDE431" w14:textId="77777777">
        <w:trPr>
          <w:trHeight w:val="219"/>
        </w:trPr>
        <w:tc>
          <w:tcPr>
            <w:tcW w:w="1165" w:type="dxa"/>
            <w:vMerge/>
          </w:tcPr>
          <w:p w14:paraId="0A0E81C1"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6994831B"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01769348"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Subject</w:t>
            </w:r>
          </w:p>
        </w:tc>
        <w:tc>
          <w:tcPr>
            <w:tcW w:w="4765" w:type="dxa"/>
          </w:tcPr>
          <w:p w14:paraId="3CFCD6EC"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When's it coming?</w:t>
            </w:r>
          </w:p>
        </w:tc>
      </w:tr>
      <w:tr w:rsidR="00B136C7" w:rsidRPr="00D270B1" w14:paraId="74BE5741" w14:textId="77777777">
        <w:trPr>
          <w:trHeight w:val="219"/>
        </w:trPr>
        <w:tc>
          <w:tcPr>
            <w:tcW w:w="1165" w:type="dxa"/>
            <w:vMerge/>
          </w:tcPr>
          <w:p w14:paraId="57B8038A"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496CB9DF"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6B2379B3"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Body</w:t>
            </w:r>
          </w:p>
        </w:tc>
        <w:tc>
          <w:tcPr>
            <w:tcW w:w="4765" w:type="dxa"/>
          </w:tcPr>
          <w:p w14:paraId="4B00B220"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color w:val="000000"/>
                <w:lang w:val="en-US"/>
              </w:rPr>
              <w:t>Charlie</w:t>
            </w:r>
            <w:r w:rsidRPr="0081090A">
              <w:rPr>
                <w:rFonts w:ascii="Times New Roman" w:hAnsi="Times New Roman" w:cs="Times New Roman"/>
                <w:color w:val="000000"/>
                <w:lang w:val="en-US"/>
              </w:rPr>
              <w:br/>
              <w:t>So when does the new car arrive?  That sucks that the dealer didn't have the one you wanted in stock.  I hope it isn't too long of a wait.</w:t>
            </w:r>
            <w:r w:rsidRPr="0081090A">
              <w:rPr>
                <w:rFonts w:ascii="Times New Roman" w:hAnsi="Times New Roman" w:cs="Times New Roman"/>
                <w:color w:val="000000"/>
                <w:lang w:val="en-US"/>
              </w:rPr>
              <w:br/>
            </w:r>
            <w:r w:rsidRPr="0081090A">
              <w:rPr>
                <w:rFonts w:ascii="Times New Roman" w:hAnsi="Times New Roman" w:cs="Times New Roman"/>
                <w:color w:val="000000"/>
                <w:lang w:val="en-US"/>
              </w:rPr>
              <w:br/>
              <w:t>Rub</w:t>
            </w:r>
          </w:p>
        </w:tc>
      </w:tr>
      <w:tr w:rsidR="00B136C7" w:rsidRPr="00D270B1" w14:paraId="5DECB8D9" w14:textId="77777777">
        <w:trPr>
          <w:trHeight w:hRule="exact" w:val="255"/>
        </w:trPr>
        <w:tc>
          <w:tcPr>
            <w:tcW w:w="1165" w:type="dxa"/>
            <w:vMerge/>
          </w:tcPr>
          <w:p w14:paraId="45264C74" w14:textId="77777777" w:rsidR="00B136C7" w:rsidRPr="00DF6115" w:rsidRDefault="00B136C7">
            <w:pPr>
              <w:pStyle w:val="ListParagraph"/>
              <w:tabs>
                <w:tab w:val="left" w:pos="1800"/>
              </w:tabs>
              <w:ind w:left="0"/>
              <w:jc w:val="both"/>
              <w:rPr>
                <w:rFonts w:ascii="Times New Roman" w:hAnsi="Times New Roman" w:cs="Times New Roman"/>
                <w:sz w:val="20"/>
                <w:szCs w:val="20"/>
                <w:lang w:val="en-US"/>
              </w:rPr>
            </w:pPr>
          </w:p>
        </w:tc>
        <w:tc>
          <w:tcPr>
            <w:tcW w:w="1530" w:type="dxa"/>
            <w:shd w:val="clear" w:color="auto" w:fill="D9E2F3"/>
          </w:tcPr>
          <w:p w14:paraId="694FD116" w14:textId="77777777" w:rsidR="00B136C7" w:rsidRPr="00DF6115" w:rsidRDefault="00B136C7">
            <w:pPr>
              <w:pStyle w:val="ListParagraph"/>
              <w:tabs>
                <w:tab w:val="left" w:pos="1800"/>
              </w:tabs>
              <w:ind w:left="0"/>
              <w:rPr>
                <w:rFonts w:ascii="Times New Roman" w:hAnsi="Times New Roman" w:cs="Times New Roman"/>
                <w:sz w:val="20"/>
                <w:szCs w:val="20"/>
                <w:lang w:val="en-US"/>
              </w:rPr>
            </w:pPr>
          </w:p>
        </w:tc>
        <w:tc>
          <w:tcPr>
            <w:tcW w:w="1170" w:type="dxa"/>
            <w:shd w:val="clear" w:color="auto" w:fill="D9E2F3"/>
          </w:tcPr>
          <w:p w14:paraId="361515C1" w14:textId="77777777" w:rsidR="00B136C7" w:rsidRPr="00DF6115" w:rsidRDefault="00B136C7">
            <w:pPr>
              <w:pStyle w:val="ListParagraph"/>
              <w:tabs>
                <w:tab w:val="left" w:pos="1800"/>
              </w:tabs>
              <w:ind w:left="0"/>
              <w:jc w:val="both"/>
              <w:rPr>
                <w:rFonts w:ascii="Times New Roman" w:hAnsi="Times New Roman" w:cs="Times New Roman"/>
                <w:sz w:val="20"/>
                <w:szCs w:val="20"/>
                <w:lang w:val="en-US"/>
              </w:rPr>
            </w:pPr>
          </w:p>
        </w:tc>
        <w:tc>
          <w:tcPr>
            <w:tcW w:w="4765" w:type="dxa"/>
            <w:shd w:val="clear" w:color="auto" w:fill="D9E2F3"/>
          </w:tcPr>
          <w:p w14:paraId="61F06201" w14:textId="77777777" w:rsidR="00B136C7" w:rsidRPr="0081090A" w:rsidRDefault="00B136C7">
            <w:pPr>
              <w:pStyle w:val="HTMLPreformatted"/>
              <w:rPr>
                <w:rFonts w:ascii="Times New Roman" w:hAnsi="Times New Roman" w:cs="Times New Roman"/>
                <w:lang w:val="en-US"/>
              </w:rPr>
            </w:pPr>
          </w:p>
        </w:tc>
      </w:tr>
      <w:tr w:rsidR="00B136C7" w:rsidRPr="00A80D64" w14:paraId="415DE2E2" w14:textId="77777777">
        <w:trPr>
          <w:trHeight w:val="219"/>
        </w:trPr>
        <w:tc>
          <w:tcPr>
            <w:tcW w:w="1165" w:type="dxa"/>
            <w:vMerge/>
          </w:tcPr>
          <w:p w14:paraId="5D7C39AB" w14:textId="77777777" w:rsidR="00B136C7" w:rsidRPr="00DF6115" w:rsidRDefault="00B136C7">
            <w:pPr>
              <w:pStyle w:val="ListParagraph"/>
              <w:tabs>
                <w:tab w:val="left" w:pos="1800"/>
              </w:tabs>
              <w:ind w:left="0"/>
              <w:jc w:val="both"/>
              <w:rPr>
                <w:rFonts w:ascii="Times New Roman" w:hAnsi="Times New Roman" w:cs="Times New Roman"/>
                <w:sz w:val="20"/>
                <w:szCs w:val="20"/>
                <w:lang w:val="en-US"/>
              </w:rPr>
            </w:pPr>
          </w:p>
        </w:tc>
        <w:tc>
          <w:tcPr>
            <w:tcW w:w="1530" w:type="dxa"/>
            <w:vMerge w:val="restart"/>
          </w:tcPr>
          <w:p w14:paraId="01BD30FD"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2009-12-10 14:18:21 PST</w:t>
            </w:r>
          </w:p>
        </w:tc>
        <w:tc>
          <w:tcPr>
            <w:tcW w:w="1170" w:type="dxa"/>
            <w:shd w:val="clear" w:color="auto" w:fill="D9E2F3" w:themeFill="accent1" w:themeFillTint="33"/>
          </w:tcPr>
          <w:p w14:paraId="520D018C"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Source</w:t>
            </w:r>
          </w:p>
        </w:tc>
        <w:tc>
          <w:tcPr>
            <w:tcW w:w="4765" w:type="dxa"/>
          </w:tcPr>
          <w:p w14:paraId="58013512"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[Sent]</w:t>
            </w:r>
          </w:p>
        </w:tc>
      </w:tr>
      <w:tr w:rsidR="00B136C7" w:rsidRPr="00A80D64" w14:paraId="2799561B" w14:textId="77777777">
        <w:trPr>
          <w:trHeight w:val="219"/>
        </w:trPr>
        <w:tc>
          <w:tcPr>
            <w:tcW w:w="1165" w:type="dxa"/>
            <w:vMerge/>
          </w:tcPr>
          <w:p w14:paraId="49D5CECB"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2A6B21A8"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6AF6F0B0"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 xml:space="preserve">From </w:t>
            </w:r>
            <w:r w:rsidRPr="00A80D64">
              <w:rPr>
                <w:rFonts w:ascii="Times New Roman" w:hAnsi="Times New Roman" w:cs="Times New Roman"/>
                <w:sz w:val="20"/>
                <w:szCs w:val="20"/>
              </w:rPr>
              <w:sym w:font="Wingdings" w:char="F0E0"/>
            </w:r>
            <w:r w:rsidRPr="00A80D64">
              <w:rPr>
                <w:rFonts w:ascii="Times New Roman" w:hAnsi="Times New Roman" w:cs="Times New Roman"/>
                <w:sz w:val="20"/>
                <w:szCs w:val="20"/>
              </w:rPr>
              <w:t xml:space="preserve"> To</w:t>
            </w:r>
          </w:p>
        </w:tc>
        <w:tc>
          <w:tcPr>
            <w:tcW w:w="4765" w:type="dxa"/>
          </w:tcPr>
          <w:p w14:paraId="1E7C74CB" w14:textId="77777777" w:rsidR="00B136C7" w:rsidRPr="00FF324B" w:rsidRDefault="00B136C7">
            <w:pPr>
              <w:pStyle w:val="HTMLPreformatted"/>
              <w:rPr>
                <w:rFonts w:ascii="Times New Roman" w:hAnsi="Times New Roman" w:cs="Times New Roman"/>
              </w:rPr>
            </w:pPr>
            <w:r w:rsidRPr="0081090A">
              <w:rPr>
                <w:rFonts w:ascii="Times New Roman" w:hAnsi="Times New Roman" w:cs="Times New Roman"/>
                <w:lang w:val="en-US"/>
              </w:rPr>
              <w:t>charlie</w:t>
            </w:r>
            <w:r w:rsidRPr="00FF324B">
              <w:rPr>
                <w:rFonts w:ascii="Times New Roman" w:hAnsi="Times New Roman" w:cs="Times New Roman"/>
              </w:rPr>
              <w:t>@</w:t>
            </w:r>
            <w:r w:rsidRPr="0081090A">
              <w:rPr>
                <w:rFonts w:ascii="Times New Roman" w:hAnsi="Times New Roman" w:cs="Times New Roman"/>
                <w:lang w:val="en-US"/>
              </w:rPr>
              <w:t>m</w:t>
            </w:r>
            <w:r w:rsidRPr="00FF324B">
              <w:rPr>
                <w:rFonts w:ascii="Times New Roman" w:hAnsi="Times New Roman" w:cs="Times New Roman"/>
              </w:rPr>
              <w:t>57.</w:t>
            </w:r>
            <w:r w:rsidRPr="0081090A">
              <w:rPr>
                <w:rFonts w:ascii="Times New Roman" w:hAnsi="Times New Roman" w:cs="Times New Roman"/>
                <w:lang w:val="en-US"/>
              </w:rPr>
              <w:t>biz</w:t>
            </w:r>
            <w:r w:rsidRPr="00FF324B">
              <w:rPr>
                <w:rFonts w:ascii="Times New Roman" w:hAnsi="Times New Roman" w:cs="Times New Roman"/>
              </w:rPr>
              <w:t xml:space="preserve"> </w:t>
            </w:r>
            <w:r w:rsidRPr="0081090A">
              <w:rPr>
                <w:rFonts w:ascii="Times New Roman" w:hAnsi="Times New Roman" w:cs="Times New Roman"/>
              </w:rPr>
              <w:sym w:font="Wingdings" w:char="F0E0"/>
            </w:r>
            <w:r w:rsidRPr="00FF324B">
              <w:rPr>
                <w:rFonts w:ascii="Times New Roman" w:hAnsi="Times New Roman" w:cs="Times New Roman"/>
              </w:rPr>
              <w:t xml:space="preserve"> </w:t>
            </w:r>
            <w:r w:rsidRPr="0081090A">
              <w:rPr>
                <w:rFonts w:ascii="Times New Roman" w:hAnsi="Times New Roman" w:cs="Times New Roman"/>
                <w:lang w:val="en-US"/>
              </w:rPr>
              <w:t>rubinfritz</w:t>
            </w:r>
            <w:r w:rsidRPr="00FF324B">
              <w:rPr>
                <w:rFonts w:ascii="Times New Roman" w:hAnsi="Times New Roman" w:cs="Times New Roman"/>
              </w:rPr>
              <w:t>31@</w:t>
            </w:r>
            <w:r w:rsidRPr="0081090A">
              <w:rPr>
                <w:rFonts w:ascii="Times New Roman" w:hAnsi="Times New Roman" w:cs="Times New Roman"/>
                <w:lang w:val="en-US"/>
              </w:rPr>
              <w:t>mail</w:t>
            </w:r>
            <w:r w:rsidRPr="00FF324B">
              <w:rPr>
                <w:rFonts w:ascii="Times New Roman" w:hAnsi="Times New Roman" w:cs="Times New Roman"/>
              </w:rPr>
              <w:t>.</w:t>
            </w:r>
            <w:r w:rsidRPr="0081090A">
              <w:rPr>
                <w:rFonts w:ascii="Times New Roman" w:hAnsi="Times New Roman" w:cs="Times New Roman"/>
                <w:lang w:val="en-US"/>
              </w:rPr>
              <w:t>com</w:t>
            </w:r>
          </w:p>
        </w:tc>
      </w:tr>
      <w:tr w:rsidR="00B136C7" w:rsidRPr="00A80D64" w14:paraId="0204E934" w14:textId="77777777">
        <w:trPr>
          <w:trHeight w:val="219"/>
        </w:trPr>
        <w:tc>
          <w:tcPr>
            <w:tcW w:w="1165" w:type="dxa"/>
            <w:vMerge/>
          </w:tcPr>
          <w:p w14:paraId="408912CA"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65A2A613"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2BCA06D0"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Subject</w:t>
            </w:r>
          </w:p>
        </w:tc>
        <w:tc>
          <w:tcPr>
            <w:tcW w:w="4765" w:type="dxa"/>
          </w:tcPr>
          <w:p w14:paraId="00742039"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Re: When's it coming?</w:t>
            </w:r>
          </w:p>
        </w:tc>
      </w:tr>
      <w:tr w:rsidR="00B136C7" w:rsidRPr="00A80D64" w14:paraId="57B89CE2" w14:textId="77777777">
        <w:trPr>
          <w:trHeight w:val="219"/>
        </w:trPr>
        <w:tc>
          <w:tcPr>
            <w:tcW w:w="1165" w:type="dxa"/>
            <w:vMerge/>
          </w:tcPr>
          <w:p w14:paraId="11730FBD"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062F8C35"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69227D78"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Body</w:t>
            </w:r>
          </w:p>
        </w:tc>
        <w:tc>
          <w:tcPr>
            <w:tcW w:w="4765" w:type="dxa"/>
          </w:tcPr>
          <w:p w14:paraId="6B344D3B"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 xml:space="preserve">They said it should take about two weeks.  Can't wait to take it for a </w:t>
            </w:r>
          </w:p>
          <w:p w14:paraId="5083B07E"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 xml:space="preserve">ride. </w:t>
            </w:r>
          </w:p>
          <w:p w14:paraId="6716A684" w14:textId="77777777" w:rsidR="00B136C7" w:rsidRPr="0081090A" w:rsidRDefault="00B136C7">
            <w:pPr>
              <w:pStyle w:val="HTMLPreformatted"/>
              <w:rPr>
                <w:rFonts w:ascii="Times New Roman" w:hAnsi="Times New Roman" w:cs="Times New Roman"/>
                <w:lang w:val="en-US"/>
              </w:rPr>
            </w:pPr>
          </w:p>
          <w:p w14:paraId="6AFF0080"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rubinfritz31@mail.com wrote:</w:t>
            </w:r>
          </w:p>
          <w:p w14:paraId="53C31394"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&gt; Charlie</w:t>
            </w:r>
          </w:p>
          <w:p w14:paraId="7DD2EFF3"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 xml:space="preserve">&gt; So when does the new car arrive?  That sucks that the dealer didn't </w:t>
            </w:r>
          </w:p>
          <w:p w14:paraId="204C3FA8"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&gt; have the one you wanted in stock.  I hope it isn't too long of a wait.</w:t>
            </w:r>
          </w:p>
          <w:p w14:paraId="2832C59B" w14:textId="77777777" w:rsidR="00B136C7" w:rsidRPr="0081090A" w:rsidRDefault="00B136C7">
            <w:pPr>
              <w:pStyle w:val="HTMLPreformatted"/>
              <w:rPr>
                <w:rFonts w:ascii="Times New Roman" w:hAnsi="Times New Roman" w:cs="Times New Roman"/>
              </w:rPr>
            </w:pPr>
            <w:r w:rsidRPr="0081090A">
              <w:rPr>
                <w:rFonts w:ascii="Times New Roman" w:hAnsi="Times New Roman" w:cs="Times New Roman"/>
              </w:rPr>
              <w:t>&gt;</w:t>
            </w:r>
          </w:p>
          <w:p w14:paraId="3ED3A047"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rPr>
              <w:t>&gt; Rub</w:t>
            </w:r>
          </w:p>
        </w:tc>
      </w:tr>
      <w:tr w:rsidR="00B136C7" w:rsidRPr="00A80D64" w14:paraId="192BFEA9" w14:textId="77777777">
        <w:trPr>
          <w:trHeight w:hRule="exact" w:val="255"/>
        </w:trPr>
        <w:tc>
          <w:tcPr>
            <w:tcW w:w="1165" w:type="dxa"/>
            <w:vMerge/>
          </w:tcPr>
          <w:p w14:paraId="606762D1"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shd w:val="clear" w:color="auto" w:fill="D9E2F3"/>
          </w:tcPr>
          <w:p w14:paraId="7946C829"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cPr>
          <w:p w14:paraId="2B79BDBD"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4765" w:type="dxa"/>
            <w:shd w:val="clear" w:color="auto" w:fill="D9E2F3"/>
          </w:tcPr>
          <w:p w14:paraId="7870C46A" w14:textId="77777777" w:rsidR="00B136C7" w:rsidRPr="0081090A" w:rsidRDefault="00B136C7">
            <w:pPr>
              <w:pStyle w:val="HTMLPreformatted"/>
              <w:rPr>
                <w:rFonts w:ascii="Times New Roman" w:hAnsi="Times New Roman" w:cs="Times New Roman"/>
                <w:lang w:val="en-US"/>
              </w:rPr>
            </w:pPr>
          </w:p>
        </w:tc>
      </w:tr>
      <w:tr w:rsidR="00B136C7" w:rsidRPr="00A80D64" w14:paraId="76966D44" w14:textId="77777777">
        <w:trPr>
          <w:trHeight w:val="219"/>
        </w:trPr>
        <w:tc>
          <w:tcPr>
            <w:tcW w:w="1165" w:type="dxa"/>
            <w:vMerge/>
          </w:tcPr>
          <w:p w14:paraId="47D55F74"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val="restart"/>
          </w:tcPr>
          <w:p w14:paraId="5FBBB89C"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2009-12-11 08:55:53 PST</w:t>
            </w:r>
          </w:p>
        </w:tc>
        <w:tc>
          <w:tcPr>
            <w:tcW w:w="1170" w:type="dxa"/>
            <w:shd w:val="clear" w:color="auto" w:fill="D9E2F3" w:themeFill="accent1" w:themeFillTint="33"/>
          </w:tcPr>
          <w:p w14:paraId="3FA61FD9"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Source</w:t>
            </w:r>
          </w:p>
        </w:tc>
        <w:tc>
          <w:tcPr>
            <w:tcW w:w="4765" w:type="dxa"/>
          </w:tcPr>
          <w:p w14:paraId="6320A63D" w14:textId="77777777" w:rsidR="00B136C7" w:rsidRPr="0081090A" w:rsidRDefault="00B136C7">
            <w:pPr>
              <w:pStyle w:val="HTMLPreformatted"/>
              <w:rPr>
                <w:rFonts w:ascii="Times New Roman" w:hAnsi="Times New Roman" w:cs="Times New Roman"/>
                <w:lang w:val="en-US"/>
              </w:rPr>
            </w:pPr>
            <w:r w:rsidRPr="0081090A">
              <w:rPr>
                <w:rFonts w:ascii="Times New Roman" w:hAnsi="Times New Roman" w:cs="Times New Roman"/>
                <w:lang w:val="en-US"/>
              </w:rPr>
              <w:t>[Inbox]</w:t>
            </w:r>
          </w:p>
        </w:tc>
      </w:tr>
      <w:tr w:rsidR="00B136C7" w:rsidRPr="00A80D64" w14:paraId="4644FBF2" w14:textId="77777777">
        <w:trPr>
          <w:trHeight w:val="219"/>
        </w:trPr>
        <w:tc>
          <w:tcPr>
            <w:tcW w:w="1165" w:type="dxa"/>
            <w:vMerge/>
          </w:tcPr>
          <w:p w14:paraId="03EAB441"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5E11E07A"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6EDD915E"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 xml:space="preserve">From </w:t>
            </w:r>
            <w:r w:rsidRPr="00A80D64">
              <w:rPr>
                <w:rFonts w:ascii="Times New Roman" w:hAnsi="Times New Roman" w:cs="Times New Roman"/>
                <w:sz w:val="20"/>
                <w:szCs w:val="20"/>
              </w:rPr>
              <w:sym w:font="Wingdings" w:char="F0E0"/>
            </w:r>
            <w:r w:rsidRPr="00A80D64">
              <w:rPr>
                <w:rFonts w:ascii="Times New Roman" w:hAnsi="Times New Roman" w:cs="Times New Roman"/>
                <w:sz w:val="20"/>
                <w:szCs w:val="20"/>
              </w:rPr>
              <w:t xml:space="preserve"> To</w:t>
            </w:r>
          </w:p>
        </w:tc>
        <w:tc>
          <w:tcPr>
            <w:tcW w:w="4765" w:type="dxa"/>
          </w:tcPr>
          <w:p w14:paraId="451EB650" w14:textId="77777777" w:rsidR="00B136C7" w:rsidRPr="00FF324B" w:rsidRDefault="00B136C7">
            <w:pPr>
              <w:pStyle w:val="HTMLPreformatted"/>
              <w:rPr>
                <w:rFonts w:ascii="Times New Roman" w:hAnsi="Times New Roman" w:cs="Times New Roman"/>
              </w:rPr>
            </w:pPr>
            <w:r w:rsidRPr="0081090A">
              <w:rPr>
                <w:rFonts w:ascii="Times New Roman" w:hAnsi="Times New Roman" w:cs="Times New Roman"/>
                <w:lang w:val="en-US"/>
              </w:rPr>
              <w:t>pat</w:t>
            </w:r>
            <w:r w:rsidRPr="00FF324B">
              <w:rPr>
                <w:rFonts w:ascii="Times New Roman" w:hAnsi="Times New Roman" w:cs="Times New Roman"/>
              </w:rPr>
              <w:t>@</w:t>
            </w:r>
            <w:r w:rsidRPr="0081090A">
              <w:rPr>
                <w:rFonts w:ascii="Times New Roman" w:hAnsi="Times New Roman" w:cs="Times New Roman"/>
                <w:lang w:val="en-US"/>
              </w:rPr>
              <w:t>m</w:t>
            </w:r>
            <w:r w:rsidRPr="00FF324B">
              <w:rPr>
                <w:rFonts w:ascii="Times New Roman" w:hAnsi="Times New Roman" w:cs="Times New Roman"/>
              </w:rPr>
              <w:t>57.</w:t>
            </w:r>
            <w:r w:rsidRPr="0081090A">
              <w:rPr>
                <w:rFonts w:ascii="Times New Roman" w:hAnsi="Times New Roman" w:cs="Times New Roman"/>
                <w:lang w:val="en-US"/>
              </w:rPr>
              <w:t>biz</w:t>
            </w:r>
            <w:r w:rsidRPr="00FF324B">
              <w:rPr>
                <w:rFonts w:ascii="Times New Roman" w:hAnsi="Times New Roman" w:cs="Times New Roman"/>
              </w:rPr>
              <w:t xml:space="preserve"> </w:t>
            </w:r>
            <w:r w:rsidRPr="0081090A">
              <w:rPr>
                <w:rFonts w:ascii="Times New Roman" w:hAnsi="Times New Roman" w:cs="Times New Roman"/>
              </w:rPr>
              <w:sym w:font="Wingdings" w:char="F0E0"/>
            </w:r>
            <w:r w:rsidRPr="00FF324B">
              <w:rPr>
                <w:rFonts w:ascii="Times New Roman" w:hAnsi="Times New Roman" w:cs="Times New Roman"/>
              </w:rPr>
              <w:t xml:space="preserve"> </w:t>
            </w:r>
            <w:r w:rsidRPr="0081090A">
              <w:rPr>
                <w:rFonts w:ascii="Times New Roman" w:hAnsi="Times New Roman" w:cs="Times New Roman"/>
                <w:lang w:val="en-US"/>
              </w:rPr>
              <w:t>terry</w:t>
            </w:r>
            <w:r w:rsidRPr="00FF324B">
              <w:rPr>
                <w:rFonts w:ascii="Times New Roman" w:hAnsi="Times New Roman" w:cs="Times New Roman"/>
              </w:rPr>
              <w:t>@</w:t>
            </w:r>
            <w:r w:rsidRPr="0081090A">
              <w:rPr>
                <w:rFonts w:ascii="Times New Roman" w:hAnsi="Times New Roman" w:cs="Times New Roman"/>
                <w:lang w:val="en-US"/>
              </w:rPr>
              <w:t>m</w:t>
            </w:r>
            <w:r w:rsidRPr="00FF324B">
              <w:rPr>
                <w:rFonts w:ascii="Times New Roman" w:hAnsi="Times New Roman" w:cs="Times New Roman"/>
              </w:rPr>
              <w:t>57.</w:t>
            </w:r>
            <w:r w:rsidRPr="0081090A">
              <w:rPr>
                <w:rFonts w:ascii="Times New Roman" w:hAnsi="Times New Roman" w:cs="Times New Roman"/>
                <w:lang w:val="en-US"/>
              </w:rPr>
              <w:t>biz</w:t>
            </w:r>
            <w:r w:rsidRPr="00FF324B">
              <w:rPr>
                <w:rFonts w:ascii="Times New Roman" w:hAnsi="Times New Roman" w:cs="Times New Roman"/>
              </w:rPr>
              <w:t xml:space="preserve">; </w:t>
            </w:r>
            <w:r w:rsidRPr="0081090A">
              <w:rPr>
                <w:rFonts w:ascii="Times New Roman" w:hAnsi="Times New Roman" w:cs="Times New Roman"/>
                <w:lang w:val="en-US"/>
              </w:rPr>
              <w:t>jo</w:t>
            </w:r>
            <w:r w:rsidRPr="00FF324B">
              <w:rPr>
                <w:rFonts w:ascii="Times New Roman" w:hAnsi="Times New Roman" w:cs="Times New Roman"/>
              </w:rPr>
              <w:t>@</w:t>
            </w:r>
            <w:r w:rsidRPr="0081090A">
              <w:rPr>
                <w:rFonts w:ascii="Times New Roman" w:hAnsi="Times New Roman" w:cs="Times New Roman"/>
                <w:lang w:val="en-US"/>
              </w:rPr>
              <w:t>m</w:t>
            </w:r>
            <w:r w:rsidRPr="00FF324B">
              <w:rPr>
                <w:rFonts w:ascii="Times New Roman" w:hAnsi="Times New Roman" w:cs="Times New Roman"/>
              </w:rPr>
              <w:t>57.</w:t>
            </w:r>
            <w:r w:rsidRPr="0081090A">
              <w:rPr>
                <w:rFonts w:ascii="Times New Roman" w:hAnsi="Times New Roman" w:cs="Times New Roman"/>
                <w:lang w:val="en-US"/>
              </w:rPr>
              <w:t>biz</w:t>
            </w:r>
            <w:r w:rsidRPr="00FF324B">
              <w:rPr>
                <w:rFonts w:ascii="Times New Roman" w:hAnsi="Times New Roman" w:cs="Times New Roman"/>
              </w:rPr>
              <w:t xml:space="preserve">; </w:t>
            </w:r>
            <w:r w:rsidRPr="0081090A">
              <w:rPr>
                <w:rFonts w:ascii="Times New Roman" w:hAnsi="Times New Roman" w:cs="Times New Roman"/>
                <w:lang w:val="en-US"/>
              </w:rPr>
              <w:t>charlie</w:t>
            </w:r>
            <w:r w:rsidRPr="00FF324B">
              <w:rPr>
                <w:rFonts w:ascii="Times New Roman" w:hAnsi="Times New Roman" w:cs="Times New Roman"/>
              </w:rPr>
              <w:t>@</w:t>
            </w:r>
            <w:r w:rsidRPr="0081090A">
              <w:rPr>
                <w:rFonts w:ascii="Times New Roman" w:hAnsi="Times New Roman" w:cs="Times New Roman"/>
                <w:lang w:val="en-US"/>
              </w:rPr>
              <w:t>m</w:t>
            </w:r>
            <w:r w:rsidRPr="00FF324B">
              <w:rPr>
                <w:rFonts w:ascii="Times New Roman" w:hAnsi="Times New Roman" w:cs="Times New Roman"/>
              </w:rPr>
              <w:t>57.</w:t>
            </w:r>
            <w:r w:rsidRPr="0081090A">
              <w:rPr>
                <w:rFonts w:ascii="Times New Roman" w:hAnsi="Times New Roman" w:cs="Times New Roman"/>
                <w:lang w:val="en-US"/>
              </w:rPr>
              <w:t>biz</w:t>
            </w:r>
          </w:p>
        </w:tc>
      </w:tr>
      <w:tr w:rsidR="00B136C7" w:rsidRPr="00A80D64" w14:paraId="409AE424" w14:textId="77777777">
        <w:trPr>
          <w:trHeight w:val="219"/>
        </w:trPr>
        <w:tc>
          <w:tcPr>
            <w:tcW w:w="1165" w:type="dxa"/>
            <w:vMerge/>
          </w:tcPr>
          <w:p w14:paraId="5F82476E"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23FB42F8"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7944EF2B"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Subject</w:t>
            </w:r>
          </w:p>
        </w:tc>
        <w:tc>
          <w:tcPr>
            <w:tcW w:w="4765" w:type="dxa"/>
          </w:tcPr>
          <w:p w14:paraId="649844F9" w14:textId="77777777" w:rsidR="00B136C7" w:rsidRPr="0081090A" w:rsidRDefault="00B136C7">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342"/>
              </w:tabs>
              <w:rPr>
                <w:rFonts w:ascii="Times New Roman" w:hAnsi="Times New Roman" w:cs="Times New Roman"/>
                <w:lang w:val="en-US"/>
              </w:rPr>
            </w:pPr>
            <w:r w:rsidRPr="0081090A">
              <w:rPr>
                <w:rFonts w:ascii="Times New Roman" w:hAnsi="Times New Roman" w:cs="Times New Roman"/>
                <w:lang w:val="en-US"/>
              </w:rPr>
              <w:t>Important Meeting</w:t>
            </w:r>
          </w:p>
        </w:tc>
      </w:tr>
      <w:tr w:rsidR="00B136C7" w:rsidRPr="00A80D64" w14:paraId="4CF64CDE" w14:textId="77777777">
        <w:trPr>
          <w:trHeight w:val="219"/>
        </w:trPr>
        <w:tc>
          <w:tcPr>
            <w:tcW w:w="1165" w:type="dxa"/>
            <w:vMerge/>
          </w:tcPr>
          <w:p w14:paraId="112F1132"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530" w:type="dxa"/>
            <w:vMerge/>
          </w:tcPr>
          <w:p w14:paraId="55B37604"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70" w:type="dxa"/>
            <w:shd w:val="clear" w:color="auto" w:fill="D9E2F3" w:themeFill="accent1" w:themeFillTint="33"/>
          </w:tcPr>
          <w:p w14:paraId="60C362E6"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Body</w:t>
            </w:r>
          </w:p>
        </w:tc>
        <w:tc>
          <w:tcPr>
            <w:tcW w:w="4765" w:type="dxa"/>
          </w:tcPr>
          <w:p w14:paraId="42B5FD87" w14:textId="77777777" w:rsidR="00B136C7" w:rsidRPr="00A80D64" w:rsidRDefault="00B136C7">
            <w:pPr>
              <w:shd w:val="clear" w:color="auto" w:fill="FFFFFF"/>
              <w:rPr>
                <w:rFonts w:ascii="Times New Roman" w:eastAsia="Times New Roman" w:hAnsi="Times New Roman" w:cs="Times New Roman"/>
                <w:color w:val="000000"/>
                <w:sz w:val="20"/>
                <w:szCs w:val="20"/>
                <w:lang w:val="en-US" w:eastAsia="el-GR"/>
              </w:rPr>
            </w:pPr>
            <w:r w:rsidRPr="00A80D64">
              <w:rPr>
                <w:rFonts w:ascii="Times New Roman" w:eastAsia="Times New Roman" w:hAnsi="Times New Roman" w:cs="Times New Roman"/>
                <w:color w:val="000000"/>
                <w:sz w:val="20"/>
                <w:szCs w:val="20"/>
                <w:lang w:val="en-US" w:eastAsia="el-GR"/>
              </w:rPr>
              <w:t>Team,</w:t>
            </w:r>
          </w:p>
          <w:p w14:paraId="5ACBF411" w14:textId="77777777" w:rsidR="00B136C7" w:rsidRPr="00A80D64" w:rsidRDefault="00B136C7">
            <w:pPr>
              <w:shd w:val="clear" w:color="auto" w:fill="FFFFFF"/>
              <w:rPr>
                <w:rFonts w:ascii="Times New Roman" w:eastAsia="Times New Roman" w:hAnsi="Times New Roman" w:cs="Times New Roman"/>
                <w:color w:val="000000"/>
                <w:sz w:val="20"/>
                <w:szCs w:val="20"/>
                <w:lang w:val="en-US" w:eastAsia="el-GR"/>
              </w:rPr>
            </w:pPr>
            <w:r w:rsidRPr="00A80D64">
              <w:rPr>
                <w:rFonts w:ascii="Times New Roman" w:eastAsia="Times New Roman" w:hAnsi="Times New Roman" w:cs="Times New Roman"/>
                <w:color w:val="000000"/>
                <w:sz w:val="20"/>
                <w:szCs w:val="20"/>
                <w:lang w:val="en-US" w:eastAsia="el-GR"/>
              </w:rPr>
              <w:t> </w:t>
            </w:r>
          </w:p>
          <w:p w14:paraId="5D5F09B7" w14:textId="77777777" w:rsidR="00B136C7" w:rsidRPr="00A80D64" w:rsidRDefault="00B136C7">
            <w:pPr>
              <w:shd w:val="clear" w:color="auto" w:fill="FFFFFF"/>
              <w:rPr>
                <w:rFonts w:ascii="Times New Roman" w:eastAsia="Times New Roman" w:hAnsi="Times New Roman" w:cs="Times New Roman"/>
                <w:color w:val="000000"/>
                <w:sz w:val="20"/>
                <w:szCs w:val="20"/>
                <w:lang w:val="en-US" w:eastAsia="el-GR"/>
              </w:rPr>
            </w:pPr>
            <w:r w:rsidRPr="00A80D64">
              <w:rPr>
                <w:rFonts w:ascii="Times New Roman" w:eastAsia="Times New Roman" w:hAnsi="Times New Roman" w:cs="Times New Roman"/>
                <w:color w:val="000000"/>
                <w:sz w:val="20"/>
                <w:szCs w:val="20"/>
                <w:lang w:val="en-US" w:eastAsia="el-GR"/>
              </w:rPr>
              <w:t>    we are going to have a meeting first thing this morning.  As soon as you get in please come in to the conference room.  I received a call yesterday from the Police - they are going to be here to talk to us.</w:t>
            </w:r>
          </w:p>
          <w:p w14:paraId="22048DA5" w14:textId="77777777" w:rsidR="00B136C7" w:rsidRPr="00A80D64" w:rsidRDefault="00B136C7">
            <w:pPr>
              <w:shd w:val="clear" w:color="auto" w:fill="FFFFFF"/>
              <w:rPr>
                <w:rFonts w:ascii="Times New Roman" w:eastAsia="Times New Roman" w:hAnsi="Times New Roman" w:cs="Times New Roman"/>
                <w:color w:val="000000"/>
                <w:sz w:val="20"/>
                <w:szCs w:val="20"/>
                <w:lang w:val="en-US" w:eastAsia="el-GR"/>
              </w:rPr>
            </w:pPr>
            <w:r w:rsidRPr="00A80D64">
              <w:rPr>
                <w:rFonts w:ascii="Times New Roman" w:eastAsia="Times New Roman" w:hAnsi="Times New Roman" w:cs="Times New Roman"/>
                <w:color w:val="000000"/>
                <w:sz w:val="20"/>
                <w:szCs w:val="20"/>
                <w:lang w:val="en-US" w:eastAsia="el-GR"/>
              </w:rPr>
              <w:t> </w:t>
            </w:r>
          </w:p>
          <w:p w14:paraId="23BAB674" w14:textId="77777777" w:rsidR="00B136C7" w:rsidRPr="0081090A" w:rsidRDefault="00B136C7">
            <w:pPr>
              <w:pStyle w:val="HTMLPreformatted"/>
              <w:rPr>
                <w:rFonts w:ascii="Times New Roman" w:hAnsi="Times New Roman" w:cs="Times New Roman"/>
              </w:rPr>
            </w:pPr>
            <w:r w:rsidRPr="0081090A">
              <w:rPr>
                <w:rFonts w:ascii="Times New Roman" w:hAnsi="Times New Roman" w:cs="Times New Roman"/>
                <w:color w:val="000000"/>
              </w:rPr>
              <w:t>Pat</w:t>
            </w:r>
          </w:p>
        </w:tc>
      </w:tr>
      <w:bookmarkEnd w:id="26"/>
      <w:bookmarkEnd w:id="27"/>
      <w:bookmarkEnd w:id="28"/>
      <w:bookmarkEnd w:id="29"/>
      <w:bookmarkEnd w:id="30"/>
      <w:bookmarkEnd w:id="31"/>
      <w:tr w:rsidR="00B136C7" w:rsidRPr="00BA054F" w14:paraId="6D33D9BF" w14:textId="77777777">
        <w:tc>
          <w:tcPr>
            <w:tcW w:w="1165" w:type="dxa"/>
          </w:tcPr>
          <w:p w14:paraId="1FEFBA7D"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Evidence Location</w:t>
            </w:r>
          </w:p>
        </w:tc>
        <w:tc>
          <w:tcPr>
            <w:tcW w:w="7465" w:type="dxa"/>
            <w:gridSpan w:val="3"/>
            <w:vAlign w:val="center"/>
          </w:tcPr>
          <w:p w14:paraId="4AD21F15" w14:textId="77777777" w:rsidR="00B136C7" w:rsidRPr="00A80D64" w:rsidRDefault="00B136C7">
            <w:pPr>
              <w:pStyle w:val="ListParagraph"/>
              <w:tabs>
                <w:tab w:val="left" w:pos="1800"/>
              </w:tabs>
              <w:ind w:left="0"/>
              <w:rPr>
                <w:rFonts w:ascii="Times New Roman" w:hAnsi="Times New Roman" w:cs="Times New Roman"/>
                <w:sz w:val="20"/>
                <w:szCs w:val="20"/>
                <w:lang w:val="en-US"/>
              </w:rPr>
            </w:pPr>
            <w:r w:rsidRPr="00A80D64">
              <w:rPr>
                <w:rFonts w:ascii="Times New Roman" w:hAnsi="Times New Roman" w:cs="Times New Roman"/>
                <w:sz w:val="20"/>
                <w:szCs w:val="20"/>
                <w:lang w:val="en-US"/>
              </w:rPr>
              <w:t>C:/Documents and Settings/Charlie/Application Data/Thunderbird/Profiles/4zy34x9h.default/</w:t>
            </w:r>
          </w:p>
          <w:p w14:paraId="79FF4204" w14:textId="77777777" w:rsidR="00B136C7" w:rsidRPr="00A80D64" w:rsidRDefault="00B136C7">
            <w:pPr>
              <w:pStyle w:val="ListParagraph"/>
              <w:tabs>
                <w:tab w:val="left" w:pos="1800"/>
              </w:tabs>
              <w:ind w:left="0"/>
              <w:rPr>
                <w:rFonts w:ascii="Times New Roman" w:hAnsi="Times New Roman" w:cs="Times New Roman"/>
                <w:sz w:val="20"/>
                <w:szCs w:val="20"/>
                <w:lang w:val="en-US"/>
              </w:rPr>
            </w:pPr>
            <w:r w:rsidRPr="00A80D64">
              <w:rPr>
                <w:rFonts w:ascii="Times New Roman" w:hAnsi="Times New Roman" w:cs="Times New Roman"/>
                <w:sz w:val="20"/>
                <w:szCs w:val="20"/>
                <w:lang w:val="en-US"/>
              </w:rPr>
              <w:t>/img_charlie-work-usb-2009-12-11.E01/vol_vol2/Email</w:t>
            </w:r>
          </w:p>
          <w:p w14:paraId="5094880A" w14:textId="77777777" w:rsidR="00B136C7" w:rsidRPr="00A80D64" w:rsidRDefault="00B136C7">
            <w:pPr>
              <w:pStyle w:val="ListParagraph"/>
              <w:tabs>
                <w:tab w:val="left" w:pos="1800"/>
              </w:tabs>
              <w:ind w:left="0"/>
              <w:rPr>
                <w:rFonts w:ascii="Times New Roman" w:hAnsi="Times New Roman" w:cs="Times New Roman"/>
                <w:sz w:val="20"/>
                <w:szCs w:val="20"/>
                <w:lang w:val="en-US"/>
              </w:rPr>
            </w:pPr>
          </w:p>
        </w:tc>
      </w:tr>
    </w:tbl>
    <w:p w14:paraId="793566B9" w14:textId="77777777" w:rsidR="00B136C7" w:rsidRPr="00665265" w:rsidRDefault="00B136C7" w:rsidP="00B136C7">
      <w:pPr>
        <w:pStyle w:val="ListParagraph"/>
        <w:tabs>
          <w:tab w:val="left" w:pos="1800"/>
        </w:tabs>
        <w:spacing w:line="360" w:lineRule="auto"/>
        <w:jc w:val="both"/>
        <w:rPr>
          <w:rFonts w:ascii="Times New Roman" w:hAnsi="Times New Roman" w:cs="Times New Roman"/>
          <w:sz w:val="20"/>
          <w:szCs w:val="20"/>
          <w:lang w:val="en-US"/>
        </w:rPr>
      </w:pPr>
    </w:p>
    <w:p w14:paraId="10B2CE9B" w14:textId="46F418B3" w:rsidR="00B136C7" w:rsidRPr="00665265" w:rsidRDefault="00B136C7" w:rsidP="00B136C7">
      <w:pPr>
        <w:rPr>
          <w:rFonts w:ascii="Times New Roman" w:hAnsi="Times New Roman" w:cs="Times New Roman"/>
          <w:sz w:val="20"/>
          <w:szCs w:val="20"/>
          <w:lang w:val="en-US"/>
        </w:rPr>
      </w:pPr>
    </w:p>
    <w:p w14:paraId="36ACCC7A" w14:textId="77777777" w:rsidR="00B136C7" w:rsidRPr="00A80D64" w:rsidRDefault="00B136C7" w:rsidP="00B136C7">
      <w:pPr>
        <w:pStyle w:val="Heading4"/>
        <w:keepNext w:val="0"/>
        <w:keepLines w:val="0"/>
        <w:numPr>
          <w:ilvl w:val="0"/>
          <w:numId w:val="16"/>
        </w:numPr>
        <w:tabs>
          <w:tab w:val="left" w:pos="1800"/>
        </w:tabs>
        <w:spacing w:before="0" w:line="360" w:lineRule="auto"/>
        <w:contextualSpacing/>
        <w:jc w:val="both"/>
        <w:rPr>
          <w:rFonts w:ascii="Times New Roman" w:hAnsi="Times New Roman" w:cs="Times New Roman"/>
          <w:sz w:val="20"/>
          <w:szCs w:val="20"/>
          <w:lang w:val="en-US"/>
        </w:rPr>
      </w:pPr>
      <w:r w:rsidRPr="00A80D64">
        <w:rPr>
          <w:rFonts w:ascii="Times New Roman" w:hAnsi="Times New Roman" w:cs="Times New Roman"/>
          <w:sz w:val="20"/>
          <w:szCs w:val="20"/>
          <w:lang w:val="en-US"/>
        </w:rPr>
        <w:t>List external storage devices attached to PC.</w:t>
      </w:r>
    </w:p>
    <w:tbl>
      <w:tblPr>
        <w:tblStyle w:val="TableGrid"/>
        <w:tblW w:w="8630" w:type="dxa"/>
        <w:tblInd w:w="720" w:type="dxa"/>
        <w:tblLayout w:type="fixed"/>
        <w:tblLook w:val="04A0" w:firstRow="1" w:lastRow="0" w:firstColumn="1" w:lastColumn="0" w:noHBand="0" w:noVBand="1"/>
      </w:tblPr>
      <w:tblGrid>
        <w:gridCol w:w="1575"/>
        <w:gridCol w:w="1363"/>
        <w:gridCol w:w="1206"/>
        <w:gridCol w:w="1864"/>
        <w:gridCol w:w="1311"/>
        <w:gridCol w:w="1311"/>
      </w:tblGrid>
      <w:tr w:rsidR="00B136C7" w:rsidRPr="00D270B1" w14:paraId="3F275EB7" w14:textId="77777777">
        <w:trPr>
          <w:trHeight w:val="25"/>
        </w:trPr>
        <w:tc>
          <w:tcPr>
            <w:tcW w:w="1575" w:type="dxa"/>
            <w:vMerge w:val="restart"/>
          </w:tcPr>
          <w:p w14:paraId="1E2D38B1"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lastRenderedPageBreak/>
              <w:t>Possible Answer</w:t>
            </w:r>
          </w:p>
        </w:tc>
        <w:tc>
          <w:tcPr>
            <w:tcW w:w="1363" w:type="dxa"/>
            <w:shd w:val="clear" w:color="auto" w:fill="FFE599" w:themeFill="accent4" w:themeFillTint="66"/>
          </w:tcPr>
          <w:p w14:paraId="47E4A602"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Device Name</w:t>
            </w:r>
          </w:p>
        </w:tc>
        <w:tc>
          <w:tcPr>
            <w:tcW w:w="1206" w:type="dxa"/>
            <w:shd w:val="clear" w:color="auto" w:fill="FFE599" w:themeFill="accent4" w:themeFillTint="66"/>
          </w:tcPr>
          <w:p w14:paraId="29C16E0C"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Volume Name (GUID)</w:t>
            </w:r>
          </w:p>
        </w:tc>
        <w:tc>
          <w:tcPr>
            <w:tcW w:w="1864" w:type="dxa"/>
            <w:shd w:val="clear" w:color="auto" w:fill="FFE599" w:themeFill="accent4" w:themeFillTint="66"/>
          </w:tcPr>
          <w:p w14:paraId="7CA79B98"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Serial No.</w:t>
            </w:r>
          </w:p>
        </w:tc>
        <w:tc>
          <w:tcPr>
            <w:tcW w:w="1311" w:type="dxa"/>
            <w:shd w:val="clear" w:color="auto" w:fill="FFE599" w:themeFill="accent4" w:themeFillTint="66"/>
          </w:tcPr>
          <w:p w14:paraId="4509233C"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First Connected Time</w:t>
            </w:r>
          </w:p>
        </w:tc>
        <w:tc>
          <w:tcPr>
            <w:tcW w:w="1311" w:type="dxa"/>
            <w:shd w:val="clear" w:color="auto" w:fill="FFE599" w:themeFill="accent4" w:themeFillTint="66"/>
          </w:tcPr>
          <w:p w14:paraId="0A9988F2" w14:textId="77777777" w:rsidR="00B136C7" w:rsidRPr="00A80D64" w:rsidRDefault="00B136C7">
            <w:pPr>
              <w:pStyle w:val="ListParagraph"/>
              <w:tabs>
                <w:tab w:val="left" w:pos="1800"/>
              </w:tabs>
              <w:ind w:left="0"/>
              <w:rPr>
                <w:rFonts w:ascii="Times New Roman" w:hAnsi="Times New Roman" w:cs="Times New Roman"/>
                <w:sz w:val="20"/>
                <w:szCs w:val="20"/>
                <w:lang w:val="en-US"/>
              </w:rPr>
            </w:pPr>
            <w:r w:rsidRPr="00A80D64">
              <w:rPr>
                <w:rFonts w:ascii="Times New Roman" w:hAnsi="Times New Roman" w:cs="Times New Roman"/>
                <w:sz w:val="20"/>
                <w:szCs w:val="20"/>
                <w:lang w:val="en-US"/>
              </w:rPr>
              <w:t>First Connected Time After Reboot</w:t>
            </w:r>
          </w:p>
        </w:tc>
      </w:tr>
      <w:tr w:rsidR="00B136C7" w:rsidRPr="00A80D64" w14:paraId="410DC84D" w14:textId="77777777">
        <w:trPr>
          <w:trHeight w:val="25"/>
        </w:trPr>
        <w:tc>
          <w:tcPr>
            <w:tcW w:w="1575" w:type="dxa"/>
            <w:vMerge/>
          </w:tcPr>
          <w:p w14:paraId="64697229" w14:textId="77777777" w:rsidR="00B136C7" w:rsidRPr="00A80D64" w:rsidRDefault="00B136C7">
            <w:pPr>
              <w:pStyle w:val="ListParagraph"/>
              <w:tabs>
                <w:tab w:val="left" w:pos="1800"/>
              </w:tabs>
              <w:ind w:left="0"/>
              <w:jc w:val="both"/>
              <w:rPr>
                <w:rFonts w:ascii="Times New Roman" w:hAnsi="Times New Roman" w:cs="Times New Roman"/>
                <w:sz w:val="20"/>
                <w:szCs w:val="20"/>
                <w:lang w:val="en-US"/>
              </w:rPr>
            </w:pPr>
          </w:p>
        </w:tc>
        <w:tc>
          <w:tcPr>
            <w:tcW w:w="1363" w:type="dxa"/>
          </w:tcPr>
          <w:p w14:paraId="3C4D8D60" w14:textId="77777777" w:rsidR="00B136C7" w:rsidRPr="00A80D64" w:rsidRDefault="00B136C7">
            <w:pPr>
              <w:spacing w:before="100" w:beforeAutospacing="1" w:after="100" w:afterAutospacing="1"/>
              <w:rPr>
                <w:rFonts w:ascii="Times New Roman" w:eastAsia="Times New Roman" w:hAnsi="Times New Roman" w:cs="Times New Roman"/>
                <w:sz w:val="20"/>
                <w:szCs w:val="20"/>
                <w:lang w:eastAsia="el-GR"/>
              </w:rPr>
            </w:pPr>
            <w:r w:rsidRPr="00A80D64">
              <w:rPr>
                <w:rFonts w:ascii="Times New Roman" w:eastAsia="Times New Roman" w:hAnsi="Times New Roman" w:cs="Times New Roman"/>
                <w:sz w:val="20"/>
                <w:szCs w:val="20"/>
                <w:lang w:eastAsia="el-GR"/>
              </w:rPr>
              <w:t>Kingston DataTraveler 2.0 USB Device</w:t>
            </w:r>
          </w:p>
        </w:tc>
        <w:tc>
          <w:tcPr>
            <w:tcW w:w="1206" w:type="dxa"/>
          </w:tcPr>
          <w:p w14:paraId="063566BB" w14:textId="77777777" w:rsidR="00B136C7" w:rsidRPr="00A80D64" w:rsidRDefault="00B136C7">
            <w:pPr>
              <w:pStyle w:val="ListParagraph"/>
              <w:tabs>
                <w:tab w:val="left" w:pos="1800"/>
              </w:tabs>
              <w:ind w:left="0"/>
              <w:rPr>
                <w:rFonts w:ascii="Times New Roman" w:hAnsi="Times New Roman" w:cs="Times New Roman"/>
                <w:sz w:val="20"/>
                <w:szCs w:val="20"/>
                <w:lang w:val="en-US"/>
              </w:rPr>
            </w:pPr>
            <w:r w:rsidRPr="00A80D64">
              <w:rPr>
                <w:rFonts w:ascii="Times New Roman" w:hAnsi="Times New Roman" w:cs="Times New Roman"/>
                <w:sz w:val="20"/>
                <w:szCs w:val="20"/>
                <w:lang w:val="en-US"/>
              </w:rPr>
              <w:t>fd7018a2-d5f8-11de-a023-000bdb4f6b10</w:t>
            </w:r>
          </w:p>
        </w:tc>
        <w:tc>
          <w:tcPr>
            <w:tcW w:w="1864" w:type="dxa"/>
          </w:tcPr>
          <w:p w14:paraId="49B2D904"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2007110203195377</w:t>
            </w:r>
          </w:p>
        </w:tc>
        <w:tc>
          <w:tcPr>
            <w:tcW w:w="1311" w:type="dxa"/>
          </w:tcPr>
          <w:p w14:paraId="6D3C5A6C"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2009-11-20 09:20:21 PST</w:t>
            </w:r>
          </w:p>
        </w:tc>
        <w:tc>
          <w:tcPr>
            <w:tcW w:w="1311" w:type="dxa"/>
          </w:tcPr>
          <w:p w14:paraId="3F65D79F"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2009-12-11 12:26:02 PST</w:t>
            </w:r>
          </w:p>
        </w:tc>
      </w:tr>
      <w:tr w:rsidR="00B136C7" w:rsidRPr="00A80D64" w14:paraId="3BC03417" w14:textId="77777777">
        <w:trPr>
          <w:trHeight w:val="25"/>
        </w:trPr>
        <w:tc>
          <w:tcPr>
            <w:tcW w:w="1575" w:type="dxa"/>
            <w:vMerge/>
          </w:tcPr>
          <w:p w14:paraId="48CA0E22"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363" w:type="dxa"/>
          </w:tcPr>
          <w:p w14:paraId="0A8D183B" w14:textId="77777777" w:rsidR="00B136C7" w:rsidRPr="00A80D64" w:rsidRDefault="00B136C7">
            <w:pPr>
              <w:pStyle w:val="ListParagraph"/>
              <w:tabs>
                <w:tab w:val="left" w:pos="1800"/>
              </w:tabs>
              <w:ind w:left="0"/>
              <w:rPr>
                <w:rFonts w:ascii="Times New Roman" w:hAnsi="Times New Roman" w:cs="Times New Roman"/>
                <w:sz w:val="20"/>
                <w:szCs w:val="20"/>
                <w:lang w:val="en-US"/>
              </w:rPr>
            </w:pPr>
            <w:r w:rsidRPr="00A80D64">
              <w:rPr>
                <w:rFonts w:ascii="Times New Roman" w:hAnsi="Times New Roman" w:cs="Times New Roman"/>
                <w:sz w:val="20"/>
                <w:szCs w:val="20"/>
                <w:lang w:val="en-US"/>
              </w:rPr>
              <w:t>LaCie Rugged FW/USB USB Device</w:t>
            </w:r>
          </w:p>
        </w:tc>
        <w:tc>
          <w:tcPr>
            <w:tcW w:w="1206" w:type="dxa"/>
          </w:tcPr>
          <w:p w14:paraId="61E735CC" w14:textId="77777777" w:rsidR="00B136C7" w:rsidRPr="00A80D64" w:rsidRDefault="00B136C7">
            <w:pPr>
              <w:pStyle w:val="ListParagraph"/>
              <w:tabs>
                <w:tab w:val="left" w:pos="1800"/>
              </w:tabs>
              <w:ind w:left="0"/>
              <w:rPr>
                <w:rFonts w:ascii="Times New Roman" w:hAnsi="Times New Roman" w:cs="Times New Roman"/>
                <w:sz w:val="20"/>
                <w:szCs w:val="20"/>
                <w:lang w:val="en-US"/>
              </w:rPr>
            </w:pPr>
          </w:p>
        </w:tc>
        <w:tc>
          <w:tcPr>
            <w:tcW w:w="1864" w:type="dxa"/>
          </w:tcPr>
          <w:p w14:paraId="7E07ACF2"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00D04B881007C255</w:t>
            </w:r>
          </w:p>
        </w:tc>
        <w:tc>
          <w:tcPr>
            <w:tcW w:w="1311" w:type="dxa"/>
          </w:tcPr>
          <w:p w14:paraId="0782B7F4"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2009-11-16 16:25:20 PST</w:t>
            </w:r>
          </w:p>
        </w:tc>
        <w:tc>
          <w:tcPr>
            <w:tcW w:w="1311" w:type="dxa"/>
          </w:tcPr>
          <w:p w14:paraId="3CD7BED1"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2009-11-17 2:25:20 PST</w:t>
            </w:r>
          </w:p>
        </w:tc>
      </w:tr>
      <w:tr w:rsidR="00B136C7" w:rsidRPr="00A80D64" w14:paraId="7041FF4D" w14:textId="77777777">
        <w:trPr>
          <w:trHeight w:val="25"/>
        </w:trPr>
        <w:tc>
          <w:tcPr>
            <w:tcW w:w="1575" w:type="dxa"/>
            <w:vMerge/>
          </w:tcPr>
          <w:p w14:paraId="579B19DD"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363" w:type="dxa"/>
          </w:tcPr>
          <w:p w14:paraId="743C265F"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Sandisk Cruzer USB Device</w:t>
            </w:r>
          </w:p>
        </w:tc>
        <w:tc>
          <w:tcPr>
            <w:tcW w:w="1206" w:type="dxa"/>
          </w:tcPr>
          <w:p w14:paraId="42990AB7" w14:textId="77777777" w:rsidR="00B136C7" w:rsidRPr="00A80D64" w:rsidRDefault="00B136C7">
            <w:pPr>
              <w:pStyle w:val="ListParagraph"/>
              <w:tabs>
                <w:tab w:val="left" w:pos="1800"/>
              </w:tabs>
              <w:ind w:left="0"/>
              <w:rPr>
                <w:rFonts w:ascii="Times New Roman" w:hAnsi="Times New Roman" w:cs="Times New Roman"/>
                <w:sz w:val="20"/>
                <w:szCs w:val="20"/>
                <w:lang w:val="en-US"/>
              </w:rPr>
            </w:pPr>
            <w:r w:rsidRPr="00A80D64">
              <w:rPr>
                <w:rFonts w:ascii="Times New Roman" w:hAnsi="Times New Roman" w:cs="Times New Roman"/>
                <w:sz w:val="20"/>
                <w:szCs w:val="20"/>
                <w:lang w:val="en-US"/>
              </w:rPr>
              <w:t>ee9b4db1-d3aa-11de-a020-000bdb4f6b10</w:t>
            </w:r>
          </w:p>
        </w:tc>
        <w:tc>
          <w:tcPr>
            <w:tcW w:w="1864" w:type="dxa"/>
          </w:tcPr>
          <w:p w14:paraId="043CE03B"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43175107A4C24AD4</w:t>
            </w:r>
          </w:p>
        </w:tc>
        <w:tc>
          <w:tcPr>
            <w:tcW w:w="1311" w:type="dxa"/>
          </w:tcPr>
          <w:p w14:paraId="2E72F16E"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2009-11-17 13:09:09 PST</w:t>
            </w:r>
          </w:p>
        </w:tc>
        <w:tc>
          <w:tcPr>
            <w:tcW w:w="1311" w:type="dxa"/>
          </w:tcPr>
          <w:p w14:paraId="0AA4D312"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2009-11-17 23:09:18 PST</w:t>
            </w:r>
          </w:p>
        </w:tc>
      </w:tr>
      <w:tr w:rsidR="00B136C7" w:rsidRPr="00A80D64" w14:paraId="379120CA" w14:textId="77777777">
        <w:trPr>
          <w:trHeight w:val="25"/>
        </w:trPr>
        <w:tc>
          <w:tcPr>
            <w:tcW w:w="1575" w:type="dxa"/>
            <w:vMerge/>
          </w:tcPr>
          <w:p w14:paraId="2EEC1BCB"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363" w:type="dxa"/>
          </w:tcPr>
          <w:p w14:paraId="32F30719" w14:textId="77777777" w:rsidR="00B136C7" w:rsidRPr="00A80D64" w:rsidRDefault="00B136C7">
            <w:pPr>
              <w:pStyle w:val="ListParagraph"/>
              <w:tabs>
                <w:tab w:val="left" w:pos="1800"/>
              </w:tabs>
              <w:ind w:left="0"/>
              <w:rPr>
                <w:rFonts w:ascii="Times New Roman" w:hAnsi="Times New Roman" w:cs="Times New Roman"/>
                <w:sz w:val="20"/>
                <w:szCs w:val="20"/>
                <w:lang w:val="en-US"/>
              </w:rPr>
            </w:pPr>
            <w:r w:rsidRPr="00A80D64">
              <w:rPr>
                <w:rFonts w:ascii="Times New Roman" w:hAnsi="Times New Roman" w:cs="Times New Roman"/>
                <w:sz w:val="20"/>
                <w:szCs w:val="20"/>
                <w:lang w:val="en-US"/>
              </w:rPr>
              <w:t>USB 2.0 Flash Disk USB Device</w:t>
            </w:r>
          </w:p>
        </w:tc>
        <w:tc>
          <w:tcPr>
            <w:tcW w:w="1206" w:type="dxa"/>
          </w:tcPr>
          <w:p w14:paraId="30642772" w14:textId="77777777" w:rsidR="00B136C7" w:rsidRPr="00A80D64" w:rsidRDefault="00B136C7">
            <w:pPr>
              <w:pStyle w:val="ListParagraph"/>
              <w:tabs>
                <w:tab w:val="left" w:pos="1800"/>
              </w:tabs>
              <w:ind w:left="0"/>
              <w:rPr>
                <w:rFonts w:ascii="Times New Roman" w:hAnsi="Times New Roman" w:cs="Times New Roman"/>
                <w:sz w:val="20"/>
                <w:szCs w:val="20"/>
                <w:lang w:val="en-US"/>
              </w:rPr>
            </w:pPr>
            <w:r w:rsidRPr="00A80D64">
              <w:rPr>
                <w:rFonts w:ascii="Times New Roman" w:hAnsi="Times New Roman" w:cs="Times New Roman"/>
                <w:sz w:val="20"/>
                <w:szCs w:val="20"/>
                <w:lang w:val="en-US"/>
              </w:rPr>
              <w:t>ee9b4db0-d3aa-11de-a020-000bdb4f6b10</w:t>
            </w:r>
          </w:p>
        </w:tc>
        <w:tc>
          <w:tcPr>
            <w:tcW w:w="1864" w:type="dxa"/>
          </w:tcPr>
          <w:p w14:paraId="0D4A0055"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51491E64</w:t>
            </w:r>
          </w:p>
        </w:tc>
        <w:tc>
          <w:tcPr>
            <w:tcW w:w="1311" w:type="dxa"/>
          </w:tcPr>
          <w:p w14:paraId="6AFB6E08"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2009-11-17 10:56:33 PST</w:t>
            </w:r>
          </w:p>
        </w:tc>
        <w:tc>
          <w:tcPr>
            <w:tcW w:w="1311" w:type="dxa"/>
          </w:tcPr>
          <w:p w14:paraId="4AB908BD"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2009-11-17 20:56:50 PST</w:t>
            </w:r>
          </w:p>
        </w:tc>
      </w:tr>
      <w:tr w:rsidR="00B136C7" w:rsidRPr="00A80D64" w14:paraId="350EB54A" w14:textId="77777777">
        <w:tc>
          <w:tcPr>
            <w:tcW w:w="1575" w:type="dxa"/>
          </w:tcPr>
          <w:p w14:paraId="55A3AEF6"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Evidence Location</w:t>
            </w:r>
          </w:p>
        </w:tc>
        <w:tc>
          <w:tcPr>
            <w:tcW w:w="7055" w:type="dxa"/>
            <w:gridSpan w:val="5"/>
            <w:vAlign w:val="center"/>
          </w:tcPr>
          <w:p w14:paraId="037BFB72" w14:textId="77777777" w:rsidR="00B136C7" w:rsidRPr="00A80D64" w:rsidRDefault="00B136C7">
            <w:pPr>
              <w:pStyle w:val="ListParagraph"/>
              <w:tabs>
                <w:tab w:val="left" w:pos="1800"/>
              </w:tabs>
              <w:ind w:left="0"/>
              <w:rPr>
                <w:rFonts w:ascii="Times New Roman" w:hAnsi="Times New Roman" w:cs="Times New Roman"/>
                <w:sz w:val="20"/>
                <w:szCs w:val="20"/>
                <w:lang w:val="en-US"/>
              </w:rPr>
            </w:pPr>
            <w:r w:rsidRPr="00A80D64">
              <w:rPr>
                <w:rFonts w:ascii="Times New Roman" w:hAnsi="Times New Roman" w:cs="Times New Roman"/>
                <w:sz w:val="20"/>
                <w:szCs w:val="20"/>
                <w:lang w:val="en-US"/>
              </w:rPr>
              <w:t>HKLM/SYSTEM/MountedDevices/</w:t>
            </w:r>
          </w:p>
          <w:p w14:paraId="466A035B" w14:textId="77777777" w:rsidR="00B136C7" w:rsidRPr="00A80D64" w:rsidRDefault="00B136C7">
            <w:pPr>
              <w:pStyle w:val="ListParagraph"/>
              <w:tabs>
                <w:tab w:val="left" w:pos="1800"/>
              </w:tabs>
              <w:ind w:left="0"/>
              <w:rPr>
                <w:rFonts w:ascii="Times New Roman" w:hAnsi="Times New Roman" w:cs="Times New Roman"/>
                <w:sz w:val="20"/>
                <w:szCs w:val="20"/>
                <w:lang w:val="en-US"/>
              </w:rPr>
            </w:pPr>
            <w:r w:rsidRPr="00A80D64">
              <w:rPr>
                <w:rFonts w:ascii="Times New Roman" w:hAnsi="Times New Roman" w:cs="Times New Roman"/>
                <w:sz w:val="20"/>
                <w:szCs w:val="20"/>
                <w:lang w:val="en-US"/>
              </w:rPr>
              <w:t>HKLM/SYSTEM/ControlSet###/Enum/USBSTOR/</w:t>
            </w:r>
          </w:p>
          <w:p w14:paraId="6C0F83B6" w14:textId="77777777" w:rsidR="00B136C7" w:rsidRPr="00A80D64" w:rsidRDefault="00B136C7">
            <w:pPr>
              <w:pStyle w:val="ListParagraph"/>
              <w:tabs>
                <w:tab w:val="left" w:pos="1800"/>
              </w:tabs>
              <w:ind w:left="0"/>
              <w:rPr>
                <w:rFonts w:ascii="Times New Roman" w:hAnsi="Times New Roman" w:cs="Times New Roman"/>
                <w:sz w:val="20"/>
                <w:szCs w:val="20"/>
                <w:lang w:val="en-US"/>
              </w:rPr>
            </w:pPr>
            <w:r w:rsidRPr="00A80D64">
              <w:rPr>
                <w:rStyle w:val="markedcontent"/>
                <w:rFonts w:ascii="Times New Roman" w:hAnsi="Times New Roman" w:cs="Times New Roman"/>
                <w:sz w:val="20"/>
                <w:szCs w:val="20"/>
                <w:lang w:val="en-US"/>
              </w:rPr>
              <w:t>HKLM/SYSTEM/CurrentControlSet/Enum/USB/</w:t>
            </w:r>
          </w:p>
          <w:p w14:paraId="2A3CCC2A" w14:textId="77777777" w:rsidR="00B136C7" w:rsidRPr="00A80D64" w:rsidRDefault="00B136C7">
            <w:pPr>
              <w:rPr>
                <w:rFonts w:ascii="Times New Roman" w:hAnsi="Times New Roman" w:cs="Times New Roman"/>
                <w:sz w:val="20"/>
                <w:szCs w:val="20"/>
                <w:lang w:val="en-US"/>
              </w:rPr>
            </w:pPr>
            <w:r w:rsidRPr="00A80D64">
              <w:rPr>
                <w:rFonts w:ascii="Times New Roman" w:hAnsi="Times New Roman" w:cs="Times New Roman"/>
                <w:sz w:val="20"/>
                <w:szCs w:val="20"/>
                <w:lang w:val="en-US"/>
              </w:rPr>
              <w:t>HKLM//SYSTEM/ControlSet###/Control/DeviceClasses/{a5dcbf10-6530-11d2-901f-00c04fb951ed}/</w:t>
            </w:r>
          </w:p>
          <w:p w14:paraId="79712239" w14:textId="77777777" w:rsidR="00B136C7" w:rsidRPr="00A80D64" w:rsidRDefault="00B136C7">
            <w:pPr>
              <w:rPr>
                <w:rFonts w:ascii="Times New Roman" w:hAnsi="Times New Roman" w:cs="Times New Roman"/>
                <w:sz w:val="20"/>
                <w:szCs w:val="20"/>
                <w:lang w:val="en-US"/>
              </w:rPr>
            </w:pPr>
            <w:r w:rsidRPr="00A80D64">
              <w:rPr>
                <w:rFonts w:ascii="Times New Roman" w:hAnsi="Times New Roman" w:cs="Times New Roman"/>
                <w:sz w:val="20"/>
                <w:szCs w:val="20"/>
                <w:lang w:val="en-US"/>
              </w:rPr>
              <w:t>HKEY_LOCAL_MACHINE/SYSTEM/ControlSet###/Control/DeviceClasses/{53f5630d-b6bf-11d0-94f2-00a0c91efb8b}</w:t>
            </w:r>
          </w:p>
          <w:p w14:paraId="043AE30A" w14:textId="77777777" w:rsidR="00B136C7" w:rsidRPr="00A80D64" w:rsidRDefault="00B136C7">
            <w:pPr>
              <w:rPr>
                <w:rStyle w:val="markedcontent"/>
                <w:rFonts w:ascii="Times New Roman" w:hAnsi="Times New Roman" w:cs="Times New Roman"/>
                <w:sz w:val="20"/>
                <w:szCs w:val="20"/>
                <w:lang w:val="en-US"/>
              </w:rPr>
            </w:pPr>
            <w:r w:rsidRPr="00A80D64">
              <w:rPr>
                <w:rStyle w:val="markedcontent"/>
                <w:rFonts w:ascii="Times New Roman" w:hAnsi="Times New Roman" w:cs="Times New Roman"/>
                <w:sz w:val="20"/>
                <w:szCs w:val="20"/>
                <w:lang w:val="en-US"/>
              </w:rPr>
              <w:t>C:/Documents and Settings/Charlie/NTUSER.DAT/Software/Microsoft/Windows/CurrentVersion/Explorer/MountPoints2</w:t>
            </w:r>
          </w:p>
          <w:p w14:paraId="6224B3B3" w14:textId="77777777" w:rsidR="00B136C7" w:rsidRPr="00A80D64" w:rsidRDefault="00B136C7">
            <w:pPr>
              <w:rPr>
                <w:rFonts w:ascii="Times New Roman" w:hAnsi="Times New Roman" w:cs="Times New Roman"/>
                <w:sz w:val="20"/>
                <w:szCs w:val="20"/>
              </w:rPr>
            </w:pPr>
            <w:r w:rsidRPr="00A80D64">
              <w:rPr>
                <w:rStyle w:val="markedcontent"/>
                <w:rFonts w:ascii="Times New Roman" w:hAnsi="Times New Roman" w:cs="Times New Roman"/>
                <w:sz w:val="20"/>
                <w:szCs w:val="20"/>
              </w:rPr>
              <w:t>C:/Windows/setupapi.log</w:t>
            </w:r>
          </w:p>
        </w:tc>
      </w:tr>
    </w:tbl>
    <w:p w14:paraId="104DBADE" w14:textId="77777777" w:rsidR="00B136C7" w:rsidRPr="0081090A" w:rsidRDefault="00B136C7" w:rsidP="00B136C7">
      <w:pPr>
        <w:pStyle w:val="ListParagraph"/>
        <w:tabs>
          <w:tab w:val="left" w:pos="1800"/>
        </w:tabs>
        <w:spacing w:line="360" w:lineRule="auto"/>
        <w:jc w:val="both"/>
        <w:rPr>
          <w:rFonts w:ascii="Times New Roman" w:hAnsi="Times New Roman" w:cs="Times New Roman"/>
          <w:sz w:val="20"/>
          <w:szCs w:val="20"/>
        </w:rPr>
      </w:pPr>
    </w:p>
    <w:p w14:paraId="1106881B" w14:textId="77777777" w:rsidR="00B136C7" w:rsidRPr="00A80D64" w:rsidRDefault="00B136C7" w:rsidP="00B136C7">
      <w:pPr>
        <w:pStyle w:val="Heading4"/>
        <w:keepNext w:val="0"/>
        <w:keepLines w:val="0"/>
        <w:numPr>
          <w:ilvl w:val="0"/>
          <w:numId w:val="16"/>
        </w:numPr>
        <w:tabs>
          <w:tab w:val="left" w:pos="1800"/>
        </w:tabs>
        <w:spacing w:before="0" w:line="360" w:lineRule="auto"/>
        <w:contextualSpacing/>
        <w:jc w:val="both"/>
        <w:rPr>
          <w:rFonts w:ascii="Times New Roman" w:hAnsi="Times New Roman" w:cs="Times New Roman"/>
          <w:sz w:val="20"/>
          <w:szCs w:val="20"/>
          <w:lang w:val="en-US"/>
        </w:rPr>
      </w:pPr>
      <w:r w:rsidRPr="00A80D64">
        <w:rPr>
          <w:rFonts w:ascii="Times New Roman" w:hAnsi="Times New Roman" w:cs="Times New Roman"/>
          <w:sz w:val="20"/>
          <w:szCs w:val="20"/>
          <w:lang w:val="en-US"/>
        </w:rPr>
        <w:t>Identify all traces related to ‘renaming’ of files in Windows Desktop.</w:t>
      </w:r>
    </w:p>
    <w:p w14:paraId="42A022CA" w14:textId="77777777" w:rsidR="00B136C7" w:rsidRPr="00665265" w:rsidRDefault="00B136C7" w:rsidP="00B136C7">
      <w:pPr>
        <w:pStyle w:val="ListParagraph"/>
        <w:tabs>
          <w:tab w:val="left" w:pos="1800"/>
        </w:tabs>
        <w:spacing w:line="360" w:lineRule="auto"/>
        <w:jc w:val="both"/>
        <w:rPr>
          <w:rFonts w:ascii="Times New Roman" w:hAnsi="Times New Roman" w:cs="Times New Roman"/>
          <w:sz w:val="20"/>
          <w:szCs w:val="20"/>
          <w:lang w:val="en-US"/>
        </w:rPr>
      </w:pPr>
      <w:r w:rsidRPr="00665265">
        <w:rPr>
          <w:rFonts w:ascii="Times New Roman" w:hAnsi="Times New Roman" w:cs="Times New Roman"/>
          <w:sz w:val="20"/>
          <w:szCs w:val="20"/>
          <w:lang w:val="en-US"/>
        </w:rPr>
        <w:t>(It should be considered only during a date range between 2015-03-23 and 2015-03-24.)</w:t>
      </w:r>
    </w:p>
    <w:p w14:paraId="146374F4" w14:textId="77777777" w:rsidR="00B136C7" w:rsidRPr="00665265" w:rsidRDefault="00B136C7" w:rsidP="00B136C7">
      <w:pPr>
        <w:pStyle w:val="ListParagraph"/>
        <w:tabs>
          <w:tab w:val="left" w:pos="1800"/>
        </w:tabs>
        <w:spacing w:line="360" w:lineRule="auto"/>
        <w:jc w:val="both"/>
        <w:rPr>
          <w:rFonts w:ascii="Times New Roman" w:hAnsi="Times New Roman" w:cs="Times New Roman"/>
          <w:sz w:val="20"/>
          <w:szCs w:val="20"/>
          <w:lang w:val="en-US"/>
        </w:rPr>
      </w:pPr>
      <w:r w:rsidRPr="00665265">
        <w:rPr>
          <w:rFonts w:ascii="Times New Roman" w:hAnsi="Times New Roman" w:cs="Times New Roman"/>
          <w:sz w:val="20"/>
          <w:szCs w:val="20"/>
          <w:lang w:val="en-US"/>
        </w:rPr>
        <w:t>[Hint: the parent directories of renamed files were deleted and their MFT entries were also overwritten. Therefore, you may not be able to find their full paths.]</w:t>
      </w:r>
    </w:p>
    <w:tbl>
      <w:tblPr>
        <w:tblStyle w:val="TableGrid"/>
        <w:tblW w:w="8630" w:type="dxa"/>
        <w:tblInd w:w="720" w:type="dxa"/>
        <w:tblLayout w:type="fixed"/>
        <w:tblLook w:val="04A0" w:firstRow="1" w:lastRow="0" w:firstColumn="1" w:lastColumn="0" w:noHBand="0" w:noVBand="1"/>
      </w:tblPr>
      <w:tblGrid>
        <w:gridCol w:w="1435"/>
        <w:gridCol w:w="990"/>
        <w:gridCol w:w="810"/>
        <w:gridCol w:w="4590"/>
        <w:gridCol w:w="805"/>
      </w:tblGrid>
      <w:tr w:rsidR="00B136C7" w:rsidRPr="00A80D64" w14:paraId="0B39269E" w14:textId="77777777">
        <w:trPr>
          <w:trHeight w:val="305"/>
        </w:trPr>
        <w:tc>
          <w:tcPr>
            <w:tcW w:w="1435" w:type="dxa"/>
            <w:vMerge w:val="restart"/>
          </w:tcPr>
          <w:p w14:paraId="468A78C0" w14:textId="77777777" w:rsidR="00B136C7" w:rsidRPr="00A80D64" w:rsidRDefault="00B136C7">
            <w:pPr>
              <w:pStyle w:val="ListParagraph"/>
              <w:tabs>
                <w:tab w:val="left" w:pos="1800"/>
              </w:tabs>
              <w:ind w:left="0"/>
              <w:jc w:val="both"/>
              <w:rPr>
                <w:rFonts w:ascii="Times New Roman" w:hAnsi="Times New Roman" w:cs="Times New Roman"/>
                <w:sz w:val="20"/>
                <w:szCs w:val="20"/>
                <w:lang w:val="en-US"/>
              </w:rPr>
            </w:pPr>
            <w:r w:rsidRPr="00A80D64">
              <w:rPr>
                <w:rFonts w:ascii="Times New Roman" w:hAnsi="Times New Roman" w:cs="Times New Roman"/>
                <w:sz w:val="20"/>
                <w:szCs w:val="20"/>
                <w:lang w:val="en-US"/>
              </w:rPr>
              <w:t>Possible Answer</w:t>
            </w:r>
          </w:p>
          <w:p w14:paraId="49473BDC" w14:textId="77777777" w:rsidR="00B136C7" w:rsidRPr="00A80D64" w:rsidRDefault="00B136C7">
            <w:pPr>
              <w:pStyle w:val="ListParagraph"/>
              <w:tabs>
                <w:tab w:val="left" w:pos="1800"/>
              </w:tabs>
              <w:ind w:left="0"/>
              <w:jc w:val="both"/>
              <w:rPr>
                <w:rFonts w:ascii="Times New Roman" w:hAnsi="Times New Roman" w:cs="Times New Roman"/>
                <w:sz w:val="20"/>
                <w:szCs w:val="20"/>
                <w:lang w:val="en-US"/>
              </w:rPr>
            </w:pPr>
          </w:p>
          <w:p w14:paraId="4CD04628" w14:textId="77777777" w:rsidR="00B136C7" w:rsidRPr="00A80D64" w:rsidRDefault="00B136C7">
            <w:pPr>
              <w:pStyle w:val="ListParagraph"/>
              <w:tabs>
                <w:tab w:val="left" w:pos="1800"/>
              </w:tabs>
              <w:ind w:left="0"/>
              <w:jc w:val="both"/>
              <w:rPr>
                <w:rFonts w:ascii="Times New Roman" w:hAnsi="Times New Roman" w:cs="Times New Roman"/>
                <w:sz w:val="20"/>
                <w:szCs w:val="20"/>
                <w:lang w:val="en-US"/>
              </w:rPr>
            </w:pPr>
          </w:p>
          <w:p w14:paraId="6D204133" w14:textId="77777777" w:rsidR="00B136C7" w:rsidRPr="00A80D64" w:rsidRDefault="00B136C7">
            <w:pPr>
              <w:pStyle w:val="ListParagraph"/>
              <w:tabs>
                <w:tab w:val="left" w:pos="1800"/>
              </w:tabs>
              <w:ind w:left="0"/>
              <w:rPr>
                <w:rFonts w:ascii="Times New Roman" w:hAnsi="Times New Roman" w:cs="Times New Roman"/>
                <w:sz w:val="20"/>
                <w:szCs w:val="20"/>
                <w:lang w:val="en-US"/>
              </w:rPr>
            </w:pPr>
            <w:r w:rsidRPr="00A80D64">
              <w:rPr>
                <w:rFonts w:ascii="Times New Roman" w:hAnsi="Times New Roman" w:cs="Times New Roman"/>
                <w:sz w:val="20"/>
                <w:szCs w:val="20"/>
                <w:lang w:val="en-US"/>
              </w:rPr>
              <w:t>(</w:t>
            </w:r>
            <w:r w:rsidRPr="00A80D64">
              <w:rPr>
                <w:rFonts w:ascii="Times New Roman" w:hAnsi="Times New Roman" w:cs="Times New Roman"/>
                <w:sz w:val="20"/>
                <w:szCs w:val="20"/>
                <w:u w:val="single"/>
                <w:lang w:val="en-US"/>
              </w:rPr>
              <w:t>Timezone is applied</w:t>
            </w:r>
            <w:r w:rsidRPr="00A80D64">
              <w:rPr>
                <w:rFonts w:ascii="Times New Roman" w:hAnsi="Times New Roman" w:cs="Times New Roman"/>
                <w:sz w:val="20"/>
                <w:szCs w:val="20"/>
                <w:lang w:val="en-US"/>
              </w:rPr>
              <w:t>)</w:t>
            </w:r>
          </w:p>
        </w:tc>
        <w:tc>
          <w:tcPr>
            <w:tcW w:w="990" w:type="dxa"/>
            <w:shd w:val="clear" w:color="auto" w:fill="FFE599" w:themeFill="accent4" w:themeFillTint="66"/>
          </w:tcPr>
          <w:p w14:paraId="0972251C"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Timestamp</w:t>
            </w:r>
          </w:p>
        </w:tc>
        <w:tc>
          <w:tcPr>
            <w:tcW w:w="810" w:type="dxa"/>
            <w:shd w:val="clear" w:color="auto" w:fill="FFE599" w:themeFill="accent4" w:themeFillTint="66"/>
          </w:tcPr>
          <w:p w14:paraId="7B066614"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USN</w:t>
            </w:r>
          </w:p>
        </w:tc>
        <w:tc>
          <w:tcPr>
            <w:tcW w:w="4590" w:type="dxa"/>
            <w:shd w:val="clear" w:color="auto" w:fill="FFE599" w:themeFill="accent4" w:themeFillTint="66"/>
          </w:tcPr>
          <w:p w14:paraId="3F871556" w14:textId="77777777" w:rsidR="00B136C7" w:rsidRPr="00A80D64" w:rsidRDefault="00B136C7">
            <w:pPr>
              <w:pStyle w:val="ListParagraph"/>
              <w:tabs>
                <w:tab w:val="left" w:pos="1800"/>
              </w:tabs>
              <w:ind w:left="0"/>
              <w:rPr>
                <w:rFonts w:ascii="Times New Roman" w:hAnsi="Times New Roman" w:cs="Times New Roman"/>
                <w:sz w:val="20"/>
                <w:szCs w:val="20"/>
                <w:lang w:val="en-US"/>
              </w:rPr>
            </w:pPr>
            <w:r w:rsidRPr="00A80D64">
              <w:rPr>
                <w:rFonts w:ascii="Times New Roman" w:hAnsi="Times New Roman" w:cs="Times New Roman"/>
                <w:sz w:val="20"/>
                <w:szCs w:val="20"/>
                <w:lang w:val="en-US"/>
              </w:rPr>
              <w:t>Path (Of course, just file names are OK)</w:t>
            </w:r>
          </w:p>
        </w:tc>
        <w:tc>
          <w:tcPr>
            <w:tcW w:w="805" w:type="dxa"/>
            <w:shd w:val="clear" w:color="auto" w:fill="FFE599" w:themeFill="accent4" w:themeFillTint="66"/>
          </w:tcPr>
          <w:p w14:paraId="3C4A58B0"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Event</w:t>
            </w:r>
          </w:p>
        </w:tc>
      </w:tr>
      <w:tr w:rsidR="00B136C7" w:rsidRPr="00A80D64" w14:paraId="0A29BDAB" w14:textId="77777777">
        <w:trPr>
          <w:trHeight w:val="20"/>
        </w:trPr>
        <w:tc>
          <w:tcPr>
            <w:tcW w:w="1435" w:type="dxa"/>
            <w:vMerge/>
          </w:tcPr>
          <w:p w14:paraId="2A8B243C"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990" w:type="dxa"/>
            <w:vMerge w:val="restart"/>
            <w:shd w:val="clear" w:color="auto" w:fill="auto"/>
          </w:tcPr>
          <w:p w14:paraId="36F9EB69"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810" w:type="dxa"/>
            <w:shd w:val="clear" w:color="auto" w:fill="auto"/>
          </w:tcPr>
          <w:p w14:paraId="2CC8FE47"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4590" w:type="dxa"/>
            <w:shd w:val="clear" w:color="auto" w:fill="auto"/>
          </w:tcPr>
          <w:p w14:paraId="35CFA92F"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805" w:type="dxa"/>
            <w:shd w:val="clear" w:color="auto" w:fill="auto"/>
          </w:tcPr>
          <w:p w14:paraId="7A9A3D2C"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Renamed Old</w:t>
            </w:r>
          </w:p>
        </w:tc>
      </w:tr>
      <w:tr w:rsidR="00B136C7" w:rsidRPr="00A80D64" w14:paraId="10DDA8F9" w14:textId="77777777">
        <w:trPr>
          <w:trHeight w:val="377"/>
        </w:trPr>
        <w:tc>
          <w:tcPr>
            <w:tcW w:w="1435" w:type="dxa"/>
            <w:vMerge/>
          </w:tcPr>
          <w:p w14:paraId="7E5E062F"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990" w:type="dxa"/>
            <w:vMerge/>
            <w:shd w:val="clear" w:color="auto" w:fill="auto"/>
          </w:tcPr>
          <w:p w14:paraId="78203AB2"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810" w:type="dxa"/>
            <w:shd w:val="clear" w:color="auto" w:fill="auto"/>
          </w:tcPr>
          <w:p w14:paraId="0778C829"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4590" w:type="dxa"/>
            <w:shd w:val="clear" w:color="auto" w:fill="auto"/>
          </w:tcPr>
          <w:p w14:paraId="3FA38C5C"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805" w:type="dxa"/>
            <w:shd w:val="clear" w:color="auto" w:fill="auto"/>
          </w:tcPr>
          <w:p w14:paraId="004C797F"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Renamed New</w:t>
            </w:r>
          </w:p>
        </w:tc>
      </w:tr>
      <w:tr w:rsidR="00B136C7" w:rsidRPr="00A80D64" w14:paraId="5489DE88" w14:textId="77777777">
        <w:trPr>
          <w:trHeight w:val="980"/>
        </w:trPr>
        <w:tc>
          <w:tcPr>
            <w:tcW w:w="1435" w:type="dxa"/>
          </w:tcPr>
          <w:p w14:paraId="22A815E7"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Evidence Location</w:t>
            </w:r>
          </w:p>
        </w:tc>
        <w:tc>
          <w:tcPr>
            <w:tcW w:w="7195" w:type="dxa"/>
            <w:gridSpan w:val="4"/>
            <w:vAlign w:val="center"/>
          </w:tcPr>
          <w:p w14:paraId="255CFEAA" w14:textId="77777777" w:rsidR="00B136C7" w:rsidRPr="00A80D64" w:rsidRDefault="00B136C7">
            <w:pPr>
              <w:pStyle w:val="ListParagraph"/>
              <w:tabs>
                <w:tab w:val="left" w:pos="1800"/>
              </w:tabs>
              <w:ind w:left="0"/>
              <w:rPr>
                <w:rFonts w:ascii="Times New Roman" w:hAnsi="Times New Roman" w:cs="Times New Roman"/>
                <w:sz w:val="20"/>
                <w:szCs w:val="20"/>
                <w:lang w:val="en-US"/>
              </w:rPr>
            </w:pPr>
            <w:r w:rsidRPr="00A80D64">
              <w:rPr>
                <w:rFonts w:ascii="Times New Roman" w:hAnsi="Times New Roman" w:cs="Times New Roman"/>
                <w:sz w:val="20"/>
                <w:szCs w:val="20"/>
                <w:lang w:val="en-US"/>
              </w:rPr>
              <w:t>- NTFS journal file analysis (</w:t>
            </w:r>
            <w:r w:rsidRPr="00A80D64">
              <w:rPr>
                <w:rFonts w:ascii="Times New Roman" w:hAnsi="Times New Roman" w:cs="Times New Roman"/>
                <w:sz w:val="20"/>
                <w:szCs w:val="20"/>
              </w:rPr>
              <w:sym w:font="Wingdings" w:char="F0E0"/>
            </w:r>
            <w:r w:rsidRPr="00A80D64">
              <w:rPr>
                <w:rFonts w:ascii="Times New Roman" w:hAnsi="Times New Roman" w:cs="Times New Roman"/>
                <w:sz w:val="20"/>
                <w:szCs w:val="20"/>
                <w:lang w:val="en-US"/>
              </w:rPr>
              <w:t xml:space="preserve"> $UsnJrnl)</w:t>
            </w:r>
          </w:p>
          <w:p w14:paraId="7BA29134" w14:textId="77777777" w:rsidR="00B136C7" w:rsidRPr="00A80D64" w:rsidRDefault="00B136C7">
            <w:pPr>
              <w:pStyle w:val="ListParagraph"/>
              <w:tabs>
                <w:tab w:val="left" w:pos="1800"/>
              </w:tabs>
              <w:ind w:left="0"/>
              <w:rPr>
                <w:rFonts w:ascii="Times New Roman" w:hAnsi="Times New Roman" w:cs="Times New Roman"/>
                <w:sz w:val="20"/>
                <w:szCs w:val="20"/>
                <w:lang w:val="en-US"/>
              </w:rPr>
            </w:pPr>
            <w:r w:rsidRPr="00A80D64">
              <w:rPr>
                <w:rFonts w:ascii="Times New Roman" w:hAnsi="Times New Roman" w:cs="Times New Roman"/>
                <w:sz w:val="20"/>
                <w:szCs w:val="20"/>
                <w:lang w:val="en-US"/>
              </w:rPr>
              <w:t>-/$Extend/$UsnJrnl·$J   (+ $MFT for identifying full paths of files)</w:t>
            </w:r>
          </w:p>
          <w:p w14:paraId="26A962BE" w14:textId="77777777" w:rsidR="00B136C7" w:rsidRPr="00A80D64" w:rsidRDefault="00B136C7">
            <w:pPr>
              <w:pStyle w:val="ListParagraph"/>
              <w:tabs>
                <w:tab w:val="left" w:pos="1800"/>
              </w:tabs>
              <w:ind w:left="0"/>
              <w:rPr>
                <w:rFonts w:ascii="Times New Roman" w:hAnsi="Times New Roman" w:cs="Times New Roman"/>
                <w:sz w:val="20"/>
                <w:szCs w:val="20"/>
                <w:lang w:val="en-US"/>
              </w:rPr>
            </w:pPr>
          </w:p>
          <w:p w14:paraId="4B3DC766" w14:textId="77777777" w:rsidR="00B136C7" w:rsidRPr="00A80D64" w:rsidRDefault="00B136C7">
            <w:pPr>
              <w:pStyle w:val="ListParagraph"/>
              <w:tabs>
                <w:tab w:val="left" w:pos="1800"/>
              </w:tabs>
              <w:ind w:left="0"/>
              <w:rPr>
                <w:rFonts w:ascii="Times New Roman" w:hAnsi="Times New Roman" w:cs="Times New Roman"/>
                <w:sz w:val="20"/>
                <w:szCs w:val="20"/>
                <w:lang w:val="en-US"/>
              </w:rPr>
            </w:pPr>
            <w:r w:rsidRPr="00A80D64">
              <w:rPr>
                <w:rFonts w:ascii="Times New Roman" w:hAnsi="Times New Roman" w:cs="Times New Roman"/>
                <w:sz w:val="20"/>
                <w:szCs w:val="20"/>
                <w:lang w:val="en-US"/>
              </w:rPr>
              <w:t>- With NTFS journal file only, it may be hard to find full paths.</w:t>
            </w:r>
          </w:p>
          <w:p w14:paraId="1C176C9F" w14:textId="77777777" w:rsidR="00B136C7" w:rsidRPr="00A80D64" w:rsidRDefault="00B136C7">
            <w:pPr>
              <w:pStyle w:val="ListParagraph"/>
              <w:tabs>
                <w:tab w:val="left" w:pos="1800"/>
              </w:tabs>
              <w:ind w:left="0"/>
              <w:rPr>
                <w:rFonts w:ascii="Times New Roman" w:hAnsi="Times New Roman" w:cs="Times New Roman"/>
                <w:sz w:val="20"/>
                <w:szCs w:val="20"/>
                <w:lang w:val="en-US"/>
              </w:rPr>
            </w:pPr>
            <w:r w:rsidRPr="00A80D64">
              <w:rPr>
                <w:rFonts w:ascii="Times New Roman" w:hAnsi="Times New Roman" w:cs="Times New Roman"/>
                <w:sz w:val="20"/>
                <w:szCs w:val="20"/>
                <w:lang w:val="en-US"/>
              </w:rPr>
              <w:t>- You can consider the Registry ShellBags for further information.</w:t>
            </w:r>
          </w:p>
          <w:p w14:paraId="49AEDE10"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lang w:val="en-US"/>
              </w:rPr>
              <w:t xml:space="preserve">- You can also consider the Windows Search database. </w:t>
            </w:r>
            <w:r w:rsidRPr="00A80D64">
              <w:rPr>
                <w:rFonts w:ascii="Times New Roman" w:hAnsi="Times New Roman" w:cs="Times New Roman"/>
                <w:sz w:val="20"/>
                <w:szCs w:val="20"/>
              </w:rPr>
              <w:t>(See Questions 46)</w:t>
            </w:r>
          </w:p>
        </w:tc>
      </w:tr>
    </w:tbl>
    <w:p w14:paraId="482AF5A0" w14:textId="77777777" w:rsidR="00B136C7" w:rsidRPr="0081090A" w:rsidRDefault="00B136C7" w:rsidP="00B136C7">
      <w:pPr>
        <w:rPr>
          <w:rFonts w:ascii="Times New Roman" w:hAnsi="Times New Roman" w:cs="Times New Roman"/>
          <w:sz w:val="20"/>
          <w:szCs w:val="20"/>
        </w:rPr>
      </w:pPr>
    </w:p>
    <w:p w14:paraId="331DDC62" w14:textId="77777777" w:rsidR="00B136C7" w:rsidRPr="0081090A" w:rsidRDefault="00B136C7" w:rsidP="00B136C7">
      <w:pPr>
        <w:rPr>
          <w:rFonts w:ascii="Times New Roman" w:hAnsi="Times New Roman" w:cs="Times New Roman"/>
          <w:sz w:val="20"/>
          <w:szCs w:val="20"/>
        </w:rPr>
      </w:pPr>
    </w:p>
    <w:p w14:paraId="1B9C6C9A" w14:textId="77777777" w:rsidR="00B136C7" w:rsidRPr="00A80D64" w:rsidRDefault="00B136C7" w:rsidP="00B136C7">
      <w:pPr>
        <w:pStyle w:val="Heading4"/>
        <w:keepNext w:val="0"/>
        <w:keepLines w:val="0"/>
        <w:numPr>
          <w:ilvl w:val="0"/>
          <w:numId w:val="16"/>
        </w:numPr>
        <w:tabs>
          <w:tab w:val="left" w:pos="1800"/>
        </w:tabs>
        <w:spacing w:before="0" w:line="360" w:lineRule="auto"/>
        <w:contextualSpacing/>
        <w:jc w:val="both"/>
        <w:rPr>
          <w:rFonts w:ascii="Times New Roman" w:hAnsi="Times New Roman" w:cs="Times New Roman"/>
          <w:sz w:val="20"/>
          <w:szCs w:val="20"/>
          <w:lang w:val="en-US"/>
        </w:rPr>
      </w:pPr>
      <w:r w:rsidRPr="00A80D64">
        <w:rPr>
          <w:rFonts w:ascii="Times New Roman" w:hAnsi="Times New Roman" w:cs="Times New Roman"/>
          <w:sz w:val="20"/>
          <w:szCs w:val="20"/>
          <w:lang w:val="en-US"/>
        </w:rPr>
        <w:t xml:space="preserve">What is the IP address of company’s shared network drive? </w:t>
      </w:r>
    </w:p>
    <w:tbl>
      <w:tblPr>
        <w:tblStyle w:val="TableGrid"/>
        <w:tblW w:w="0" w:type="auto"/>
        <w:tblInd w:w="720" w:type="dxa"/>
        <w:tblLayout w:type="fixed"/>
        <w:tblLook w:val="04A0" w:firstRow="1" w:lastRow="0" w:firstColumn="1" w:lastColumn="0" w:noHBand="0" w:noVBand="1"/>
      </w:tblPr>
      <w:tblGrid>
        <w:gridCol w:w="1575"/>
        <w:gridCol w:w="7055"/>
      </w:tblGrid>
      <w:tr w:rsidR="00B136C7" w:rsidRPr="00D270B1" w14:paraId="0ECD616A" w14:textId="77777777">
        <w:trPr>
          <w:trHeight w:val="107"/>
        </w:trPr>
        <w:tc>
          <w:tcPr>
            <w:tcW w:w="1575" w:type="dxa"/>
            <w:tcBorders>
              <w:top w:val="single" w:sz="4" w:space="0" w:color="auto"/>
              <w:left w:val="single" w:sz="4" w:space="0" w:color="auto"/>
              <w:bottom w:val="single" w:sz="4" w:space="0" w:color="auto"/>
              <w:right w:val="single" w:sz="4" w:space="0" w:color="auto"/>
            </w:tcBorders>
            <w:hideMark/>
          </w:tcPr>
          <w:p w14:paraId="5AFF10FB"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lastRenderedPageBreak/>
              <w:t>Possible Answer</w:t>
            </w:r>
          </w:p>
        </w:tc>
        <w:tc>
          <w:tcPr>
            <w:tcW w:w="7055" w:type="dxa"/>
            <w:tcBorders>
              <w:top w:val="single" w:sz="4" w:space="0" w:color="auto"/>
              <w:left w:val="single" w:sz="4" w:space="0" w:color="auto"/>
              <w:bottom w:val="single" w:sz="4" w:space="0" w:color="auto"/>
              <w:right w:val="single" w:sz="4" w:space="0" w:color="auto"/>
            </w:tcBorders>
            <w:shd w:val="clear" w:color="auto" w:fill="FFE599" w:themeFill="accent4" w:themeFillTint="66"/>
            <w:hideMark/>
          </w:tcPr>
          <w:p w14:paraId="063B6081" w14:textId="77777777" w:rsidR="00B136C7" w:rsidRPr="00A80D64" w:rsidRDefault="00B136C7">
            <w:pPr>
              <w:pStyle w:val="ListParagraph"/>
              <w:tabs>
                <w:tab w:val="left" w:pos="1800"/>
              </w:tabs>
              <w:ind w:left="0"/>
              <w:rPr>
                <w:rFonts w:ascii="Times New Roman" w:hAnsi="Times New Roman" w:cs="Times New Roman"/>
                <w:sz w:val="20"/>
                <w:szCs w:val="20"/>
                <w:lang w:val="en-US"/>
              </w:rPr>
            </w:pPr>
            <w:r w:rsidRPr="00A80D64">
              <w:rPr>
                <w:rFonts w:ascii="Times New Roman" w:hAnsi="Times New Roman" w:cs="Times New Roman"/>
                <w:sz w:val="20"/>
                <w:szCs w:val="20"/>
                <w:lang w:val="en-US"/>
              </w:rPr>
              <w:t>RemotePath://192.168.1.1/m57/ram</w:t>
            </w:r>
          </w:p>
          <w:p w14:paraId="2EF1D6E2" w14:textId="77777777" w:rsidR="00B136C7" w:rsidRPr="00A80D64" w:rsidRDefault="00B136C7">
            <w:pPr>
              <w:pStyle w:val="ListParagraph"/>
              <w:tabs>
                <w:tab w:val="left" w:pos="1800"/>
              </w:tabs>
              <w:ind w:left="0"/>
              <w:rPr>
                <w:rFonts w:ascii="Times New Roman" w:hAnsi="Times New Roman" w:cs="Times New Roman"/>
                <w:sz w:val="20"/>
                <w:szCs w:val="20"/>
                <w:lang w:val="en-US"/>
              </w:rPr>
            </w:pPr>
            <w:r w:rsidRPr="00A80D64">
              <w:rPr>
                <w:rFonts w:ascii="Times New Roman" w:hAnsi="Times New Roman" w:cs="Times New Roman"/>
                <w:sz w:val="20"/>
                <w:szCs w:val="20"/>
                <w:lang w:val="en-US"/>
              </w:rPr>
              <w:t>UserName: m57admin</w:t>
            </w:r>
          </w:p>
        </w:tc>
      </w:tr>
      <w:tr w:rsidR="00B136C7" w:rsidRPr="00D270B1" w14:paraId="1701EC38" w14:textId="77777777">
        <w:tc>
          <w:tcPr>
            <w:tcW w:w="1575" w:type="dxa"/>
            <w:tcBorders>
              <w:top w:val="single" w:sz="4" w:space="0" w:color="auto"/>
              <w:left w:val="single" w:sz="4" w:space="0" w:color="auto"/>
              <w:bottom w:val="single" w:sz="4" w:space="0" w:color="auto"/>
              <w:right w:val="single" w:sz="4" w:space="0" w:color="auto"/>
            </w:tcBorders>
            <w:hideMark/>
          </w:tcPr>
          <w:p w14:paraId="781ED3A8"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Evidence Location</w:t>
            </w:r>
          </w:p>
        </w:tc>
        <w:tc>
          <w:tcPr>
            <w:tcW w:w="7055" w:type="dxa"/>
            <w:tcBorders>
              <w:top w:val="single" w:sz="4" w:space="0" w:color="auto"/>
              <w:left w:val="single" w:sz="4" w:space="0" w:color="auto"/>
              <w:bottom w:val="single" w:sz="4" w:space="0" w:color="auto"/>
              <w:right w:val="single" w:sz="4" w:space="0" w:color="auto"/>
            </w:tcBorders>
            <w:vAlign w:val="center"/>
          </w:tcPr>
          <w:p w14:paraId="51AABE0E" w14:textId="77777777" w:rsidR="00B136C7" w:rsidRPr="00A80D64" w:rsidRDefault="00B136C7">
            <w:pPr>
              <w:pStyle w:val="ListParagraph"/>
              <w:tabs>
                <w:tab w:val="left" w:pos="1800"/>
              </w:tabs>
              <w:ind w:left="0"/>
              <w:rPr>
                <w:rFonts w:ascii="Times New Roman" w:hAnsi="Times New Roman" w:cs="Times New Roman"/>
                <w:sz w:val="20"/>
                <w:szCs w:val="20"/>
                <w:lang w:val="en-US"/>
              </w:rPr>
            </w:pPr>
            <w:r w:rsidRPr="00A80D64">
              <w:rPr>
                <w:rFonts w:ascii="Times New Roman" w:hAnsi="Times New Roman" w:cs="Times New Roman"/>
                <w:sz w:val="20"/>
                <w:szCs w:val="20"/>
                <w:lang w:val="en-US"/>
              </w:rPr>
              <w:t>C:/Documents and Settings/Charlie/NTUSER.DAT/Network/Z/RemotePath</w:t>
            </w:r>
          </w:p>
          <w:p w14:paraId="1E49F9D4" w14:textId="77777777" w:rsidR="00B136C7" w:rsidRPr="00A80D64" w:rsidRDefault="00B136C7">
            <w:pPr>
              <w:pStyle w:val="ListParagraph"/>
              <w:tabs>
                <w:tab w:val="left" w:pos="1800"/>
              </w:tabs>
              <w:ind w:left="0"/>
              <w:rPr>
                <w:rFonts w:ascii="Times New Roman" w:hAnsi="Times New Roman" w:cs="Times New Roman"/>
                <w:sz w:val="20"/>
                <w:szCs w:val="20"/>
                <w:lang w:val="en-US"/>
              </w:rPr>
            </w:pPr>
            <w:r w:rsidRPr="00A80D64">
              <w:rPr>
                <w:rFonts w:ascii="Times New Roman" w:hAnsi="Times New Roman" w:cs="Times New Roman"/>
                <w:sz w:val="20"/>
                <w:szCs w:val="20"/>
                <w:lang w:val="en-US"/>
              </w:rPr>
              <w:t>C:/Documents and Settings/Charlie/NTUSER.DAT/Network/Z/UserName</w:t>
            </w:r>
          </w:p>
        </w:tc>
      </w:tr>
    </w:tbl>
    <w:p w14:paraId="3FCFEEA5" w14:textId="77777777" w:rsidR="00B136C7" w:rsidRPr="00665265" w:rsidRDefault="00B136C7" w:rsidP="00B136C7">
      <w:pPr>
        <w:pStyle w:val="ListParagraph"/>
        <w:tabs>
          <w:tab w:val="left" w:pos="1800"/>
        </w:tabs>
        <w:spacing w:line="360" w:lineRule="auto"/>
        <w:jc w:val="both"/>
        <w:rPr>
          <w:rFonts w:ascii="Times New Roman" w:hAnsi="Times New Roman" w:cs="Times New Roman"/>
          <w:sz w:val="20"/>
          <w:szCs w:val="20"/>
          <w:lang w:val="en-US"/>
        </w:rPr>
      </w:pPr>
    </w:p>
    <w:p w14:paraId="270302AA" w14:textId="77777777" w:rsidR="00B136C7" w:rsidRPr="00665265" w:rsidRDefault="00B136C7" w:rsidP="00B136C7">
      <w:pPr>
        <w:pStyle w:val="ListParagraph"/>
        <w:tabs>
          <w:tab w:val="left" w:pos="1800"/>
        </w:tabs>
        <w:spacing w:line="360" w:lineRule="auto"/>
        <w:jc w:val="both"/>
        <w:rPr>
          <w:rFonts w:ascii="Times New Roman" w:hAnsi="Times New Roman" w:cs="Times New Roman"/>
          <w:sz w:val="20"/>
          <w:szCs w:val="20"/>
          <w:lang w:val="en-US"/>
        </w:rPr>
      </w:pPr>
    </w:p>
    <w:p w14:paraId="3989FB9D" w14:textId="77777777" w:rsidR="00B136C7" w:rsidRPr="00A80D64" w:rsidRDefault="00B136C7" w:rsidP="00B136C7">
      <w:pPr>
        <w:pStyle w:val="Heading4"/>
        <w:keepNext w:val="0"/>
        <w:keepLines w:val="0"/>
        <w:numPr>
          <w:ilvl w:val="0"/>
          <w:numId w:val="17"/>
        </w:numPr>
        <w:tabs>
          <w:tab w:val="left" w:pos="1800"/>
        </w:tabs>
        <w:spacing w:before="0" w:line="360" w:lineRule="auto"/>
        <w:contextualSpacing/>
        <w:jc w:val="both"/>
        <w:rPr>
          <w:rFonts w:ascii="Times New Roman" w:hAnsi="Times New Roman" w:cs="Times New Roman"/>
          <w:sz w:val="20"/>
          <w:szCs w:val="20"/>
          <w:lang w:val="en-US"/>
        </w:rPr>
      </w:pPr>
      <w:r w:rsidRPr="00A80D64">
        <w:rPr>
          <w:rFonts w:ascii="Times New Roman" w:hAnsi="Times New Roman" w:cs="Times New Roman"/>
          <w:sz w:val="20"/>
          <w:szCs w:val="20"/>
          <w:lang w:val="en-US"/>
        </w:rPr>
        <w:t xml:space="preserve">List all directories that were traversed in USB. </w:t>
      </w:r>
    </w:p>
    <w:tbl>
      <w:tblPr>
        <w:tblStyle w:val="TableGrid"/>
        <w:tblW w:w="8640" w:type="dxa"/>
        <w:tblInd w:w="720" w:type="dxa"/>
        <w:tblLayout w:type="fixed"/>
        <w:tblLook w:val="04A0" w:firstRow="1" w:lastRow="0" w:firstColumn="1" w:lastColumn="0" w:noHBand="0" w:noVBand="1"/>
      </w:tblPr>
      <w:tblGrid>
        <w:gridCol w:w="1573"/>
        <w:gridCol w:w="1120"/>
        <w:gridCol w:w="4795"/>
        <w:gridCol w:w="1152"/>
      </w:tblGrid>
      <w:tr w:rsidR="00B136C7" w:rsidRPr="00A80D64" w14:paraId="298C97FF" w14:textId="77777777">
        <w:trPr>
          <w:trHeight w:val="25"/>
        </w:trPr>
        <w:tc>
          <w:tcPr>
            <w:tcW w:w="1573" w:type="dxa"/>
            <w:vMerge w:val="restart"/>
            <w:tcBorders>
              <w:top w:val="single" w:sz="4" w:space="0" w:color="auto"/>
              <w:left w:val="single" w:sz="4" w:space="0" w:color="auto"/>
              <w:bottom w:val="single" w:sz="4" w:space="0" w:color="auto"/>
              <w:right w:val="single" w:sz="4" w:space="0" w:color="auto"/>
            </w:tcBorders>
          </w:tcPr>
          <w:p w14:paraId="7D86974A"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Possible Answer</w:t>
            </w:r>
          </w:p>
        </w:tc>
        <w:tc>
          <w:tcPr>
            <w:tcW w:w="1120" w:type="dxa"/>
            <w:tcBorders>
              <w:top w:val="single" w:sz="4" w:space="0" w:color="auto"/>
              <w:left w:val="single" w:sz="4" w:space="0" w:color="auto"/>
              <w:bottom w:val="single" w:sz="4" w:space="0" w:color="auto"/>
              <w:right w:val="single" w:sz="4" w:space="0" w:color="auto"/>
            </w:tcBorders>
            <w:shd w:val="clear" w:color="auto" w:fill="FFE599" w:themeFill="accent4" w:themeFillTint="66"/>
            <w:hideMark/>
          </w:tcPr>
          <w:p w14:paraId="2F66E93F"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Timestamp</w:t>
            </w:r>
          </w:p>
        </w:tc>
        <w:tc>
          <w:tcPr>
            <w:tcW w:w="4795" w:type="dxa"/>
            <w:tcBorders>
              <w:top w:val="single" w:sz="4" w:space="0" w:color="auto"/>
              <w:left w:val="single" w:sz="4" w:space="0" w:color="auto"/>
              <w:bottom w:val="single" w:sz="4" w:space="0" w:color="auto"/>
              <w:right w:val="single" w:sz="4" w:space="0" w:color="auto"/>
            </w:tcBorders>
            <w:shd w:val="clear" w:color="auto" w:fill="FFE599" w:themeFill="accent4" w:themeFillTint="66"/>
            <w:hideMark/>
          </w:tcPr>
          <w:p w14:paraId="1A0ED701" w14:textId="77777777" w:rsidR="00B136C7" w:rsidRPr="00A80D64" w:rsidRDefault="00B136C7">
            <w:pPr>
              <w:pStyle w:val="ListParagraph"/>
              <w:tabs>
                <w:tab w:val="center" w:pos="2289"/>
              </w:tabs>
              <w:ind w:left="0"/>
              <w:rPr>
                <w:rFonts w:ascii="Times New Roman" w:hAnsi="Times New Roman" w:cs="Times New Roman"/>
                <w:sz w:val="20"/>
                <w:szCs w:val="20"/>
              </w:rPr>
            </w:pPr>
            <w:r w:rsidRPr="00A80D64">
              <w:rPr>
                <w:rFonts w:ascii="Times New Roman" w:hAnsi="Times New Roman" w:cs="Times New Roman"/>
                <w:sz w:val="20"/>
                <w:szCs w:val="20"/>
              </w:rPr>
              <w:t>Directory Path</w:t>
            </w:r>
          </w:p>
        </w:tc>
        <w:tc>
          <w:tcPr>
            <w:tcW w:w="1152" w:type="dxa"/>
            <w:tcBorders>
              <w:top w:val="single" w:sz="4" w:space="0" w:color="auto"/>
              <w:left w:val="single" w:sz="4" w:space="0" w:color="auto"/>
              <w:bottom w:val="single" w:sz="4" w:space="0" w:color="auto"/>
              <w:right w:val="single" w:sz="4" w:space="0" w:color="auto"/>
            </w:tcBorders>
            <w:shd w:val="clear" w:color="auto" w:fill="FFE599" w:themeFill="accent4" w:themeFillTint="66"/>
            <w:hideMark/>
          </w:tcPr>
          <w:p w14:paraId="465AEEEB"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Source</w:t>
            </w:r>
          </w:p>
        </w:tc>
      </w:tr>
      <w:tr w:rsidR="00B136C7" w:rsidRPr="00A80D64" w14:paraId="619E3F44" w14:textId="77777777">
        <w:trPr>
          <w:trHeight w:val="568"/>
        </w:trPr>
        <w:tc>
          <w:tcPr>
            <w:tcW w:w="1573" w:type="dxa"/>
            <w:vMerge/>
            <w:tcBorders>
              <w:top w:val="single" w:sz="4" w:space="0" w:color="auto"/>
              <w:left w:val="single" w:sz="4" w:space="0" w:color="auto"/>
              <w:bottom w:val="single" w:sz="4" w:space="0" w:color="auto"/>
              <w:right w:val="single" w:sz="4" w:space="0" w:color="auto"/>
            </w:tcBorders>
            <w:vAlign w:val="center"/>
            <w:hideMark/>
          </w:tcPr>
          <w:p w14:paraId="11AFD753" w14:textId="77777777" w:rsidR="00B136C7" w:rsidRPr="00A80D64" w:rsidRDefault="00B136C7">
            <w:pPr>
              <w:rPr>
                <w:rFonts w:ascii="Times New Roman" w:hAnsi="Times New Roman" w:cs="Times New Roman"/>
                <w:sz w:val="20"/>
                <w:szCs w:val="20"/>
              </w:rPr>
            </w:pPr>
          </w:p>
        </w:tc>
        <w:tc>
          <w:tcPr>
            <w:tcW w:w="1120" w:type="dxa"/>
            <w:tcBorders>
              <w:top w:val="single" w:sz="4" w:space="0" w:color="auto"/>
              <w:left w:val="single" w:sz="4" w:space="0" w:color="auto"/>
              <w:bottom w:val="single" w:sz="4" w:space="0" w:color="auto"/>
              <w:right w:val="single" w:sz="4" w:space="0" w:color="auto"/>
            </w:tcBorders>
            <w:hideMark/>
          </w:tcPr>
          <w:p w14:paraId="21E43BC8"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2009-11-17 10:57:11 PST</w:t>
            </w:r>
            <w:r w:rsidRPr="00A80D64">
              <w:rPr>
                <w:rFonts w:ascii="Times New Roman" w:hAnsi="Times New Roman" w:cs="Times New Roman"/>
                <w:sz w:val="20"/>
                <w:szCs w:val="20"/>
              </w:rPr>
              <w:tab/>
            </w:r>
          </w:p>
        </w:tc>
        <w:tc>
          <w:tcPr>
            <w:tcW w:w="4795" w:type="dxa"/>
            <w:tcBorders>
              <w:top w:val="single" w:sz="4" w:space="0" w:color="auto"/>
              <w:left w:val="single" w:sz="4" w:space="0" w:color="auto"/>
              <w:bottom w:val="single" w:sz="4" w:space="0" w:color="auto"/>
              <w:right w:val="single" w:sz="4" w:space="0" w:color="auto"/>
            </w:tcBorders>
            <w:hideMark/>
          </w:tcPr>
          <w:p w14:paraId="4BD63D13" w14:textId="77777777" w:rsidR="00B136C7" w:rsidRPr="00A80D64" w:rsidRDefault="00B136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rPr>
            </w:pPr>
            <w:r w:rsidRPr="00A80D64">
              <w:rPr>
                <w:rFonts w:ascii="Times New Roman" w:eastAsia="Times New Roman" w:hAnsi="Times New Roman" w:cs="Times New Roman"/>
                <w:sz w:val="20"/>
                <w:szCs w:val="20"/>
              </w:rPr>
              <w:t>F:/</w:t>
            </w:r>
          </w:p>
          <w:p w14:paraId="74F1DE70"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152" w:type="dxa"/>
            <w:tcBorders>
              <w:top w:val="single" w:sz="4" w:space="0" w:color="auto"/>
              <w:left w:val="single" w:sz="4" w:space="0" w:color="auto"/>
              <w:bottom w:val="single" w:sz="4" w:space="0" w:color="auto"/>
              <w:right w:val="single" w:sz="4" w:space="0" w:color="auto"/>
            </w:tcBorders>
            <w:hideMark/>
          </w:tcPr>
          <w:p w14:paraId="7DEF5509"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Recent</w:t>
            </w:r>
          </w:p>
        </w:tc>
      </w:tr>
      <w:tr w:rsidR="00B136C7" w:rsidRPr="00A80D64" w14:paraId="1E3C5ADB" w14:textId="77777777">
        <w:trPr>
          <w:trHeight w:val="568"/>
        </w:trPr>
        <w:tc>
          <w:tcPr>
            <w:tcW w:w="1573" w:type="dxa"/>
            <w:tcBorders>
              <w:top w:val="single" w:sz="4" w:space="0" w:color="auto"/>
              <w:left w:val="single" w:sz="4" w:space="0" w:color="auto"/>
              <w:bottom w:val="single" w:sz="4" w:space="0" w:color="auto"/>
              <w:right w:val="single" w:sz="4" w:space="0" w:color="auto"/>
            </w:tcBorders>
            <w:vAlign w:val="center"/>
          </w:tcPr>
          <w:p w14:paraId="0EEDFD6E" w14:textId="77777777" w:rsidR="00B136C7" w:rsidRPr="00A80D64" w:rsidRDefault="00B136C7">
            <w:pPr>
              <w:rPr>
                <w:rFonts w:ascii="Times New Roman" w:hAnsi="Times New Roman" w:cs="Times New Roman"/>
                <w:sz w:val="20"/>
                <w:szCs w:val="20"/>
              </w:rPr>
            </w:pPr>
          </w:p>
        </w:tc>
        <w:tc>
          <w:tcPr>
            <w:tcW w:w="1120" w:type="dxa"/>
            <w:tcBorders>
              <w:top w:val="single" w:sz="4" w:space="0" w:color="auto"/>
              <w:left w:val="single" w:sz="4" w:space="0" w:color="auto"/>
              <w:bottom w:val="single" w:sz="4" w:space="0" w:color="auto"/>
              <w:right w:val="single" w:sz="4" w:space="0" w:color="auto"/>
            </w:tcBorders>
          </w:tcPr>
          <w:p w14:paraId="5B2023C0"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2009-11-20 09:38:09 PST???</w:t>
            </w:r>
            <w:r w:rsidRPr="00A80D64">
              <w:rPr>
                <w:rFonts w:ascii="Times New Roman" w:hAnsi="Times New Roman" w:cs="Times New Roman"/>
                <w:sz w:val="20"/>
                <w:szCs w:val="20"/>
              </w:rPr>
              <w:tab/>
            </w:r>
          </w:p>
        </w:tc>
        <w:tc>
          <w:tcPr>
            <w:tcW w:w="4795" w:type="dxa"/>
            <w:tcBorders>
              <w:top w:val="single" w:sz="4" w:space="0" w:color="auto"/>
              <w:left w:val="single" w:sz="4" w:space="0" w:color="auto"/>
              <w:bottom w:val="single" w:sz="4" w:space="0" w:color="auto"/>
              <w:right w:val="single" w:sz="4" w:space="0" w:color="auto"/>
            </w:tcBorders>
          </w:tcPr>
          <w:p w14:paraId="7B085ED4" w14:textId="77777777" w:rsidR="00B136C7" w:rsidRPr="00A80D64" w:rsidRDefault="00B136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rPr>
            </w:pPr>
            <w:r w:rsidRPr="00A80D64">
              <w:rPr>
                <w:rFonts w:ascii="Times New Roman" w:eastAsia="Times New Roman" w:hAnsi="Times New Roman" w:cs="Times New Roman"/>
                <w:sz w:val="20"/>
                <w:szCs w:val="20"/>
              </w:rPr>
              <w:t>F:/Email</w:t>
            </w:r>
          </w:p>
          <w:p w14:paraId="0B2AE24E" w14:textId="77777777" w:rsidR="00B136C7" w:rsidRPr="00A80D64" w:rsidRDefault="00B136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rPr>
            </w:pPr>
          </w:p>
        </w:tc>
        <w:tc>
          <w:tcPr>
            <w:tcW w:w="1152" w:type="dxa"/>
            <w:tcBorders>
              <w:top w:val="single" w:sz="4" w:space="0" w:color="auto"/>
              <w:left w:val="single" w:sz="4" w:space="0" w:color="auto"/>
              <w:bottom w:val="single" w:sz="4" w:space="0" w:color="auto"/>
              <w:right w:val="single" w:sz="4" w:space="0" w:color="auto"/>
            </w:tcBorders>
          </w:tcPr>
          <w:p w14:paraId="07388469"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Recent</w:t>
            </w:r>
          </w:p>
        </w:tc>
      </w:tr>
      <w:tr w:rsidR="00B136C7" w:rsidRPr="00A80D64" w14:paraId="6FF86271" w14:textId="77777777">
        <w:trPr>
          <w:trHeight w:val="568"/>
        </w:trPr>
        <w:tc>
          <w:tcPr>
            <w:tcW w:w="1573" w:type="dxa"/>
            <w:tcBorders>
              <w:top w:val="single" w:sz="4" w:space="0" w:color="auto"/>
              <w:left w:val="single" w:sz="4" w:space="0" w:color="auto"/>
              <w:bottom w:val="single" w:sz="4" w:space="0" w:color="auto"/>
              <w:right w:val="single" w:sz="4" w:space="0" w:color="auto"/>
            </w:tcBorders>
            <w:vAlign w:val="center"/>
          </w:tcPr>
          <w:p w14:paraId="0C764B91" w14:textId="77777777" w:rsidR="00B136C7" w:rsidRPr="00A80D64" w:rsidRDefault="00B136C7">
            <w:pPr>
              <w:rPr>
                <w:rFonts w:ascii="Times New Roman" w:hAnsi="Times New Roman" w:cs="Times New Roman"/>
                <w:sz w:val="20"/>
                <w:szCs w:val="20"/>
              </w:rPr>
            </w:pPr>
          </w:p>
        </w:tc>
        <w:tc>
          <w:tcPr>
            <w:tcW w:w="1120" w:type="dxa"/>
            <w:tcBorders>
              <w:top w:val="single" w:sz="4" w:space="0" w:color="auto"/>
              <w:left w:val="single" w:sz="4" w:space="0" w:color="auto"/>
              <w:bottom w:val="single" w:sz="4" w:space="0" w:color="auto"/>
              <w:right w:val="single" w:sz="4" w:space="0" w:color="auto"/>
            </w:tcBorders>
          </w:tcPr>
          <w:p w14:paraId="313DC282"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2009-12-10 14:28:05 PST</w:t>
            </w:r>
            <w:r w:rsidRPr="00A80D64">
              <w:rPr>
                <w:rFonts w:ascii="Times New Roman" w:hAnsi="Times New Roman" w:cs="Times New Roman"/>
                <w:sz w:val="20"/>
                <w:szCs w:val="20"/>
              </w:rPr>
              <w:tab/>
            </w:r>
          </w:p>
        </w:tc>
        <w:tc>
          <w:tcPr>
            <w:tcW w:w="4795" w:type="dxa"/>
            <w:tcBorders>
              <w:top w:val="single" w:sz="4" w:space="0" w:color="auto"/>
              <w:left w:val="single" w:sz="4" w:space="0" w:color="auto"/>
              <w:bottom w:val="single" w:sz="4" w:space="0" w:color="auto"/>
              <w:right w:val="single" w:sz="4" w:space="0" w:color="auto"/>
            </w:tcBorders>
          </w:tcPr>
          <w:p w14:paraId="295BBDFC" w14:textId="77777777" w:rsidR="00B136C7" w:rsidRPr="00A80D64" w:rsidRDefault="00B136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rPr>
            </w:pPr>
          </w:p>
          <w:p w14:paraId="3F942E56" w14:textId="77777777" w:rsidR="00B136C7" w:rsidRPr="00A80D64" w:rsidRDefault="00B136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rPr>
            </w:pPr>
            <w:r w:rsidRPr="00A80D64">
              <w:rPr>
                <w:rFonts w:ascii="Times New Roman" w:eastAsia="Times New Roman" w:hAnsi="Times New Roman" w:cs="Times New Roman"/>
                <w:sz w:val="20"/>
                <w:szCs w:val="20"/>
              </w:rPr>
              <w:t>F:/Email/other</w:t>
            </w:r>
          </w:p>
          <w:p w14:paraId="32C25F27" w14:textId="77777777" w:rsidR="00B136C7" w:rsidRPr="00A80D64" w:rsidRDefault="00B136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rPr>
            </w:pPr>
          </w:p>
        </w:tc>
        <w:tc>
          <w:tcPr>
            <w:tcW w:w="1152" w:type="dxa"/>
            <w:tcBorders>
              <w:top w:val="single" w:sz="4" w:space="0" w:color="auto"/>
              <w:left w:val="single" w:sz="4" w:space="0" w:color="auto"/>
              <w:bottom w:val="single" w:sz="4" w:space="0" w:color="auto"/>
              <w:right w:val="single" w:sz="4" w:space="0" w:color="auto"/>
            </w:tcBorders>
          </w:tcPr>
          <w:p w14:paraId="65C920B3"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Recent</w:t>
            </w:r>
          </w:p>
        </w:tc>
      </w:tr>
      <w:tr w:rsidR="00B136C7" w:rsidRPr="00D270B1" w14:paraId="3E0FBEDD" w14:textId="77777777">
        <w:tc>
          <w:tcPr>
            <w:tcW w:w="1573" w:type="dxa"/>
            <w:tcBorders>
              <w:top w:val="single" w:sz="4" w:space="0" w:color="auto"/>
              <w:left w:val="single" w:sz="4" w:space="0" w:color="auto"/>
              <w:bottom w:val="single" w:sz="4" w:space="0" w:color="auto"/>
              <w:right w:val="single" w:sz="4" w:space="0" w:color="auto"/>
            </w:tcBorders>
            <w:hideMark/>
          </w:tcPr>
          <w:p w14:paraId="26E58D14"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Evidence Location</w:t>
            </w:r>
          </w:p>
        </w:tc>
        <w:tc>
          <w:tcPr>
            <w:tcW w:w="7067" w:type="dxa"/>
            <w:gridSpan w:val="3"/>
            <w:tcBorders>
              <w:top w:val="single" w:sz="4" w:space="0" w:color="auto"/>
              <w:left w:val="single" w:sz="4" w:space="0" w:color="auto"/>
              <w:bottom w:val="single" w:sz="4" w:space="0" w:color="auto"/>
              <w:right w:val="single" w:sz="4" w:space="0" w:color="auto"/>
            </w:tcBorders>
            <w:vAlign w:val="center"/>
          </w:tcPr>
          <w:p w14:paraId="4F61EDD7" w14:textId="77777777" w:rsidR="00B136C7" w:rsidRPr="00A80D64" w:rsidRDefault="00B136C7">
            <w:pPr>
              <w:pStyle w:val="ListParagraph"/>
              <w:tabs>
                <w:tab w:val="left" w:pos="1800"/>
              </w:tabs>
              <w:ind w:left="0"/>
              <w:rPr>
                <w:rFonts w:ascii="Times New Roman" w:hAnsi="Times New Roman" w:cs="Times New Roman"/>
                <w:sz w:val="20"/>
                <w:szCs w:val="20"/>
                <w:lang w:val="en-US"/>
              </w:rPr>
            </w:pPr>
            <w:r w:rsidRPr="00A80D64">
              <w:rPr>
                <w:rFonts w:ascii="Times New Roman" w:hAnsi="Times New Roman" w:cs="Times New Roman"/>
                <w:sz w:val="20"/>
                <w:szCs w:val="20"/>
                <w:lang w:val="en-US"/>
              </w:rPr>
              <w:t>C:/Documents and Settings/Charlie/NTUSER.DAT/Software/Microsoft/Windows/Shell/BagMRU</w:t>
            </w:r>
          </w:p>
          <w:p w14:paraId="7AEE2612" w14:textId="77777777" w:rsidR="00B136C7" w:rsidRPr="00A80D64" w:rsidRDefault="00B136C7">
            <w:pPr>
              <w:pStyle w:val="ListParagraph"/>
              <w:tabs>
                <w:tab w:val="left" w:pos="1800"/>
              </w:tabs>
              <w:ind w:left="0"/>
              <w:rPr>
                <w:rFonts w:ascii="Times New Roman" w:hAnsi="Times New Roman" w:cs="Times New Roman"/>
                <w:sz w:val="20"/>
                <w:szCs w:val="20"/>
                <w:lang w:val="en-US"/>
              </w:rPr>
            </w:pPr>
          </w:p>
          <w:p w14:paraId="1D377FFF" w14:textId="77777777" w:rsidR="00B136C7" w:rsidRPr="00A80D64" w:rsidRDefault="00B136C7">
            <w:pPr>
              <w:pStyle w:val="ListParagraph"/>
              <w:tabs>
                <w:tab w:val="left" w:pos="1800"/>
              </w:tabs>
              <w:ind w:left="0"/>
              <w:rPr>
                <w:rFonts w:ascii="Times New Roman" w:hAnsi="Times New Roman" w:cs="Times New Roman"/>
                <w:sz w:val="20"/>
                <w:szCs w:val="20"/>
                <w:lang w:val="en-US"/>
              </w:rPr>
            </w:pPr>
            <w:r w:rsidRPr="00A80D64">
              <w:rPr>
                <w:rFonts w:ascii="Times New Roman" w:hAnsi="Times New Roman" w:cs="Times New Roman"/>
                <w:sz w:val="20"/>
                <w:szCs w:val="20"/>
                <w:lang w:val="en-US"/>
              </w:rPr>
              <w:t>C:/Documents and Settings/Charlie/NTUSER.DAT/Software/Microsoft/Windows/Shell/Bags</w:t>
            </w:r>
          </w:p>
          <w:p w14:paraId="75360C0F" w14:textId="77777777" w:rsidR="00B136C7" w:rsidRPr="00A80D64" w:rsidRDefault="00B136C7">
            <w:pPr>
              <w:pStyle w:val="ListParagraph"/>
              <w:tabs>
                <w:tab w:val="left" w:pos="1800"/>
              </w:tabs>
              <w:ind w:left="0"/>
              <w:rPr>
                <w:rFonts w:ascii="Times New Roman" w:hAnsi="Times New Roman" w:cs="Times New Roman"/>
                <w:sz w:val="20"/>
                <w:szCs w:val="20"/>
                <w:lang w:val="en-US"/>
              </w:rPr>
            </w:pPr>
          </w:p>
          <w:p w14:paraId="3579A505" w14:textId="77777777" w:rsidR="00B136C7" w:rsidRPr="00A80D64" w:rsidRDefault="00B136C7">
            <w:pPr>
              <w:pStyle w:val="ListParagraph"/>
              <w:tabs>
                <w:tab w:val="left" w:pos="1800"/>
              </w:tabs>
              <w:ind w:left="0"/>
              <w:rPr>
                <w:rFonts w:ascii="Times New Roman" w:hAnsi="Times New Roman" w:cs="Times New Roman"/>
                <w:sz w:val="20"/>
                <w:szCs w:val="20"/>
                <w:lang w:val="en-US"/>
              </w:rPr>
            </w:pPr>
            <w:r w:rsidRPr="00A80D64">
              <w:rPr>
                <w:rFonts w:ascii="Times New Roman" w:hAnsi="Times New Roman" w:cs="Times New Roman"/>
                <w:sz w:val="20"/>
                <w:szCs w:val="20"/>
                <w:lang w:val="en-US"/>
              </w:rPr>
              <w:t>C:/Documents and Settings/Charlie/NTUSER.DAT/Software/Microsoft/Windows/ShellNoRoam/BagMRU</w:t>
            </w:r>
          </w:p>
          <w:p w14:paraId="16BC772D" w14:textId="77777777" w:rsidR="00B136C7" w:rsidRPr="00A80D64" w:rsidRDefault="00B136C7">
            <w:pPr>
              <w:pStyle w:val="ListParagraph"/>
              <w:tabs>
                <w:tab w:val="left" w:pos="1800"/>
              </w:tabs>
              <w:ind w:left="0"/>
              <w:rPr>
                <w:rFonts w:ascii="Times New Roman" w:hAnsi="Times New Roman" w:cs="Times New Roman"/>
                <w:sz w:val="20"/>
                <w:szCs w:val="20"/>
                <w:lang w:val="en-US"/>
              </w:rPr>
            </w:pPr>
          </w:p>
          <w:p w14:paraId="5734C254" w14:textId="77777777" w:rsidR="00B136C7" w:rsidRPr="00A80D64" w:rsidRDefault="00B136C7">
            <w:pPr>
              <w:pStyle w:val="ListParagraph"/>
              <w:tabs>
                <w:tab w:val="left" w:pos="1800"/>
              </w:tabs>
              <w:ind w:left="0"/>
              <w:rPr>
                <w:rFonts w:ascii="Times New Roman" w:hAnsi="Times New Roman" w:cs="Times New Roman"/>
                <w:sz w:val="20"/>
                <w:szCs w:val="20"/>
                <w:lang w:val="en-US"/>
              </w:rPr>
            </w:pPr>
            <w:r w:rsidRPr="00A80D64">
              <w:rPr>
                <w:rFonts w:ascii="Times New Roman" w:hAnsi="Times New Roman" w:cs="Times New Roman"/>
                <w:sz w:val="20"/>
                <w:szCs w:val="20"/>
                <w:lang w:val="en-US"/>
              </w:rPr>
              <w:t>C:/Documents and Settings/Charlie/NTUSER.DAT/Software/Microsoft/Windows/ShellNoRoam/Bags</w:t>
            </w:r>
          </w:p>
          <w:p w14:paraId="1E0FE736" w14:textId="77777777" w:rsidR="00B136C7" w:rsidRPr="00A80D64" w:rsidRDefault="00B136C7">
            <w:pPr>
              <w:pStyle w:val="ListParagraph"/>
              <w:tabs>
                <w:tab w:val="left" w:pos="1800"/>
              </w:tabs>
              <w:ind w:left="0"/>
              <w:rPr>
                <w:rFonts w:ascii="Times New Roman" w:hAnsi="Times New Roman" w:cs="Times New Roman"/>
                <w:sz w:val="20"/>
                <w:szCs w:val="20"/>
                <w:lang w:val="en-US"/>
              </w:rPr>
            </w:pPr>
          </w:p>
          <w:p w14:paraId="6325BC29" w14:textId="77777777" w:rsidR="00B136C7" w:rsidRPr="00A80D64" w:rsidRDefault="00B136C7">
            <w:pPr>
              <w:pStyle w:val="ListParagraph"/>
              <w:tabs>
                <w:tab w:val="left" w:pos="1800"/>
              </w:tabs>
              <w:ind w:left="0"/>
              <w:rPr>
                <w:rFonts w:ascii="Times New Roman" w:hAnsi="Times New Roman" w:cs="Times New Roman"/>
                <w:sz w:val="20"/>
                <w:szCs w:val="20"/>
                <w:lang w:val="en-US"/>
              </w:rPr>
            </w:pPr>
            <w:r w:rsidRPr="00A80D64">
              <w:rPr>
                <w:rFonts w:ascii="Times New Roman" w:hAnsi="Times New Roman" w:cs="Times New Roman"/>
                <w:sz w:val="20"/>
                <w:szCs w:val="20"/>
                <w:lang w:val="en-US"/>
              </w:rPr>
              <w:t>C:/Documents and Settings/Charlie/Recent</w:t>
            </w:r>
          </w:p>
          <w:p w14:paraId="39B05DEA" w14:textId="77777777" w:rsidR="00B136C7" w:rsidRPr="00A80D64" w:rsidRDefault="00B136C7">
            <w:pPr>
              <w:pStyle w:val="ListParagraph"/>
              <w:tabs>
                <w:tab w:val="left" w:pos="1800"/>
              </w:tabs>
              <w:ind w:left="0"/>
              <w:rPr>
                <w:rFonts w:ascii="Times New Roman" w:hAnsi="Times New Roman" w:cs="Times New Roman"/>
                <w:sz w:val="20"/>
                <w:szCs w:val="20"/>
                <w:lang w:val="en-US"/>
              </w:rPr>
            </w:pPr>
          </w:p>
        </w:tc>
      </w:tr>
    </w:tbl>
    <w:p w14:paraId="7D19EA7D" w14:textId="77777777" w:rsidR="00B136C7" w:rsidRPr="00665265" w:rsidRDefault="00B136C7" w:rsidP="00B136C7">
      <w:pPr>
        <w:pStyle w:val="ListParagraph"/>
        <w:tabs>
          <w:tab w:val="left" w:pos="1800"/>
        </w:tabs>
        <w:spacing w:line="360" w:lineRule="auto"/>
        <w:jc w:val="both"/>
        <w:rPr>
          <w:rFonts w:ascii="Times New Roman" w:hAnsi="Times New Roman" w:cs="Times New Roman"/>
          <w:sz w:val="20"/>
          <w:szCs w:val="20"/>
          <w:lang w:val="en-US"/>
        </w:rPr>
      </w:pPr>
    </w:p>
    <w:p w14:paraId="6645C52E" w14:textId="77777777" w:rsidR="00B136C7" w:rsidRPr="00665265" w:rsidRDefault="00B136C7" w:rsidP="00B136C7">
      <w:pPr>
        <w:pStyle w:val="ListParagraph"/>
        <w:tabs>
          <w:tab w:val="left" w:pos="1800"/>
        </w:tabs>
        <w:spacing w:line="360" w:lineRule="auto"/>
        <w:jc w:val="both"/>
        <w:rPr>
          <w:rFonts w:ascii="Times New Roman" w:hAnsi="Times New Roman" w:cs="Times New Roman"/>
          <w:sz w:val="20"/>
          <w:szCs w:val="20"/>
          <w:lang w:val="en-US"/>
        </w:rPr>
      </w:pPr>
    </w:p>
    <w:p w14:paraId="1DAA54A6" w14:textId="77777777" w:rsidR="00B136C7" w:rsidRPr="00A80D64" w:rsidRDefault="00B136C7" w:rsidP="00B136C7">
      <w:pPr>
        <w:pStyle w:val="Heading4"/>
        <w:keepNext w:val="0"/>
        <w:keepLines w:val="0"/>
        <w:numPr>
          <w:ilvl w:val="0"/>
          <w:numId w:val="17"/>
        </w:numPr>
        <w:tabs>
          <w:tab w:val="left" w:pos="1800"/>
        </w:tabs>
        <w:spacing w:before="0" w:line="360" w:lineRule="auto"/>
        <w:contextualSpacing/>
        <w:jc w:val="both"/>
        <w:rPr>
          <w:rFonts w:ascii="Times New Roman" w:hAnsi="Times New Roman" w:cs="Times New Roman"/>
          <w:sz w:val="20"/>
          <w:szCs w:val="20"/>
          <w:lang w:val="en-US"/>
        </w:rPr>
      </w:pPr>
      <w:r w:rsidRPr="00A80D64">
        <w:rPr>
          <w:rFonts w:ascii="Times New Roman" w:hAnsi="Times New Roman" w:cs="Times New Roman"/>
          <w:sz w:val="20"/>
          <w:szCs w:val="20"/>
          <w:lang w:val="en-US"/>
        </w:rPr>
        <w:t xml:space="preserve">List all files that were opened in USB. </w:t>
      </w:r>
    </w:p>
    <w:tbl>
      <w:tblPr>
        <w:tblStyle w:val="TableGrid"/>
        <w:tblW w:w="8640" w:type="dxa"/>
        <w:tblInd w:w="720" w:type="dxa"/>
        <w:tblLayout w:type="fixed"/>
        <w:tblLook w:val="04A0" w:firstRow="1" w:lastRow="0" w:firstColumn="1" w:lastColumn="0" w:noHBand="0" w:noVBand="1"/>
      </w:tblPr>
      <w:tblGrid>
        <w:gridCol w:w="1573"/>
        <w:gridCol w:w="1120"/>
        <w:gridCol w:w="5002"/>
        <w:gridCol w:w="945"/>
      </w:tblGrid>
      <w:tr w:rsidR="00B136C7" w:rsidRPr="00A80D64" w14:paraId="231F25BF" w14:textId="77777777">
        <w:trPr>
          <w:trHeight w:val="25"/>
        </w:trPr>
        <w:tc>
          <w:tcPr>
            <w:tcW w:w="1573" w:type="dxa"/>
            <w:vMerge w:val="restart"/>
            <w:tcBorders>
              <w:top w:val="single" w:sz="4" w:space="0" w:color="auto"/>
              <w:left w:val="single" w:sz="4" w:space="0" w:color="auto"/>
              <w:bottom w:val="single" w:sz="4" w:space="0" w:color="auto"/>
              <w:right w:val="single" w:sz="4" w:space="0" w:color="auto"/>
            </w:tcBorders>
          </w:tcPr>
          <w:p w14:paraId="2A7E1D1A" w14:textId="77777777" w:rsidR="00B136C7" w:rsidRPr="00A80D64" w:rsidRDefault="00B136C7">
            <w:pPr>
              <w:pStyle w:val="ListParagraph"/>
              <w:tabs>
                <w:tab w:val="left" w:pos="1800"/>
              </w:tabs>
              <w:ind w:left="0"/>
              <w:rPr>
                <w:rFonts w:ascii="Times New Roman" w:hAnsi="Times New Roman" w:cs="Times New Roman"/>
                <w:sz w:val="20"/>
                <w:szCs w:val="20"/>
                <w:lang w:val="en-US"/>
              </w:rPr>
            </w:pPr>
            <w:r w:rsidRPr="00A80D64">
              <w:rPr>
                <w:rFonts w:ascii="Times New Roman" w:hAnsi="Times New Roman" w:cs="Times New Roman"/>
                <w:sz w:val="20"/>
                <w:szCs w:val="20"/>
                <w:lang w:val="en-US"/>
              </w:rPr>
              <w:t>Possible Answer</w:t>
            </w:r>
          </w:p>
          <w:p w14:paraId="432F3C25" w14:textId="77777777" w:rsidR="00B136C7" w:rsidRPr="00A80D64" w:rsidRDefault="00B136C7">
            <w:pPr>
              <w:pStyle w:val="ListParagraph"/>
              <w:tabs>
                <w:tab w:val="left" w:pos="1800"/>
              </w:tabs>
              <w:ind w:left="0"/>
              <w:rPr>
                <w:rFonts w:ascii="Times New Roman" w:hAnsi="Times New Roman" w:cs="Times New Roman"/>
                <w:sz w:val="20"/>
                <w:szCs w:val="20"/>
                <w:lang w:val="en-US"/>
              </w:rPr>
            </w:pPr>
          </w:p>
          <w:p w14:paraId="06233F25" w14:textId="77777777" w:rsidR="00B136C7" w:rsidRPr="00A80D64" w:rsidRDefault="00B136C7">
            <w:pPr>
              <w:pStyle w:val="ListParagraph"/>
              <w:tabs>
                <w:tab w:val="left" w:pos="1800"/>
              </w:tabs>
              <w:ind w:left="0"/>
              <w:rPr>
                <w:rFonts w:ascii="Times New Roman" w:hAnsi="Times New Roman" w:cs="Times New Roman"/>
                <w:sz w:val="20"/>
                <w:szCs w:val="20"/>
                <w:lang w:val="en-US"/>
              </w:rPr>
            </w:pPr>
            <w:r w:rsidRPr="00A80D64">
              <w:rPr>
                <w:rFonts w:ascii="Times New Roman" w:hAnsi="Times New Roman" w:cs="Times New Roman"/>
                <w:sz w:val="20"/>
                <w:szCs w:val="20"/>
                <w:lang w:val="en-US"/>
              </w:rPr>
              <w:t>(Timezone is applied)</w:t>
            </w:r>
          </w:p>
        </w:tc>
        <w:tc>
          <w:tcPr>
            <w:tcW w:w="1120" w:type="dxa"/>
            <w:tcBorders>
              <w:top w:val="single" w:sz="4" w:space="0" w:color="auto"/>
              <w:left w:val="single" w:sz="4" w:space="0" w:color="auto"/>
              <w:bottom w:val="single" w:sz="4" w:space="0" w:color="auto"/>
              <w:right w:val="single" w:sz="4" w:space="0" w:color="auto"/>
            </w:tcBorders>
            <w:shd w:val="clear" w:color="auto" w:fill="FFE599" w:themeFill="accent4" w:themeFillTint="66"/>
            <w:hideMark/>
          </w:tcPr>
          <w:p w14:paraId="113A30E8"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Timestamp</w:t>
            </w:r>
          </w:p>
        </w:tc>
        <w:tc>
          <w:tcPr>
            <w:tcW w:w="5002" w:type="dxa"/>
            <w:tcBorders>
              <w:top w:val="single" w:sz="4" w:space="0" w:color="auto"/>
              <w:left w:val="single" w:sz="4" w:space="0" w:color="auto"/>
              <w:bottom w:val="single" w:sz="4" w:space="0" w:color="auto"/>
              <w:right w:val="single" w:sz="4" w:space="0" w:color="auto"/>
            </w:tcBorders>
            <w:shd w:val="clear" w:color="auto" w:fill="FFE599" w:themeFill="accent4" w:themeFillTint="66"/>
            <w:hideMark/>
          </w:tcPr>
          <w:p w14:paraId="0072EC2F"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Directory Path</w:t>
            </w:r>
          </w:p>
        </w:tc>
        <w:tc>
          <w:tcPr>
            <w:tcW w:w="945" w:type="dxa"/>
            <w:tcBorders>
              <w:top w:val="single" w:sz="4" w:space="0" w:color="auto"/>
              <w:left w:val="single" w:sz="4" w:space="0" w:color="auto"/>
              <w:bottom w:val="single" w:sz="4" w:space="0" w:color="auto"/>
              <w:right w:val="single" w:sz="4" w:space="0" w:color="auto"/>
            </w:tcBorders>
            <w:shd w:val="clear" w:color="auto" w:fill="FFE599" w:themeFill="accent4" w:themeFillTint="66"/>
            <w:hideMark/>
          </w:tcPr>
          <w:p w14:paraId="53DB6784"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Source</w:t>
            </w:r>
          </w:p>
        </w:tc>
      </w:tr>
      <w:tr w:rsidR="00B136C7" w:rsidRPr="00A80D64" w14:paraId="7CE60A20" w14:textId="77777777">
        <w:trPr>
          <w:trHeight w:val="23"/>
        </w:trPr>
        <w:tc>
          <w:tcPr>
            <w:tcW w:w="1573" w:type="dxa"/>
            <w:vMerge/>
            <w:tcBorders>
              <w:top w:val="single" w:sz="4" w:space="0" w:color="auto"/>
              <w:left w:val="single" w:sz="4" w:space="0" w:color="auto"/>
              <w:bottom w:val="single" w:sz="4" w:space="0" w:color="auto"/>
              <w:right w:val="single" w:sz="4" w:space="0" w:color="auto"/>
            </w:tcBorders>
            <w:vAlign w:val="center"/>
            <w:hideMark/>
          </w:tcPr>
          <w:p w14:paraId="7CF7D9D0" w14:textId="77777777" w:rsidR="00B136C7" w:rsidRPr="00A80D64" w:rsidRDefault="00B136C7">
            <w:pPr>
              <w:rPr>
                <w:rFonts w:ascii="Times New Roman" w:hAnsi="Times New Roman" w:cs="Times New Roman"/>
                <w:sz w:val="20"/>
                <w:szCs w:val="20"/>
              </w:rPr>
            </w:pPr>
          </w:p>
        </w:tc>
        <w:tc>
          <w:tcPr>
            <w:tcW w:w="1120" w:type="dxa"/>
            <w:tcBorders>
              <w:top w:val="single" w:sz="4" w:space="0" w:color="auto"/>
              <w:left w:val="single" w:sz="4" w:space="0" w:color="auto"/>
              <w:bottom w:val="single" w:sz="4" w:space="0" w:color="auto"/>
              <w:right w:val="single" w:sz="4" w:space="0" w:color="auto"/>
            </w:tcBorders>
            <w:hideMark/>
          </w:tcPr>
          <w:p w14:paraId="4B6C0110"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2009-12-04 13:39:45 PS</w:t>
            </w:r>
            <w:r w:rsidRPr="00A80D64">
              <w:rPr>
                <w:rFonts w:ascii="Times New Roman" w:hAnsi="Times New Roman" w:cs="Times New Roman"/>
                <w:sz w:val="20"/>
                <w:szCs w:val="20"/>
              </w:rPr>
              <w:tab/>
            </w:r>
          </w:p>
        </w:tc>
        <w:tc>
          <w:tcPr>
            <w:tcW w:w="5002" w:type="dxa"/>
            <w:tcBorders>
              <w:top w:val="single" w:sz="4" w:space="0" w:color="auto"/>
              <w:left w:val="single" w:sz="4" w:space="0" w:color="auto"/>
              <w:bottom w:val="single" w:sz="4" w:space="0" w:color="auto"/>
              <w:right w:val="single" w:sz="4" w:space="0" w:color="auto"/>
            </w:tcBorders>
            <w:hideMark/>
          </w:tcPr>
          <w:p w14:paraId="0971B070" w14:textId="77777777" w:rsidR="00B136C7" w:rsidRPr="00A80D64" w:rsidRDefault="00B136C7">
            <w:pPr>
              <w:pStyle w:val="ListParagraph"/>
              <w:tabs>
                <w:tab w:val="left" w:pos="1800"/>
              </w:tabs>
              <w:ind w:left="0"/>
              <w:rPr>
                <w:rFonts w:ascii="Times New Roman" w:hAnsi="Times New Roman" w:cs="Times New Roman"/>
                <w:sz w:val="20"/>
                <w:szCs w:val="20"/>
                <w:lang w:val="en-US"/>
              </w:rPr>
            </w:pPr>
            <w:r w:rsidRPr="00A80D64">
              <w:rPr>
                <w:rFonts w:ascii="Times New Roman" w:hAnsi="Times New Roman" w:cs="Times New Roman"/>
                <w:sz w:val="20"/>
                <w:szCs w:val="20"/>
                <w:lang w:val="en-US"/>
              </w:rPr>
              <w:t>F:/Email/Charlie_2009-11-20_0957_99202.ComplexityTheory.Louisa+Fleet.pdf</w:t>
            </w:r>
          </w:p>
        </w:tc>
        <w:tc>
          <w:tcPr>
            <w:tcW w:w="945" w:type="dxa"/>
            <w:tcBorders>
              <w:top w:val="single" w:sz="4" w:space="0" w:color="auto"/>
              <w:left w:val="single" w:sz="4" w:space="0" w:color="auto"/>
              <w:bottom w:val="single" w:sz="4" w:space="0" w:color="auto"/>
              <w:right w:val="single" w:sz="4" w:space="0" w:color="auto"/>
            </w:tcBorders>
            <w:hideMark/>
          </w:tcPr>
          <w:p w14:paraId="698A6232"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Recent</w:t>
            </w:r>
          </w:p>
        </w:tc>
      </w:tr>
      <w:tr w:rsidR="00B136C7" w:rsidRPr="00A80D64" w14:paraId="2A49A38C" w14:textId="77777777">
        <w:trPr>
          <w:trHeight w:val="23"/>
        </w:trPr>
        <w:tc>
          <w:tcPr>
            <w:tcW w:w="1573" w:type="dxa"/>
            <w:vMerge/>
            <w:tcBorders>
              <w:top w:val="single" w:sz="4" w:space="0" w:color="auto"/>
              <w:left w:val="single" w:sz="4" w:space="0" w:color="auto"/>
              <w:bottom w:val="single" w:sz="4" w:space="0" w:color="auto"/>
              <w:right w:val="single" w:sz="4" w:space="0" w:color="auto"/>
            </w:tcBorders>
            <w:vAlign w:val="center"/>
          </w:tcPr>
          <w:p w14:paraId="201F7865" w14:textId="77777777" w:rsidR="00B136C7" w:rsidRPr="00A80D64" w:rsidRDefault="00B136C7">
            <w:pPr>
              <w:rPr>
                <w:rFonts w:ascii="Times New Roman" w:hAnsi="Times New Roman" w:cs="Times New Roman"/>
                <w:sz w:val="20"/>
                <w:szCs w:val="20"/>
              </w:rPr>
            </w:pPr>
          </w:p>
        </w:tc>
        <w:tc>
          <w:tcPr>
            <w:tcW w:w="1120" w:type="dxa"/>
            <w:tcBorders>
              <w:top w:val="single" w:sz="4" w:space="0" w:color="auto"/>
              <w:left w:val="single" w:sz="4" w:space="0" w:color="auto"/>
              <w:bottom w:val="single" w:sz="4" w:space="0" w:color="auto"/>
              <w:right w:val="single" w:sz="4" w:space="0" w:color="auto"/>
            </w:tcBorders>
          </w:tcPr>
          <w:p w14:paraId="725A7D73"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2009-12-04 13:42:26 PST</w:t>
            </w:r>
            <w:r w:rsidRPr="00A80D64">
              <w:rPr>
                <w:rFonts w:ascii="Times New Roman" w:hAnsi="Times New Roman" w:cs="Times New Roman"/>
                <w:sz w:val="20"/>
                <w:szCs w:val="20"/>
              </w:rPr>
              <w:tab/>
            </w:r>
          </w:p>
        </w:tc>
        <w:tc>
          <w:tcPr>
            <w:tcW w:w="5002" w:type="dxa"/>
            <w:tcBorders>
              <w:top w:val="single" w:sz="4" w:space="0" w:color="auto"/>
              <w:left w:val="single" w:sz="4" w:space="0" w:color="auto"/>
              <w:bottom w:val="single" w:sz="4" w:space="0" w:color="auto"/>
              <w:right w:val="single" w:sz="4" w:space="0" w:color="auto"/>
            </w:tcBorders>
          </w:tcPr>
          <w:p w14:paraId="148B9EEA" w14:textId="77777777" w:rsidR="00B136C7" w:rsidRPr="00A80D64" w:rsidRDefault="00B136C7">
            <w:pPr>
              <w:pStyle w:val="ListParagraph"/>
              <w:tabs>
                <w:tab w:val="left" w:pos="1800"/>
              </w:tabs>
              <w:ind w:left="0"/>
              <w:rPr>
                <w:rFonts w:ascii="Times New Roman" w:hAnsi="Times New Roman" w:cs="Times New Roman"/>
                <w:sz w:val="20"/>
                <w:szCs w:val="20"/>
                <w:lang w:val="en-US"/>
              </w:rPr>
            </w:pPr>
            <w:r w:rsidRPr="00A80D64">
              <w:rPr>
                <w:rFonts w:ascii="Times New Roman" w:hAnsi="Times New Roman" w:cs="Times New Roman"/>
                <w:sz w:val="20"/>
                <w:szCs w:val="20"/>
                <w:lang w:val="en-US"/>
              </w:rPr>
              <w:t>F:/Email/Charlie_2009-11-30_0854_Received_US5041044.pdf</w:t>
            </w:r>
          </w:p>
        </w:tc>
        <w:tc>
          <w:tcPr>
            <w:tcW w:w="945" w:type="dxa"/>
            <w:tcBorders>
              <w:top w:val="single" w:sz="4" w:space="0" w:color="auto"/>
              <w:left w:val="single" w:sz="4" w:space="0" w:color="auto"/>
              <w:bottom w:val="single" w:sz="4" w:space="0" w:color="auto"/>
              <w:right w:val="single" w:sz="4" w:space="0" w:color="auto"/>
            </w:tcBorders>
          </w:tcPr>
          <w:p w14:paraId="4B5C2D7B"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Recent</w:t>
            </w:r>
          </w:p>
        </w:tc>
      </w:tr>
      <w:tr w:rsidR="00B136C7" w:rsidRPr="00A80D64" w14:paraId="0801F4B0" w14:textId="77777777">
        <w:trPr>
          <w:trHeight w:val="23"/>
        </w:trPr>
        <w:tc>
          <w:tcPr>
            <w:tcW w:w="1573" w:type="dxa"/>
            <w:vMerge/>
            <w:tcBorders>
              <w:top w:val="single" w:sz="4" w:space="0" w:color="auto"/>
              <w:left w:val="single" w:sz="4" w:space="0" w:color="auto"/>
              <w:bottom w:val="single" w:sz="4" w:space="0" w:color="auto"/>
              <w:right w:val="single" w:sz="4" w:space="0" w:color="auto"/>
            </w:tcBorders>
            <w:vAlign w:val="center"/>
          </w:tcPr>
          <w:p w14:paraId="6613FFDC" w14:textId="77777777" w:rsidR="00B136C7" w:rsidRPr="00A80D64" w:rsidRDefault="00B136C7">
            <w:pPr>
              <w:rPr>
                <w:rFonts w:ascii="Times New Roman" w:hAnsi="Times New Roman" w:cs="Times New Roman"/>
                <w:sz w:val="20"/>
                <w:szCs w:val="20"/>
              </w:rPr>
            </w:pPr>
          </w:p>
        </w:tc>
        <w:tc>
          <w:tcPr>
            <w:tcW w:w="1120" w:type="dxa"/>
            <w:tcBorders>
              <w:top w:val="single" w:sz="4" w:space="0" w:color="auto"/>
              <w:left w:val="single" w:sz="4" w:space="0" w:color="auto"/>
              <w:bottom w:val="single" w:sz="4" w:space="0" w:color="auto"/>
              <w:right w:val="single" w:sz="4" w:space="0" w:color="auto"/>
            </w:tcBorders>
          </w:tcPr>
          <w:p w14:paraId="284B7822"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 xml:space="preserve">2009-12-04 13:41:17 </w:t>
            </w:r>
            <w:r w:rsidRPr="00A80D64">
              <w:rPr>
                <w:rFonts w:ascii="Times New Roman" w:hAnsi="Times New Roman" w:cs="Times New Roman"/>
                <w:sz w:val="20"/>
                <w:szCs w:val="20"/>
              </w:rPr>
              <w:lastRenderedPageBreak/>
              <w:t>PST</w:t>
            </w:r>
            <w:r w:rsidRPr="00A80D64">
              <w:rPr>
                <w:rFonts w:ascii="Times New Roman" w:hAnsi="Times New Roman" w:cs="Times New Roman"/>
                <w:sz w:val="20"/>
                <w:szCs w:val="20"/>
              </w:rPr>
              <w:tab/>
            </w:r>
          </w:p>
        </w:tc>
        <w:tc>
          <w:tcPr>
            <w:tcW w:w="5002" w:type="dxa"/>
            <w:tcBorders>
              <w:top w:val="single" w:sz="4" w:space="0" w:color="auto"/>
              <w:left w:val="single" w:sz="4" w:space="0" w:color="auto"/>
              <w:bottom w:val="single" w:sz="4" w:space="0" w:color="auto"/>
              <w:right w:val="single" w:sz="4" w:space="0" w:color="auto"/>
            </w:tcBorders>
          </w:tcPr>
          <w:p w14:paraId="724C88B0" w14:textId="77777777" w:rsidR="00B136C7" w:rsidRPr="00A80D64" w:rsidRDefault="00B136C7">
            <w:pPr>
              <w:pStyle w:val="ListParagraph"/>
              <w:tabs>
                <w:tab w:val="left" w:pos="1800"/>
              </w:tabs>
              <w:ind w:left="0"/>
              <w:rPr>
                <w:rFonts w:ascii="Times New Roman" w:hAnsi="Times New Roman" w:cs="Times New Roman"/>
                <w:sz w:val="20"/>
                <w:szCs w:val="20"/>
                <w:lang w:val="en-US"/>
              </w:rPr>
            </w:pPr>
            <w:r w:rsidRPr="00A80D64">
              <w:rPr>
                <w:rFonts w:ascii="Times New Roman" w:hAnsi="Times New Roman" w:cs="Times New Roman"/>
                <w:sz w:val="20"/>
                <w:szCs w:val="20"/>
                <w:lang w:val="en-US"/>
              </w:rPr>
              <w:lastRenderedPageBreak/>
              <w:t>F:/Email/Charlie_2009-11-20_1055_Received_PETEFFS.pdf</w:t>
            </w:r>
          </w:p>
        </w:tc>
        <w:tc>
          <w:tcPr>
            <w:tcW w:w="945" w:type="dxa"/>
            <w:tcBorders>
              <w:top w:val="single" w:sz="4" w:space="0" w:color="auto"/>
              <w:left w:val="single" w:sz="4" w:space="0" w:color="auto"/>
              <w:bottom w:val="single" w:sz="4" w:space="0" w:color="auto"/>
              <w:right w:val="single" w:sz="4" w:space="0" w:color="auto"/>
            </w:tcBorders>
          </w:tcPr>
          <w:p w14:paraId="7D24CE0E"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Recent</w:t>
            </w:r>
          </w:p>
        </w:tc>
      </w:tr>
      <w:tr w:rsidR="00B136C7" w:rsidRPr="00A80D64" w14:paraId="04907D26" w14:textId="77777777">
        <w:trPr>
          <w:trHeight w:val="23"/>
        </w:trPr>
        <w:tc>
          <w:tcPr>
            <w:tcW w:w="1573" w:type="dxa"/>
            <w:vMerge/>
            <w:tcBorders>
              <w:top w:val="single" w:sz="4" w:space="0" w:color="auto"/>
              <w:left w:val="single" w:sz="4" w:space="0" w:color="auto"/>
              <w:bottom w:val="single" w:sz="4" w:space="0" w:color="auto"/>
              <w:right w:val="single" w:sz="4" w:space="0" w:color="auto"/>
            </w:tcBorders>
            <w:vAlign w:val="center"/>
          </w:tcPr>
          <w:p w14:paraId="4E14B251" w14:textId="77777777" w:rsidR="00B136C7" w:rsidRPr="00A80D64" w:rsidRDefault="00B136C7">
            <w:pPr>
              <w:rPr>
                <w:rFonts w:ascii="Times New Roman" w:hAnsi="Times New Roman" w:cs="Times New Roman"/>
                <w:sz w:val="20"/>
                <w:szCs w:val="20"/>
              </w:rPr>
            </w:pPr>
          </w:p>
        </w:tc>
        <w:tc>
          <w:tcPr>
            <w:tcW w:w="1120" w:type="dxa"/>
            <w:tcBorders>
              <w:top w:val="single" w:sz="4" w:space="0" w:color="auto"/>
              <w:left w:val="single" w:sz="4" w:space="0" w:color="auto"/>
              <w:bottom w:val="single" w:sz="4" w:space="0" w:color="auto"/>
              <w:right w:val="single" w:sz="4" w:space="0" w:color="auto"/>
            </w:tcBorders>
          </w:tcPr>
          <w:p w14:paraId="0B09B7FA"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2009-11-24 13:56:35 PST</w:t>
            </w:r>
            <w:r w:rsidRPr="00A80D64">
              <w:rPr>
                <w:rFonts w:ascii="Times New Roman" w:hAnsi="Times New Roman" w:cs="Times New Roman"/>
                <w:sz w:val="20"/>
                <w:szCs w:val="20"/>
              </w:rPr>
              <w:tab/>
            </w:r>
          </w:p>
        </w:tc>
        <w:tc>
          <w:tcPr>
            <w:tcW w:w="5002" w:type="dxa"/>
            <w:tcBorders>
              <w:top w:val="single" w:sz="4" w:space="0" w:color="auto"/>
              <w:left w:val="single" w:sz="4" w:space="0" w:color="auto"/>
              <w:bottom w:val="single" w:sz="4" w:space="0" w:color="auto"/>
              <w:right w:val="single" w:sz="4" w:space="0" w:color="auto"/>
            </w:tcBorders>
          </w:tcPr>
          <w:p w14:paraId="0EE3B08A"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F:/microscope.jpg</w:t>
            </w:r>
          </w:p>
        </w:tc>
        <w:tc>
          <w:tcPr>
            <w:tcW w:w="945" w:type="dxa"/>
            <w:tcBorders>
              <w:top w:val="single" w:sz="4" w:space="0" w:color="auto"/>
              <w:left w:val="single" w:sz="4" w:space="0" w:color="auto"/>
              <w:bottom w:val="single" w:sz="4" w:space="0" w:color="auto"/>
              <w:right w:val="single" w:sz="4" w:space="0" w:color="auto"/>
            </w:tcBorders>
          </w:tcPr>
          <w:p w14:paraId="4FF852E2"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Recent</w:t>
            </w:r>
          </w:p>
        </w:tc>
      </w:tr>
      <w:tr w:rsidR="00B136C7" w:rsidRPr="00A80D64" w14:paraId="1FCE831C" w14:textId="77777777">
        <w:trPr>
          <w:trHeight w:val="23"/>
        </w:trPr>
        <w:tc>
          <w:tcPr>
            <w:tcW w:w="1573" w:type="dxa"/>
            <w:vMerge/>
            <w:tcBorders>
              <w:top w:val="single" w:sz="4" w:space="0" w:color="auto"/>
              <w:left w:val="single" w:sz="4" w:space="0" w:color="auto"/>
              <w:bottom w:val="single" w:sz="4" w:space="0" w:color="auto"/>
              <w:right w:val="single" w:sz="4" w:space="0" w:color="auto"/>
            </w:tcBorders>
            <w:vAlign w:val="center"/>
          </w:tcPr>
          <w:p w14:paraId="361DD480" w14:textId="77777777" w:rsidR="00B136C7" w:rsidRPr="00A80D64" w:rsidRDefault="00B136C7">
            <w:pPr>
              <w:rPr>
                <w:rFonts w:ascii="Times New Roman" w:hAnsi="Times New Roman" w:cs="Times New Roman"/>
                <w:sz w:val="20"/>
                <w:szCs w:val="20"/>
              </w:rPr>
            </w:pPr>
          </w:p>
        </w:tc>
        <w:tc>
          <w:tcPr>
            <w:tcW w:w="1120" w:type="dxa"/>
            <w:tcBorders>
              <w:top w:val="single" w:sz="4" w:space="0" w:color="auto"/>
              <w:left w:val="single" w:sz="4" w:space="0" w:color="auto"/>
              <w:bottom w:val="single" w:sz="4" w:space="0" w:color="auto"/>
              <w:right w:val="single" w:sz="4" w:space="0" w:color="auto"/>
            </w:tcBorders>
          </w:tcPr>
          <w:p w14:paraId="316E0718"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2009-11-24 14:05:29 PS</w:t>
            </w:r>
            <w:r w:rsidRPr="00A80D64">
              <w:rPr>
                <w:rFonts w:ascii="Times New Roman" w:hAnsi="Times New Roman" w:cs="Times New Roman"/>
                <w:sz w:val="20"/>
                <w:szCs w:val="20"/>
              </w:rPr>
              <w:tab/>
            </w:r>
          </w:p>
        </w:tc>
        <w:tc>
          <w:tcPr>
            <w:tcW w:w="5002" w:type="dxa"/>
            <w:tcBorders>
              <w:top w:val="single" w:sz="4" w:space="0" w:color="auto"/>
              <w:left w:val="single" w:sz="4" w:space="0" w:color="auto"/>
              <w:bottom w:val="single" w:sz="4" w:space="0" w:color="auto"/>
              <w:right w:val="single" w:sz="4" w:space="0" w:color="auto"/>
            </w:tcBorders>
          </w:tcPr>
          <w:p w14:paraId="65130054" w14:textId="77777777" w:rsidR="00B136C7" w:rsidRPr="00A80D64" w:rsidRDefault="00B136C7">
            <w:pPr>
              <w:pStyle w:val="ListParagraph"/>
              <w:tabs>
                <w:tab w:val="left" w:pos="1800"/>
              </w:tabs>
              <w:ind w:left="0"/>
              <w:rPr>
                <w:rFonts w:ascii="Times New Roman" w:hAnsi="Times New Roman" w:cs="Times New Roman"/>
                <w:sz w:val="20"/>
                <w:szCs w:val="20"/>
                <w:lang w:val="en-US"/>
              </w:rPr>
            </w:pPr>
            <w:r w:rsidRPr="00A80D64">
              <w:rPr>
                <w:rFonts w:ascii="Times New Roman" w:hAnsi="Times New Roman" w:cs="Times New Roman"/>
                <w:sz w:val="20"/>
                <w:szCs w:val="20"/>
                <w:lang w:val="en-US"/>
              </w:rPr>
              <w:t>F:/Copy of microscope.jpg</w:t>
            </w:r>
            <w:r w:rsidRPr="00A80D64">
              <w:rPr>
                <w:rFonts w:ascii="Times New Roman" w:hAnsi="Times New Roman" w:cs="Times New Roman"/>
                <w:sz w:val="20"/>
                <w:szCs w:val="20"/>
                <w:lang w:val="en-US"/>
              </w:rPr>
              <w:tab/>
            </w:r>
          </w:p>
        </w:tc>
        <w:tc>
          <w:tcPr>
            <w:tcW w:w="945" w:type="dxa"/>
            <w:tcBorders>
              <w:top w:val="single" w:sz="4" w:space="0" w:color="auto"/>
              <w:left w:val="single" w:sz="4" w:space="0" w:color="auto"/>
              <w:bottom w:val="single" w:sz="4" w:space="0" w:color="auto"/>
              <w:right w:val="single" w:sz="4" w:space="0" w:color="auto"/>
            </w:tcBorders>
          </w:tcPr>
          <w:p w14:paraId="250083D7"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Recent</w:t>
            </w:r>
          </w:p>
        </w:tc>
      </w:tr>
      <w:tr w:rsidR="00B136C7" w:rsidRPr="00A80D64" w14:paraId="0216D9B3" w14:textId="77777777">
        <w:trPr>
          <w:trHeight w:val="23"/>
        </w:trPr>
        <w:tc>
          <w:tcPr>
            <w:tcW w:w="1573" w:type="dxa"/>
            <w:vMerge/>
            <w:tcBorders>
              <w:top w:val="single" w:sz="4" w:space="0" w:color="auto"/>
              <w:left w:val="single" w:sz="4" w:space="0" w:color="auto"/>
              <w:bottom w:val="single" w:sz="4" w:space="0" w:color="auto"/>
              <w:right w:val="single" w:sz="4" w:space="0" w:color="auto"/>
            </w:tcBorders>
            <w:vAlign w:val="center"/>
            <w:hideMark/>
          </w:tcPr>
          <w:p w14:paraId="50887EE5" w14:textId="77777777" w:rsidR="00B136C7" w:rsidRPr="00A80D64" w:rsidRDefault="00B136C7">
            <w:pPr>
              <w:rPr>
                <w:rFonts w:ascii="Times New Roman" w:hAnsi="Times New Roman" w:cs="Times New Roman"/>
                <w:sz w:val="20"/>
                <w:szCs w:val="20"/>
              </w:rPr>
            </w:pPr>
          </w:p>
        </w:tc>
        <w:tc>
          <w:tcPr>
            <w:tcW w:w="1120" w:type="dxa"/>
            <w:tcBorders>
              <w:top w:val="single" w:sz="4" w:space="0" w:color="auto"/>
              <w:left w:val="single" w:sz="4" w:space="0" w:color="auto"/>
              <w:bottom w:val="single" w:sz="4" w:space="0" w:color="auto"/>
              <w:right w:val="single" w:sz="4" w:space="0" w:color="auto"/>
            </w:tcBorders>
            <w:hideMark/>
          </w:tcPr>
          <w:p w14:paraId="1F78FA19"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2009-12-10 14:29:37 PST</w:t>
            </w:r>
            <w:r w:rsidRPr="00A80D64">
              <w:rPr>
                <w:rFonts w:ascii="Times New Roman" w:hAnsi="Times New Roman" w:cs="Times New Roman"/>
                <w:sz w:val="20"/>
                <w:szCs w:val="20"/>
              </w:rPr>
              <w:tab/>
            </w:r>
          </w:p>
        </w:tc>
        <w:tc>
          <w:tcPr>
            <w:tcW w:w="5002" w:type="dxa"/>
            <w:tcBorders>
              <w:top w:val="single" w:sz="4" w:space="0" w:color="auto"/>
              <w:left w:val="single" w:sz="4" w:space="0" w:color="auto"/>
              <w:bottom w:val="single" w:sz="4" w:space="0" w:color="auto"/>
              <w:right w:val="single" w:sz="4" w:space="0" w:color="auto"/>
            </w:tcBorders>
            <w:hideMark/>
          </w:tcPr>
          <w:p w14:paraId="7F1F61ED" w14:textId="77777777" w:rsidR="00B136C7" w:rsidRPr="00A80D64" w:rsidRDefault="00B136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val="en-US"/>
              </w:rPr>
            </w:pPr>
            <w:r w:rsidRPr="00A80D64">
              <w:rPr>
                <w:rFonts w:ascii="Times New Roman" w:eastAsia="Times New Roman" w:hAnsi="Times New Roman" w:cs="Times New Roman"/>
                <w:sz w:val="20"/>
                <w:szCs w:val="20"/>
                <w:lang w:val="en-US"/>
              </w:rPr>
              <w:t>F:/Email/other/Picture_a1.jpg</w:t>
            </w:r>
          </w:p>
          <w:p w14:paraId="71FCC0EC" w14:textId="77777777" w:rsidR="00B136C7" w:rsidRPr="00A80D64" w:rsidRDefault="00B136C7">
            <w:pPr>
              <w:pStyle w:val="ListParagraph"/>
              <w:tabs>
                <w:tab w:val="left" w:pos="1800"/>
              </w:tabs>
              <w:ind w:left="0"/>
              <w:rPr>
                <w:rFonts w:ascii="Times New Roman" w:hAnsi="Times New Roman" w:cs="Times New Roman"/>
                <w:sz w:val="20"/>
                <w:szCs w:val="20"/>
                <w:lang w:val="en-US"/>
              </w:rPr>
            </w:pPr>
          </w:p>
        </w:tc>
        <w:tc>
          <w:tcPr>
            <w:tcW w:w="945" w:type="dxa"/>
            <w:tcBorders>
              <w:top w:val="single" w:sz="4" w:space="0" w:color="auto"/>
              <w:left w:val="single" w:sz="4" w:space="0" w:color="auto"/>
              <w:bottom w:val="single" w:sz="4" w:space="0" w:color="auto"/>
              <w:right w:val="single" w:sz="4" w:space="0" w:color="auto"/>
            </w:tcBorders>
            <w:hideMark/>
          </w:tcPr>
          <w:p w14:paraId="08821972"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Recent</w:t>
            </w:r>
          </w:p>
        </w:tc>
      </w:tr>
      <w:tr w:rsidR="00B136C7" w:rsidRPr="00A80D64" w14:paraId="73C6191C" w14:textId="77777777">
        <w:trPr>
          <w:trHeight w:val="23"/>
        </w:trPr>
        <w:tc>
          <w:tcPr>
            <w:tcW w:w="1573" w:type="dxa"/>
            <w:vMerge/>
            <w:tcBorders>
              <w:top w:val="single" w:sz="4" w:space="0" w:color="auto"/>
              <w:left w:val="single" w:sz="4" w:space="0" w:color="auto"/>
              <w:bottom w:val="single" w:sz="4" w:space="0" w:color="auto"/>
              <w:right w:val="single" w:sz="4" w:space="0" w:color="auto"/>
            </w:tcBorders>
            <w:vAlign w:val="center"/>
          </w:tcPr>
          <w:p w14:paraId="41AA4CBE" w14:textId="77777777" w:rsidR="00B136C7" w:rsidRPr="00A80D64" w:rsidRDefault="00B136C7">
            <w:pPr>
              <w:rPr>
                <w:rFonts w:ascii="Times New Roman" w:hAnsi="Times New Roman" w:cs="Times New Roman"/>
                <w:sz w:val="20"/>
                <w:szCs w:val="20"/>
              </w:rPr>
            </w:pPr>
          </w:p>
        </w:tc>
        <w:tc>
          <w:tcPr>
            <w:tcW w:w="1120" w:type="dxa"/>
            <w:tcBorders>
              <w:top w:val="single" w:sz="4" w:space="0" w:color="auto"/>
              <w:left w:val="single" w:sz="4" w:space="0" w:color="auto"/>
              <w:bottom w:val="single" w:sz="4" w:space="0" w:color="auto"/>
              <w:right w:val="single" w:sz="4" w:space="0" w:color="auto"/>
            </w:tcBorders>
          </w:tcPr>
          <w:p w14:paraId="3D4EEF04"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2009-12-10 14:28:05 PST</w:t>
            </w:r>
            <w:r w:rsidRPr="00A80D64">
              <w:rPr>
                <w:rFonts w:ascii="Times New Roman" w:hAnsi="Times New Roman" w:cs="Times New Roman"/>
                <w:sz w:val="20"/>
                <w:szCs w:val="20"/>
              </w:rPr>
              <w:tab/>
            </w:r>
          </w:p>
        </w:tc>
        <w:tc>
          <w:tcPr>
            <w:tcW w:w="5002" w:type="dxa"/>
            <w:tcBorders>
              <w:top w:val="single" w:sz="4" w:space="0" w:color="auto"/>
              <w:left w:val="single" w:sz="4" w:space="0" w:color="auto"/>
              <w:bottom w:val="single" w:sz="4" w:space="0" w:color="auto"/>
              <w:right w:val="single" w:sz="4" w:space="0" w:color="auto"/>
            </w:tcBorders>
          </w:tcPr>
          <w:p w14:paraId="18343CB4" w14:textId="77777777" w:rsidR="00B136C7" w:rsidRPr="00A80D64" w:rsidRDefault="00B136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val="en-US"/>
              </w:rPr>
            </w:pPr>
            <w:r w:rsidRPr="00A80D64">
              <w:rPr>
                <w:rFonts w:ascii="Times New Roman" w:eastAsia="Times New Roman" w:hAnsi="Times New Roman" w:cs="Times New Roman"/>
                <w:sz w:val="20"/>
                <w:szCs w:val="20"/>
                <w:lang w:val="en-US"/>
              </w:rPr>
              <w:t>F:/Email/other/QC Project.eml</w:t>
            </w:r>
          </w:p>
          <w:p w14:paraId="27098D79" w14:textId="77777777" w:rsidR="00B136C7" w:rsidRPr="00A80D64" w:rsidRDefault="00B136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val="en-US"/>
              </w:rPr>
            </w:pPr>
          </w:p>
        </w:tc>
        <w:tc>
          <w:tcPr>
            <w:tcW w:w="945" w:type="dxa"/>
            <w:tcBorders>
              <w:top w:val="single" w:sz="4" w:space="0" w:color="auto"/>
              <w:left w:val="single" w:sz="4" w:space="0" w:color="auto"/>
              <w:bottom w:val="single" w:sz="4" w:space="0" w:color="auto"/>
              <w:right w:val="single" w:sz="4" w:space="0" w:color="auto"/>
            </w:tcBorders>
          </w:tcPr>
          <w:p w14:paraId="34852AC2"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Recent</w:t>
            </w:r>
          </w:p>
        </w:tc>
      </w:tr>
      <w:tr w:rsidR="00B136C7" w:rsidRPr="00A80D64" w14:paraId="1C26ABAD" w14:textId="77777777">
        <w:trPr>
          <w:trHeight w:val="23"/>
        </w:trPr>
        <w:tc>
          <w:tcPr>
            <w:tcW w:w="1573" w:type="dxa"/>
            <w:vMerge/>
            <w:tcBorders>
              <w:top w:val="single" w:sz="4" w:space="0" w:color="auto"/>
              <w:left w:val="single" w:sz="4" w:space="0" w:color="auto"/>
              <w:bottom w:val="single" w:sz="4" w:space="0" w:color="auto"/>
              <w:right w:val="single" w:sz="4" w:space="0" w:color="auto"/>
            </w:tcBorders>
            <w:vAlign w:val="center"/>
          </w:tcPr>
          <w:p w14:paraId="11BE2FB3" w14:textId="77777777" w:rsidR="00B136C7" w:rsidRPr="00A80D64" w:rsidRDefault="00B136C7">
            <w:pPr>
              <w:rPr>
                <w:rFonts w:ascii="Times New Roman" w:hAnsi="Times New Roman" w:cs="Times New Roman"/>
                <w:sz w:val="20"/>
                <w:szCs w:val="20"/>
              </w:rPr>
            </w:pPr>
          </w:p>
        </w:tc>
        <w:tc>
          <w:tcPr>
            <w:tcW w:w="1120" w:type="dxa"/>
            <w:tcBorders>
              <w:top w:val="single" w:sz="4" w:space="0" w:color="auto"/>
              <w:left w:val="single" w:sz="4" w:space="0" w:color="auto"/>
              <w:bottom w:val="single" w:sz="4" w:space="0" w:color="auto"/>
              <w:right w:val="single" w:sz="4" w:space="0" w:color="auto"/>
            </w:tcBorders>
          </w:tcPr>
          <w:p w14:paraId="4838A87D"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2009-12-10 14:28:05 PST</w:t>
            </w:r>
            <w:r w:rsidRPr="00A80D64">
              <w:rPr>
                <w:rFonts w:ascii="Times New Roman" w:hAnsi="Times New Roman" w:cs="Times New Roman"/>
                <w:sz w:val="20"/>
                <w:szCs w:val="20"/>
              </w:rPr>
              <w:tab/>
            </w:r>
          </w:p>
        </w:tc>
        <w:tc>
          <w:tcPr>
            <w:tcW w:w="5002" w:type="dxa"/>
            <w:tcBorders>
              <w:top w:val="single" w:sz="4" w:space="0" w:color="auto"/>
              <w:left w:val="single" w:sz="4" w:space="0" w:color="auto"/>
              <w:bottom w:val="single" w:sz="4" w:space="0" w:color="auto"/>
              <w:right w:val="single" w:sz="4" w:space="0" w:color="auto"/>
            </w:tcBorders>
          </w:tcPr>
          <w:p w14:paraId="40A4A1AC" w14:textId="77777777" w:rsidR="00B136C7" w:rsidRPr="00A80D64" w:rsidRDefault="00B136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val="en-US"/>
              </w:rPr>
            </w:pPr>
            <w:r w:rsidRPr="00A80D64">
              <w:rPr>
                <w:rFonts w:ascii="Times New Roman" w:eastAsia="Times New Roman" w:hAnsi="Times New Roman" w:cs="Times New Roman"/>
                <w:sz w:val="20"/>
                <w:szCs w:val="20"/>
                <w:lang w:val="en-US"/>
              </w:rPr>
              <w:t>F:/Email/other/Picture.eml</w:t>
            </w:r>
            <w:r w:rsidRPr="00A80D64">
              <w:rPr>
                <w:rFonts w:ascii="Times New Roman" w:eastAsia="Times New Roman" w:hAnsi="Times New Roman" w:cs="Times New Roman"/>
                <w:sz w:val="20"/>
                <w:szCs w:val="20"/>
                <w:lang w:val="en-US"/>
              </w:rPr>
              <w:tab/>
            </w:r>
          </w:p>
        </w:tc>
        <w:tc>
          <w:tcPr>
            <w:tcW w:w="945" w:type="dxa"/>
            <w:tcBorders>
              <w:top w:val="single" w:sz="4" w:space="0" w:color="auto"/>
              <w:left w:val="single" w:sz="4" w:space="0" w:color="auto"/>
              <w:bottom w:val="single" w:sz="4" w:space="0" w:color="auto"/>
              <w:right w:val="single" w:sz="4" w:space="0" w:color="auto"/>
            </w:tcBorders>
          </w:tcPr>
          <w:p w14:paraId="06DB0A4C"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Recent</w:t>
            </w:r>
          </w:p>
        </w:tc>
      </w:tr>
      <w:tr w:rsidR="00B136C7" w:rsidRPr="00A80D64" w14:paraId="20978DFE" w14:textId="77777777">
        <w:trPr>
          <w:trHeight w:val="23"/>
        </w:trPr>
        <w:tc>
          <w:tcPr>
            <w:tcW w:w="1573" w:type="dxa"/>
            <w:vMerge/>
            <w:tcBorders>
              <w:top w:val="single" w:sz="4" w:space="0" w:color="auto"/>
              <w:left w:val="single" w:sz="4" w:space="0" w:color="auto"/>
              <w:bottom w:val="single" w:sz="4" w:space="0" w:color="auto"/>
              <w:right w:val="single" w:sz="4" w:space="0" w:color="auto"/>
            </w:tcBorders>
            <w:vAlign w:val="center"/>
          </w:tcPr>
          <w:p w14:paraId="1294C9D1" w14:textId="77777777" w:rsidR="00B136C7" w:rsidRPr="00A80D64" w:rsidRDefault="00B136C7">
            <w:pPr>
              <w:rPr>
                <w:rFonts w:ascii="Times New Roman" w:hAnsi="Times New Roman" w:cs="Times New Roman"/>
                <w:sz w:val="20"/>
                <w:szCs w:val="20"/>
              </w:rPr>
            </w:pPr>
          </w:p>
        </w:tc>
        <w:tc>
          <w:tcPr>
            <w:tcW w:w="1120" w:type="dxa"/>
            <w:tcBorders>
              <w:top w:val="single" w:sz="4" w:space="0" w:color="auto"/>
              <w:left w:val="single" w:sz="4" w:space="0" w:color="auto"/>
              <w:bottom w:val="single" w:sz="4" w:space="0" w:color="auto"/>
              <w:right w:val="single" w:sz="4" w:space="0" w:color="auto"/>
            </w:tcBorders>
          </w:tcPr>
          <w:p w14:paraId="710F12B7"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2009-12-04 13:40:35 PST</w:t>
            </w:r>
            <w:r w:rsidRPr="00A80D64">
              <w:rPr>
                <w:rFonts w:ascii="Times New Roman" w:hAnsi="Times New Roman" w:cs="Times New Roman"/>
                <w:sz w:val="20"/>
                <w:szCs w:val="20"/>
              </w:rPr>
              <w:tab/>
            </w:r>
          </w:p>
        </w:tc>
        <w:tc>
          <w:tcPr>
            <w:tcW w:w="5002" w:type="dxa"/>
            <w:tcBorders>
              <w:top w:val="single" w:sz="4" w:space="0" w:color="auto"/>
              <w:left w:val="single" w:sz="4" w:space="0" w:color="auto"/>
              <w:bottom w:val="single" w:sz="4" w:space="0" w:color="auto"/>
              <w:right w:val="single" w:sz="4" w:space="0" w:color="auto"/>
            </w:tcBorders>
          </w:tcPr>
          <w:p w14:paraId="6A4DF4BB" w14:textId="77777777" w:rsidR="00B136C7" w:rsidRPr="00A80D64" w:rsidRDefault="00B136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val="en-US"/>
              </w:rPr>
            </w:pPr>
            <w:r w:rsidRPr="00A80D64">
              <w:rPr>
                <w:rFonts w:ascii="Times New Roman" w:eastAsia="Times New Roman" w:hAnsi="Times New Roman" w:cs="Times New Roman"/>
                <w:sz w:val="20"/>
                <w:szCs w:val="20"/>
                <w:lang w:val="en-US"/>
              </w:rPr>
              <w:t>F:/Email/Charlie_2009-11-20_0957_Received_98521.WANs.Greg+Hillier.pdf</w:t>
            </w:r>
          </w:p>
        </w:tc>
        <w:tc>
          <w:tcPr>
            <w:tcW w:w="945" w:type="dxa"/>
            <w:tcBorders>
              <w:top w:val="single" w:sz="4" w:space="0" w:color="auto"/>
              <w:left w:val="single" w:sz="4" w:space="0" w:color="auto"/>
              <w:bottom w:val="single" w:sz="4" w:space="0" w:color="auto"/>
              <w:right w:val="single" w:sz="4" w:space="0" w:color="auto"/>
            </w:tcBorders>
          </w:tcPr>
          <w:p w14:paraId="4BB2ACAF"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Recent</w:t>
            </w:r>
          </w:p>
        </w:tc>
      </w:tr>
      <w:tr w:rsidR="00B136C7" w:rsidRPr="00A80D64" w14:paraId="37FF6EB2" w14:textId="77777777">
        <w:trPr>
          <w:trHeight w:val="23"/>
        </w:trPr>
        <w:tc>
          <w:tcPr>
            <w:tcW w:w="1573" w:type="dxa"/>
            <w:vMerge/>
            <w:tcBorders>
              <w:top w:val="single" w:sz="4" w:space="0" w:color="auto"/>
              <w:left w:val="single" w:sz="4" w:space="0" w:color="auto"/>
              <w:bottom w:val="single" w:sz="4" w:space="0" w:color="auto"/>
              <w:right w:val="single" w:sz="4" w:space="0" w:color="auto"/>
            </w:tcBorders>
            <w:vAlign w:val="center"/>
          </w:tcPr>
          <w:p w14:paraId="712F09A2" w14:textId="77777777" w:rsidR="00B136C7" w:rsidRPr="00A80D64" w:rsidRDefault="00B136C7">
            <w:pPr>
              <w:rPr>
                <w:rFonts w:ascii="Times New Roman" w:hAnsi="Times New Roman" w:cs="Times New Roman"/>
                <w:sz w:val="20"/>
                <w:szCs w:val="20"/>
              </w:rPr>
            </w:pPr>
          </w:p>
        </w:tc>
        <w:tc>
          <w:tcPr>
            <w:tcW w:w="1120" w:type="dxa"/>
            <w:tcBorders>
              <w:top w:val="single" w:sz="4" w:space="0" w:color="auto"/>
              <w:left w:val="single" w:sz="4" w:space="0" w:color="auto"/>
              <w:bottom w:val="single" w:sz="4" w:space="0" w:color="auto"/>
              <w:right w:val="single" w:sz="4" w:space="0" w:color="auto"/>
            </w:tcBorders>
          </w:tcPr>
          <w:p w14:paraId="34918D2E"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2009-12-04 13:40:28 PST</w:t>
            </w:r>
            <w:r w:rsidRPr="00A80D64">
              <w:rPr>
                <w:rFonts w:ascii="Times New Roman" w:hAnsi="Times New Roman" w:cs="Times New Roman"/>
                <w:sz w:val="20"/>
                <w:szCs w:val="20"/>
              </w:rPr>
              <w:tab/>
            </w:r>
          </w:p>
        </w:tc>
        <w:tc>
          <w:tcPr>
            <w:tcW w:w="5002" w:type="dxa"/>
            <w:tcBorders>
              <w:top w:val="single" w:sz="4" w:space="0" w:color="auto"/>
              <w:left w:val="single" w:sz="4" w:space="0" w:color="auto"/>
              <w:bottom w:val="single" w:sz="4" w:space="0" w:color="auto"/>
              <w:right w:val="single" w:sz="4" w:space="0" w:color="auto"/>
            </w:tcBorders>
          </w:tcPr>
          <w:p w14:paraId="4EE1E4F8" w14:textId="77777777" w:rsidR="00B136C7" w:rsidRPr="00A80D64" w:rsidRDefault="00B136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val="en-US"/>
              </w:rPr>
            </w:pPr>
            <w:r w:rsidRPr="00A80D64">
              <w:rPr>
                <w:rFonts w:ascii="Times New Roman" w:eastAsia="Times New Roman" w:hAnsi="Times New Roman" w:cs="Times New Roman"/>
                <w:sz w:val="20"/>
                <w:szCs w:val="20"/>
                <w:lang w:val="en-US"/>
              </w:rPr>
              <w:t>F:/Email/Charlie_2009-11-20_0957_Received_97315.ScatterGatherIO.Julio+Molock.pdf</w:t>
            </w:r>
          </w:p>
        </w:tc>
        <w:tc>
          <w:tcPr>
            <w:tcW w:w="945" w:type="dxa"/>
            <w:tcBorders>
              <w:top w:val="single" w:sz="4" w:space="0" w:color="auto"/>
              <w:left w:val="single" w:sz="4" w:space="0" w:color="auto"/>
              <w:bottom w:val="single" w:sz="4" w:space="0" w:color="auto"/>
              <w:right w:val="single" w:sz="4" w:space="0" w:color="auto"/>
            </w:tcBorders>
          </w:tcPr>
          <w:p w14:paraId="4B19CDF8"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Recent</w:t>
            </w:r>
          </w:p>
        </w:tc>
      </w:tr>
      <w:tr w:rsidR="00B136C7" w:rsidRPr="00A80D64" w14:paraId="323439C9" w14:textId="77777777">
        <w:trPr>
          <w:trHeight w:val="23"/>
        </w:trPr>
        <w:tc>
          <w:tcPr>
            <w:tcW w:w="1573" w:type="dxa"/>
            <w:vMerge/>
            <w:tcBorders>
              <w:top w:val="single" w:sz="4" w:space="0" w:color="auto"/>
              <w:left w:val="single" w:sz="4" w:space="0" w:color="auto"/>
              <w:bottom w:val="single" w:sz="4" w:space="0" w:color="auto"/>
              <w:right w:val="single" w:sz="4" w:space="0" w:color="auto"/>
            </w:tcBorders>
            <w:vAlign w:val="center"/>
          </w:tcPr>
          <w:p w14:paraId="5D468711" w14:textId="77777777" w:rsidR="00B136C7" w:rsidRPr="00A80D64" w:rsidRDefault="00B136C7">
            <w:pPr>
              <w:rPr>
                <w:rFonts w:ascii="Times New Roman" w:hAnsi="Times New Roman" w:cs="Times New Roman"/>
                <w:sz w:val="20"/>
                <w:szCs w:val="20"/>
              </w:rPr>
            </w:pPr>
          </w:p>
        </w:tc>
        <w:tc>
          <w:tcPr>
            <w:tcW w:w="1120" w:type="dxa"/>
            <w:tcBorders>
              <w:top w:val="single" w:sz="4" w:space="0" w:color="auto"/>
              <w:left w:val="single" w:sz="4" w:space="0" w:color="auto"/>
              <w:bottom w:val="single" w:sz="4" w:space="0" w:color="auto"/>
              <w:right w:val="single" w:sz="4" w:space="0" w:color="auto"/>
            </w:tcBorders>
          </w:tcPr>
          <w:p w14:paraId="75B8804C"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2009-11-17 10:57:11 PST</w:t>
            </w:r>
            <w:r w:rsidRPr="00A80D64">
              <w:rPr>
                <w:rFonts w:ascii="Times New Roman" w:hAnsi="Times New Roman" w:cs="Times New Roman"/>
                <w:sz w:val="20"/>
                <w:szCs w:val="20"/>
              </w:rPr>
              <w:tab/>
            </w:r>
          </w:p>
        </w:tc>
        <w:tc>
          <w:tcPr>
            <w:tcW w:w="5002" w:type="dxa"/>
            <w:tcBorders>
              <w:top w:val="single" w:sz="4" w:space="0" w:color="auto"/>
              <w:left w:val="single" w:sz="4" w:space="0" w:color="auto"/>
              <w:bottom w:val="single" w:sz="4" w:space="0" w:color="auto"/>
              <w:right w:val="single" w:sz="4" w:space="0" w:color="auto"/>
            </w:tcBorders>
          </w:tcPr>
          <w:p w14:paraId="421EDDBE" w14:textId="77777777" w:rsidR="00B136C7" w:rsidRPr="00A80D64" w:rsidRDefault="00B136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rPr>
            </w:pPr>
            <w:r w:rsidRPr="00A80D64">
              <w:rPr>
                <w:rFonts w:ascii="Times New Roman" w:eastAsia="Times New Roman" w:hAnsi="Times New Roman" w:cs="Times New Roman"/>
                <w:sz w:val="20"/>
                <w:szCs w:val="20"/>
              </w:rPr>
              <w:t>F:/M57biz.jpg</w:t>
            </w:r>
          </w:p>
        </w:tc>
        <w:tc>
          <w:tcPr>
            <w:tcW w:w="945" w:type="dxa"/>
            <w:tcBorders>
              <w:top w:val="single" w:sz="4" w:space="0" w:color="auto"/>
              <w:left w:val="single" w:sz="4" w:space="0" w:color="auto"/>
              <w:bottom w:val="single" w:sz="4" w:space="0" w:color="auto"/>
              <w:right w:val="single" w:sz="4" w:space="0" w:color="auto"/>
            </w:tcBorders>
          </w:tcPr>
          <w:p w14:paraId="352D9EDC"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Recent</w:t>
            </w:r>
          </w:p>
        </w:tc>
      </w:tr>
      <w:tr w:rsidR="00B136C7" w:rsidRPr="00A80D64" w14:paraId="3CF9D702" w14:textId="77777777">
        <w:trPr>
          <w:trHeight w:val="656"/>
        </w:trPr>
        <w:tc>
          <w:tcPr>
            <w:tcW w:w="1573" w:type="dxa"/>
            <w:vMerge/>
            <w:tcBorders>
              <w:top w:val="single" w:sz="4" w:space="0" w:color="auto"/>
              <w:left w:val="single" w:sz="4" w:space="0" w:color="auto"/>
              <w:bottom w:val="single" w:sz="4" w:space="0" w:color="auto"/>
              <w:right w:val="single" w:sz="4" w:space="0" w:color="auto"/>
            </w:tcBorders>
            <w:vAlign w:val="center"/>
          </w:tcPr>
          <w:p w14:paraId="1899A206" w14:textId="77777777" w:rsidR="00B136C7" w:rsidRPr="00A80D64" w:rsidRDefault="00B136C7">
            <w:pPr>
              <w:rPr>
                <w:rFonts w:ascii="Times New Roman" w:hAnsi="Times New Roman" w:cs="Times New Roman"/>
                <w:sz w:val="20"/>
                <w:szCs w:val="20"/>
              </w:rPr>
            </w:pPr>
          </w:p>
        </w:tc>
        <w:tc>
          <w:tcPr>
            <w:tcW w:w="1120" w:type="dxa"/>
            <w:tcBorders>
              <w:top w:val="single" w:sz="4" w:space="0" w:color="auto"/>
              <w:left w:val="single" w:sz="4" w:space="0" w:color="auto"/>
              <w:bottom w:val="single" w:sz="4" w:space="0" w:color="auto"/>
              <w:right w:val="single" w:sz="4" w:space="0" w:color="auto"/>
            </w:tcBorders>
          </w:tcPr>
          <w:p w14:paraId="58E97707"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2009-12-04 13:40:21 PST</w:t>
            </w:r>
            <w:r w:rsidRPr="00A80D64">
              <w:rPr>
                <w:rFonts w:ascii="Times New Roman" w:hAnsi="Times New Roman" w:cs="Times New Roman"/>
                <w:sz w:val="20"/>
                <w:szCs w:val="20"/>
              </w:rPr>
              <w:tab/>
            </w:r>
          </w:p>
        </w:tc>
        <w:tc>
          <w:tcPr>
            <w:tcW w:w="5002" w:type="dxa"/>
            <w:tcBorders>
              <w:top w:val="single" w:sz="4" w:space="0" w:color="auto"/>
              <w:left w:val="single" w:sz="4" w:space="0" w:color="auto"/>
              <w:bottom w:val="single" w:sz="4" w:space="0" w:color="auto"/>
              <w:right w:val="single" w:sz="4" w:space="0" w:color="auto"/>
            </w:tcBorders>
          </w:tcPr>
          <w:p w14:paraId="0F881FE3" w14:textId="77777777" w:rsidR="00B136C7" w:rsidRPr="00A80D64" w:rsidRDefault="00B136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val="en-US"/>
              </w:rPr>
            </w:pPr>
            <w:r w:rsidRPr="00A80D64">
              <w:rPr>
                <w:rFonts w:ascii="Times New Roman" w:eastAsia="Times New Roman" w:hAnsi="Times New Roman" w:cs="Times New Roman"/>
                <w:sz w:val="20"/>
                <w:szCs w:val="20"/>
                <w:lang w:val="en-US"/>
              </w:rPr>
              <w:t>F:/Email/Charlie_2009-11-20_0957_Received_95253.SCSI.Mathew+Malizia.pdf</w:t>
            </w:r>
          </w:p>
        </w:tc>
        <w:tc>
          <w:tcPr>
            <w:tcW w:w="945" w:type="dxa"/>
            <w:tcBorders>
              <w:top w:val="single" w:sz="4" w:space="0" w:color="auto"/>
              <w:left w:val="single" w:sz="4" w:space="0" w:color="auto"/>
              <w:bottom w:val="single" w:sz="4" w:space="0" w:color="auto"/>
              <w:right w:val="single" w:sz="4" w:space="0" w:color="auto"/>
            </w:tcBorders>
          </w:tcPr>
          <w:p w14:paraId="743C00DB"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Recent</w:t>
            </w:r>
          </w:p>
        </w:tc>
      </w:tr>
      <w:tr w:rsidR="00B136C7" w:rsidRPr="00D270B1" w14:paraId="1526D1B9" w14:textId="77777777">
        <w:tc>
          <w:tcPr>
            <w:tcW w:w="1573" w:type="dxa"/>
            <w:tcBorders>
              <w:top w:val="single" w:sz="4" w:space="0" w:color="auto"/>
              <w:left w:val="single" w:sz="4" w:space="0" w:color="auto"/>
              <w:bottom w:val="single" w:sz="4" w:space="0" w:color="auto"/>
              <w:right w:val="single" w:sz="4" w:space="0" w:color="auto"/>
            </w:tcBorders>
          </w:tcPr>
          <w:p w14:paraId="57BA2E88"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Evidence Location</w:t>
            </w:r>
          </w:p>
        </w:tc>
        <w:tc>
          <w:tcPr>
            <w:tcW w:w="7067" w:type="dxa"/>
            <w:gridSpan w:val="3"/>
            <w:tcBorders>
              <w:top w:val="single" w:sz="4" w:space="0" w:color="auto"/>
              <w:left w:val="single" w:sz="4" w:space="0" w:color="auto"/>
              <w:bottom w:val="single" w:sz="4" w:space="0" w:color="auto"/>
              <w:right w:val="single" w:sz="4" w:space="0" w:color="auto"/>
            </w:tcBorders>
            <w:vAlign w:val="center"/>
          </w:tcPr>
          <w:p w14:paraId="1C980A33" w14:textId="77777777" w:rsidR="00B136C7" w:rsidRPr="00A80D64" w:rsidRDefault="00B136C7">
            <w:pPr>
              <w:pStyle w:val="ListParagraph"/>
              <w:tabs>
                <w:tab w:val="left" w:pos="1800"/>
              </w:tabs>
              <w:ind w:left="0"/>
              <w:rPr>
                <w:rFonts w:ascii="Times New Roman" w:hAnsi="Times New Roman" w:cs="Times New Roman"/>
                <w:sz w:val="20"/>
                <w:szCs w:val="20"/>
                <w:lang w:val="en-US"/>
              </w:rPr>
            </w:pPr>
          </w:p>
          <w:p w14:paraId="0FCC047F" w14:textId="77777777" w:rsidR="00B136C7" w:rsidRPr="00A80D64" w:rsidRDefault="00B136C7">
            <w:pPr>
              <w:pStyle w:val="ListParagraph"/>
              <w:tabs>
                <w:tab w:val="left" w:pos="1800"/>
              </w:tabs>
              <w:ind w:left="0"/>
              <w:rPr>
                <w:rFonts w:ascii="Times New Roman" w:hAnsi="Times New Roman" w:cs="Times New Roman"/>
                <w:sz w:val="20"/>
                <w:szCs w:val="20"/>
                <w:lang w:val="en-US"/>
              </w:rPr>
            </w:pPr>
            <w:r w:rsidRPr="00A80D64">
              <w:rPr>
                <w:rFonts w:ascii="Times New Roman" w:hAnsi="Times New Roman" w:cs="Times New Roman"/>
                <w:sz w:val="20"/>
                <w:szCs w:val="20"/>
                <w:lang w:val="en-US"/>
              </w:rPr>
              <w:t>C:/Documents and Settings/Charlie/NTUSER.DAT/Software/Microsoft/Windows/Shell/BagMRU</w:t>
            </w:r>
          </w:p>
          <w:p w14:paraId="20D537EF" w14:textId="77777777" w:rsidR="00B136C7" w:rsidRPr="00A80D64" w:rsidRDefault="00B136C7">
            <w:pPr>
              <w:pStyle w:val="ListParagraph"/>
              <w:tabs>
                <w:tab w:val="left" w:pos="1800"/>
              </w:tabs>
              <w:ind w:left="0"/>
              <w:rPr>
                <w:rFonts w:ascii="Times New Roman" w:hAnsi="Times New Roman" w:cs="Times New Roman"/>
                <w:sz w:val="20"/>
                <w:szCs w:val="20"/>
                <w:lang w:val="en-US"/>
              </w:rPr>
            </w:pPr>
          </w:p>
          <w:p w14:paraId="2ECF7D5A" w14:textId="77777777" w:rsidR="00B136C7" w:rsidRPr="00A80D64" w:rsidRDefault="00B136C7">
            <w:pPr>
              <w:pStyle w:val="ListParagraph"/>
              <w:tabs>
                <w:tab w:val="left" w:pos="1800"/>
              </w:tabs>
              <w:ind w:left="0"/>
              <w:rPr>
                <w:rFonts w:ascii="Times New Roman" w:hAnsi="Times New Roman" w:cs="Times New Roman"/>
                <w:sz w:val="20"/>
                <w:szCs w:val="20"/>
                <w:lang w:val="en-US"/>
              </w:rPr>
            </w:pPr>
            <w:r w:rsidRPr="00A80D64">
              <w:rPr>
                <w:rFonts w:ascii="Times New Roman" w:hAnsi="Times New Roman" w:cs="Times New Roman"/>
                <w:sz w:val="20"/>
                <w:szCs w:val="20"/>
                <w:lang w:val="en-US"/>
              </w:rPr>
              <w:t>C:/Documents and Settings/Charlie/NTUSER.DAT/Software/Microsoft/Windows/Shell/Bags</w:t>
            </w:r>
          </w:p>
          <w:p w14:paraId="6908C201" w14:textId="77777777" w:rsidR="00B136C7" w:rsidRPr="00A80D64" w:rsidRDefault="00B136C7">
            <w:pPr>
              <w:pStyle w:val="ListParagraph"/>
              <w:tabs>
                <w:tab w:val="left" w:pos="1800"/>
              </w:tabs>
              <w:ind w:left="0"/>
              <w:rPr>
                <w:rFonts w:ascii="Times New Roman" w:hAnsi="Times New Roman" w:cs="Times New Roman"/>
                <w:sz w:val="20"/>
                <w:szCs w:val="20"/>
                <w:lang w:val="en-US"/>
              </w:rPr>
            </w:pPr>
          </w:p>
          <w:p w14:paraId="1007982D" w14:textId="77777777" w:rsidR="00B136C7" w:rsidRPr="00A80D64" w:rsidRDefault="00B136C7">
            <w:pPr>
              <w:pStyle w:val="ListParagraph"/>
              <w:tabs>
                <w:tab w:val="left" w:pos="1800"/>
              </w:tabs>
              <w:ind w:left="0"/>
              <w:rPr>
                <w:rFonts w:ascii="Times New Roman" w:hAnsi="Times New Roman" w:cs="Times New Roman"/>
                <w:sz w:val="20"/>
                <w:szCs w:val="20"/>
                <w:lang w:val="en-US"/>
              </w:rPr>
            </w:pPr>
            <w:r w:rsidRPr="00A80D64">
              <w:rPr>
                <w:rFonts w:ascii="Times New Roman" w:hAnsi="Times New Roman" w:cs="Times New Roman"/>
                <w:sz w:val="20"/>
                <w:szCs w:val="20"/>
                <w:lang w:val="en-US"/>
              </w:rPr>
              <w:t>C:/Documents and Settings/Charlie/NTUSER.DAT/Software/Microsoft/Windows/ShellNoRoam/BagMRU</w:t>
            </w:r>
          </w:p>
          <w:p w14:paraId="0E65BAD6" w14:textId="77777777" w:rsidR="00B136C7" w:rsidRPr="00A80D64" w:rsidRDefault="00B136C7">
            <w:pPr>
              <w:pStyle w:val="ListParagraph"/>
              <w:tabs>
                <w:tab w:val="left" w:pos="1800"/>
              </w:tabs>
              <w:ind w:left="0"/>
              <w:rPr>
                <w:rFonts w:ascii="Times New Roman" w:hAnsi="Times New Roman" w:cs="Times New Roman"/>
                <w:sz w:val="20"/>
                <w:szCs w:val="20"/>
                <w:lang w:val="en-US"/>
              </w:rPr>
            </w:pPr>
          </w:p>
          <w:p w14:paraId="6FBD57F7" w14:textId="77777777" w:rsidR="00B136C7" w:rsidRPr="00A80D64" w:rsidRDefault="00B136C7">
            <w:pPr>
              <w:pStyle w:val="ListParagraph"/>
              <w:tabs>
                <w:tab w:val="left" w:pos="1800"/>
              </w:tabs>
              <w:ind w:left="0"/>
              <w:rPr>
                <w:rFonts w:ascii="Times New Roman" w:hAnsi="Times New Roman" w:cs="Times New Roman"/>
                <w:sz w:val="20"/>
                <w:szCs w:val="20"/>
                <w:lang w:val="en-US"/>
              </w:rPr>
            </w:pPr>
            <w:r w:rsidRPr="00A80D64">
              <w:rPr>
                <w:rFonts w:ascii="Times New Roman" w:hAnsi="Times New Roman" w:cs="Times New Roman"/>
                <w:sz w:val="20"/>
                <w:szCs w:val="20"/>
                <w:lang w:val="en-US"/>
              </w:rPr>
              <w:t>C:/Documents and Settings/Charlie/NTUSER.DAT/Software/Microsoft/Windows/ShellNoRoam/Bags</w:t>
            </w:r>
          </w:p>
          <w:p w14:paraId="4DE48FB9" w14:textId="77777777" w:rsidR="00B136C7" w:rsidRPr="00A80D64" w:rsidRDefault="00B136C7">
            <w:pPr>
              <w:pStyle w:val="ListParagraph"/>
              <w:tabs>
                <w:tab w:val="left" w:pos="1800"/>
              </w:tabs>
              <w:ind w:left="0"/>
              <w:rPr>
                <w:rFonts w:ascii="Times New Roman" w:hAnsi="Times New Roman" w:cs="Times New Roman"/>
                <w:sz w:val="20"/>
                <w:szCs w:val="20"/>
                <w:lang w:val="en-US"/>
              </w:rPr>
            </w:pPr>
          </w:p>
          <w:p w14:paraId="546A82C0" w14:textId="77777777" w:rsidR="00B136C7" w:rsidRPr="00A80D64" w:rsidRDefault="00B136C7">
            <w:pPr>
              <w:pStyle w:val="ListParagraph"/>
              <w:tabs>
                <w:tab w:val="left" w:pos="1800"/>
              </w:tabs>
              <w:ind w:left="0"/>
              <w:rPr>
                <w:rFonts w:ascii="Times New Roman" w:hAnsi="Times New Roman" w:cs="Times New Roman"/>
                <w:sz w:val="20"/>
                <w:szCs w:val="20"/>
                <w:lang w:val="en-US"/>
              </w:rPr>
            </w:pPr>
            <w:r w:rsidRPr="00A80D64">
              <w:rPr>
                <w:rFonts w:ascii="Times New Roman" w:hAnsi="Times New Roman" w:cs="Times New Roman"/>
                <w:sz w:val="20"/>
                <w:szCs w:val="20"/>
                <w:lang w:val="en-US"/>
              </w:rPr>
              <w:t>C:/Documents and Settings/Charlie/Recent</w:t>
            </w:r>
          </w:p>
        </w:tc>
      </w:tr>
    </w:tbl>
    <w:p w14:paraId="0D48751C" w14:textId="77777777" w:rsidR="00B136C7" w:rsidRPr="00665265" w:rsidRDefault="00B136C7" w:rsidP="00B136C7">
      <w:pPr>
        <w:pStyle w:val="ListParagraph"/>
        <w:tabs>
          <w:tab w:val="left" w:pos="1800"/>
        </w:tabs>
        <w:spacing w:line="360" w:lineRule="auto"/>
        <w:jc w:val="both"/>
        <w:rPr>
          <w:rFonts w:ascii="Times New Roman" w:hAnsi="Times New Roman" w:cs="Times New Roman"/>
          <w:sz w:val="20"/>
          <w:szCs w:val="20"/>
          <w:lang w:val="en-US"/>
        </w:rPr>
      </w:pPr>
    </w:p>
    <w:p w14:paraId="2FC170EA" w14:textId="77777777" w:rsidR="00B136C7" w:rsidRPr="00A80D64" w:rsidRDefault="00B136C7" w:rsidP="00B136C7">
      <w:pPr>
        <w:pStyle w:val="Heading4"/>
        <w:keepNext w:val="0"/>
        <w:keepLines w:val="0"/>
        <w:numPr>
          <w:ilvl w:val="0"/>
          <w:numId w:val="17"/>
        </w:numPr>
        <w:tabs>
          <w:tab w:val="left" w:pos="1800"/>
        </w:tabs>
        <w:spacing w:before="0" w:line="360" w:lineRule="auto"/>
        <w:contextualSpacing/>
        <w:jc w:val="both"/>
        <w:rPr>
          <w:rFonts w:ascii="Times New Roman" w:hAnsi="Times New Roman" w:cs="Times New Roman"/>
          <w:sz w:val="20"/>
          <w:szCs w:val="20"/>
          <w:lang w:val="en-US"/>
        </w:rPr>
      </w:pPr>
      <w:r w:rsidRPr="00A80D64">
        <w:rPr>
          <w:rFonts w:ascii="Times New Roman" w:hAnsi="Times New Roman" w:cs="Times New Roman"/>
          <w:sz w:val="20"/>
          <w:szCs w:val="20"/>
          <w:lang w:val="en-US"/>
        </w:rPr>
        <w:t xml:space="preserve">List all directories that were traversed in the company’s network drive. </w:t>
      </w:r>
    </w:p>
    <w:tbl>
      <w:tblPr>
        <w:tblStyle w:val="TableGrid"/>
        <w:tblW w:w="8640" w:type="dxa"/>
        <w:tblInd w:w="720" w:type="dxa"/>
        <w:tblLayout w:type="fixed"/>
        <w:tblLook w:val="04A0" w:firstRow="1" w:lastRow="0" w:firstColumn="1" w:lastColumn="0" w:noHBand="0" w:noVBand="1"/>
      </w:tblPr>
      <w:tblGrid>
        <w:gridCol w:w="1574"/>
        <w:gridCol w:w="1066"/>
        <w:gridCol w:w="5055"/>
        <w:gridCol w:w="945"/>
      </w:tblGrid>
      <w:tr w:rsidR="00B136C7" w:rsidRPr="00A80D64" w14:paraId="7F56347E" w14:textId="77777777">
        <w:trPr>
          <w:trHeight w:val="25"/>
        </w:trPr>
        <w:tc>
          <w:tcPr>
            <w:tcW w:w="1574" w:type="dxa"/>
            <w:vMerge w:val="restart"/>
            <w:tcBorders>
              <w:top w:val="single" w:sz="4" w:space="0" w:color="auto"/>
              <w:left w:val="single" w:sz="4" w:space="0" w:color="auto"/>
              <w:bottom w:val="single" w:sz="4" w:space="0" w:color="auto"/>
              <w:right w:val="single" w:sz="4" w:space="0" w:color="auto"/>
            </w:tcBorders>
          </w:tcPr>
          <w:p w14:paraId="2B158E43" w14:textId="77777777" w:rsidR="00B136C7" w:rsidRPr="00A80D64" w:rsidRDefault="00B136C7">
            <w:pPr>
              <w:pStyle w:val="ListParagraph"/>
              <w:tabs>
                <w:tab w:val="left" w:pos="1800"/>
              </w:tabs>
              <w:ind w:left="0"/>
              <w:rPr>
                <w:rFonts w:ascii="Times New Roman" w:hAnsi="Times New Roman" w:cs="Times New Roman"/>
                <w:sz w:val="20"/>
                <w:szCs w:val="20"/>
                <w:lang w:val="en-US"/>
              </w:rPr>
            </w:pPr>
            <w:r w:rsidRPr="00A80D64">
              <w:rPr>
                <w:rFonts w:ascii="Times New Roman" w:hAnsi="Times New Roman" w:cs="Times New Roman"/>
                <w:sz w:val="20"/>
                <w:szCs w:val="20"/>
                <w:lang w:val="en-US"/>
              </w:rPr>
              <w:t>Possible Answer</w:t>
            </w:r>
          </w:p>
          <w:p w14:paraId="74FF5E3A" w14:textId="77777777" w:rsidR="00B136C7" w:rsidRPr="00A80D64" w:rsidRDefault="00B136C7">
            <w:pPr>
              <w:pStyle w:val="ListParagraph"/>
              <w:tabs>
                <w:tab w:val="left" w:pos="1800"/>
              </w:tabs>
              <w:ind w:left="0"/>
              <w:rPr>
                <w:rFonts w:ascii="Times New Roman" w:hAnsi="Times New Roman" w:cs="Times New Roman"/>
                <w:sz w:val="20"/>
                <w:szCs w:val="20"/>
                <w:lang w:val="en-US"/>
              </w:rPr>
            </w:pPr>
          </w:p>
          <w:p w14:paraId="03CED8A0" w14:textId="77777777" w:rsidR="00B136C7" w:rsidRPr="00A80D64" w:rsidRDefault="00B136C7">
            <w:pPr>
              <w:pStyle w:val="ListParagraph"/>
              <w:tabs>
                <w:tab w:val="left" w:pos="1800"/>
              </w:tabs>
              <w:ind w:left="0"/>
              <w:rPr>
                <w:rFonts w:ascii="Times New Roman" w:hAnsi="Times New Roman" w:cs="Times New Roman"/>
                <w:sz w:val="20"/>
                <w:szCs w:val="20"/>
                <w:lang w:val="en-US"/>
              </w:rPr>
            </w:pPr>
          </w:p>
          <w:p w14:paraId="315927DA" w14:textId="77777777" w:rsidR="00B136C7" w:rsidRPr="00A80D64" w:rsidRDefault="00B136C7">
            <w:pPr>
              <w:pStyle w:val="ListParagraph"/>
              <w:tabs>
                <w:tab w:val="left" w:pos="1800"/>
              </w:tabs>
              <w:ind w:left="0"/>
              <w:rPr>
                <w:rFonts w:ascii="Times New Roman" w:hAnsi="Times New Roman" w:cs="Times New Roman"/>
                <w:sz w:val="20"/>
                <w:szCs w:val="20"/>
                <w:lang w:val="en-US"/>
              </w:rPr>
            </w:pPr>
            <w:r w:rsidRPr="00A80D64">
              <w:rPr>
                <w:rFonts w:ascii="Times New Roman" w:hAnsi="Times New Roman" w:cs="Times New Roman"/>
                <w:sz w:val="20"/>
                <w:szCs w:val="20"/>
                <w:lang w:val="en-US"/>
              </w:rPr>
              <w:t>(Timezone is applied)</w:t>
            </w:r>
          </w:p>
        </w:tc>
        <w:tc>
          <w:tcPr>
            <w:tcW w:w="1066" w:type="dxa"/>
            <w:tcBorders>
              <w:top w:val="single" w:sz="4" w:space="0" w:color="auto"/>
              <w:left w:val="single" w:sz="4" w:space="0" w:color="auto"/>
              <w:bottom w:val="single" w:sz="4" w:space="0" w:color="auto"/>
              <w:right w:val="single" w:sz="4" w:space="0" w:color="auto"/>
            </w:tcBorders>
            <w:shd w:val="clear" w:color="auto" w:fill="FFE599" w:themeFill="accent4" w:themeFillTint="66"/>
            <w:hideMark/>
          </w:tcPr>
          <w:p w14:paraId="445A92BD"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Timestamp</w:t>
            </w:r>
          </w:p>
        </w:tc>
        <w:tc>
          <w:tcPr>
            <w:tcW w:w="5055" w:type="dxa"/>
            <w:tcBorders>
              <w:top w:val="single" w:sz="4" w:space="0" w:color="auto"/>
              <w:left w:val="single" w:sz="4" w:space="0" w:color="auto"/>
              <w:bottom w:val="single" w:sz="4" w:space="0" w:color="auto"/>
              <w:right w:val="single" w:sz="4" w:space="0" w:color="auto"/>
            </w:tcBorders>
            <w:shd w:val="clear" w:color="auto" w:fill="FFE599" w:themeFill="accent4" w:themeFillTint="66"/>
            <w:hideMark/>
          </w:tcPr>
          <w:p w14:paraId="61BC2D82"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Directory Path</w:t>
            </w:r>
          </w:p>
        </w:tc>
        <w:tc>
          <w:tcPr>
            <w:tcW w:w="945" w:type="dxa"/>
            <w:tcBorders>
              <w:top w:val="single" w:sz="4" w:space="0" w:color="auto"/>
              <w:left w:val="single" w:sz="4" w:space="0" w:color="auto"/>
              <w:bottom w:val="single" w:sz="4" w:space="0" w:color="auto"/>
              <w:right w:val="single" w:sz="4" w:space="0" w:color="auto"/>
            </w:tcBorders>
            <w:shd w:val="clear" w:color="auto" w:fill="FFE599" w:themeFill="accent4" w:themeFillTint="66"/>
            <w:hideMark/>
          </w:tcPr>
          <w:p w14:paraId="0B2AADB2"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Source</w:t>
            </w:r>
          </w:p>
        </w:tc>
      </w:tr>
      <w:tr w:rsidR="00B136C7" w:rsidRPr="00A80D64" w14:paraId="167F6C9A" w14:textId="77777777">
        <w:trPr>
          <w:trHeight w:val="23"/>
        </w:trPr>
        <w:tc>
          <w:tcPr>
            <w:tcW w:w="1574" w:type="dxa"/>
            <w:vMerge/>
            <w:tcBorders>
              <w:top w:val="single" w:sz="4" w:space="0" w:color="auto"/>
              <w:left w:val="single" w:sz="4" w:space="0" w:color="auto"/>
              <w:bottom w:val="single" w:sz="4" w:space="0" w:color="auto"/>
              <w:right w:val="single" w:sz="4" w:space="0" w:color="auto"/>
            </w:tcBorders>
            <w:vAlign w:val="center"/>
          </w:tcPr>
          <w:p w14:paraId="2928B3C5" w14:textId="77777777" w:rsidR="00B136C7" w:rsidRPr="00A80D64" w:rsidRDefault="00B136C7">
            <w:pPr>
              <w:rPr>
                <w:rFonts w:ascii="Times New Roman" w:hAnsi="Times New Roman" w:cs="Times New Roman"/>
                <w:sz w:val="20"/>
                <w:szCs w:val="20"/>
              </w:rPr>
            </w:pPr>
          </w:p>
        </w:tc>
        <w:tc>
          <w:tcPr>
            <w:tcW w:w="1066" w:type="dxa"/>
            <w:tcBorders>
              <w:top w:val="single" w:sz="4" w:space="0" w:color="auto"/>
              <w:left w:val="single" w:sz="4" w:space="0" w:color="auto"/>
              <w:bottom w:val="single" w:sz="4" w:space="0" w:color="auto"/>
              <w:right w:val="single" w:sz="4" w:space="0" w:color="auto"/>
            </w:tcBorders>
          </w:tcPr>
          <w:p w14:paraId="198558EC"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ab/>
            </w:r>
          </w:p>
          <w:p w14:paraId="2BB10CBC" w14:textId="77777777" w:rsidR="00B136C7" w:rsidRPr="00A80D64" w:rsidRDefault="00B136C7">
            <w:pPr>
              <w:jc w:val="center"/>
              <w:rPr>
                <w:rFonts w:ascii="Times New Roman" w:hAnsi="Times New Roman" w:cs="Times New Roman"/>
                <w:sz w:val="20"/>
                <w:szCs w:val="20"/>
              </w:rPr>
            </w:pPr>
            <w:r w:rsidRPr="00A80D64">
              <w:rPr>
                <w:rFonts w:ascii="Times New Roman" w:hAnsi="Times New Roman" w:cs="Times New Roman"/>
                <w:sz w:val="20"/>
                <w:szCs w:val="20"/>
              </w:rPr>
              <w:t>-</w:t>
            </w:r>
          </w:p>
          <w:p w14:paraId="42424836" w14:textId="77777777" w:rsidR="00B136C7" w:rsidRPr="00A80D64" w:rsidRDefault="00B136C7">
            <w:pPr>
              <w:rPr>
                <w:rFonts w:ascii="Times New Roman" w:hAnsi="Times New Roman" w:cs="Times New Roman"/>
                <w:sz w:val="20"/>
                <w:szCs w:val="20"/>
              </w:rPr>
            </w:pPr>
          </w:p>
        </w:tc>
        <w:tc>
          <w:tcPr>
            <w:tcW w:w="5055" w:type="dxa"/>
            <w:tcBorders>
              <w:top w:val="single" w:sz="4" w:space="0" w:color="auto"/>
              <w:left w:val="single" w:sz="4" w:space="0" w:color="auto"/>
              <w:bottom w:val="single" w:sz="4" w:space="0" w:color="auto"/>
              <w:right w:val="single" w:sz="4" w:space="0" w:color="auto"/>
            </w:tcBorders>
          </w:tcPr>
          <w:p w14:paraId="03D91723"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Desktop/My Computer/Z:/</w:t>
            </w:r>
            <w:r w:rsidRPr="00A80D64">
              <w:rPr>
                <w:rFonts w:ascii="Times New Roman" w:hAnsi="Times New Roman" w:cs="Times New Roman"/>
                <w:sz w:val="20"/>
                <w:szCs w:val="20"/>
              </w:rPr>
              <w:tab/>
            </w:r>
            <w:r w:rsidRPr="00A80D64">
              <w:rPr>
                <w:rFonts w:ascii="Times New Roman" w:hAnsi="Times New Roman" w:cs="Times New Roman"/>
                <w:sz w:val="20"/>
                <w:szCs w:val="20"/>
              </w:rPr>
              <w:tab/>
            </w:r>
          </w:p>
        </w:tc>
        <w:tc>
          <w:tcPr>
            <w:tcW w:w="945" w:type="dxa"/>
            <w:tcBorders>
              <w:top w:val="single" w:sz="4" w:space="0" w:color="auto"/>
              <w:left w:val="single" w:sz="4" w:space="0" w:color="auto"/>
              <w:bottom w:val="single" w:sz="4" w:space="0" w:color="auto"/>
              <w:right w:val="single" w:sz="4" w:space="0" w:color="auto"/>
            </w:tcBorders>
          </w:tcPr>
          <w:p w14:paraId="3A59532F"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Shell bags</w:t>
            </w:r>
          </w:p>
          <w:p w14:paraId="0FD91821"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(Access)</w:t>
            </w:r>
          </w:p>
        </w:tc>
      </w:tr>
      <w:tr w:rsidR="00B136C7" w:rsidRPr="00A80D64" w14:paraId="5B6957F0" w14:textId="77777777">
        <w:trPr>
          <w:trHeight w:val="23"/>
        </w:trPr>
        <w:tc>
          <w:tcPr>
            <w:tcW w:w="1574" w:type="dxa"/>
            <w:vMerge/>
            <w:tcBorders>
              <w:top w:val="single" w:sz="4" w:space="0" w:color="auto"/>
              <w:left w:val="single" w:sz="4" w:space="0" w:color="auto"/>
              <w:bottom w:val="single" w:sz="4" w:space="0" w:color="auto"/>
              <w:right w:val="single" w:sz="4" w:space="0" w:color="auto"/>
            </w:tcBorders>
            <w:vAlign w:val="center"/>
          </w:tcPr>
          <w:p w14:paraId="317615C8" w14:textId="77777777" w:rsidR="00B136C7" w:rsidRPr="00A80D64" w:rsidRDefault="00B136C7">
            <w:pPr>
              <w:rPr>
                <w:rFonts w:ascii="Times New Roman" w:hAnsi="Times New Roman" w:cs="Times New Roman"/>
                <w:sz w:val="20"/>
                <w:szCs w:val="20"/>
              </w:rPr>
            </w:pPr>
          </w:p>
        </w:tc>
        <w:tc>
          <w:tcPr>
            <w:tcW w:w="1066" w:type="dxa"/>
            <w:tcBorders>
              <w:top w:val="single" w:sz="4" w:space="0" w:color="auto"/>
              <w:left w:val="single" w:sz="4" w:space="0" w:color="auto"/>
              <w:bottom w:val="single" w:sz="4" w:space="0" w:color="auto"/>
              <w:right w:val="single" w:sz="4" w:space="0" w:color="auto"/>
            </w:tcBorders>
          </w:tcPr>
          <w:p w14:paraId="1A2E5839" w14:textId="77777777" w:rsidR="00B136C7" w:rsidRPr="00A80D64" w:rsidRDefault="00B136C7">
            <w:pPr>
              <w:rPr>
                <w:rFonts w:ascii="Times New Roman" w:hAnsi="Times New Roman" w:cs="Times New Roman"/>
                <w:sz w:val="20"/>
                <w:szCs w:val="20"/>
              </w:rPr>
            </w:pPr>
            <w:r w:rsidRPr="00A80D64">
              <w:rPr>
                <w:rFonts w:ascii="Times New Roman" w:hAnsi="Times New Roman" w:cs="Times New Roman"/>
                <w:sz w:val="20"/>
                <w:szCs w:val="20"/>
              </w:rPr>
              <w:t>2009-12-11 06:55:38 PST</w:t>
            </w:r>
          </w:p>
        </w:tc>
        <w:tc>
          <w:tcPr>
            <w:tcW w:w="5055" w:type="dxa"/>
            <w:tcBorders>
              <w:top w:val="single" w:sz="4" w:space="0" w:color="auto"/>
              <w:left w:val="single" w:sz="4" w:space="0" w:color="auto"/>
              <w:bottom w:val="single" w:sz="4" w:space="0" w:color="auto"/>
              <w:right w:val="single" w:sz="4" w:space="0" w:color="auto"/>
            </w:tcBorders>
          </w:tcPr>
          <w:p w14:paraId="7EFB4FE1" w14:textId="77777777" w:rsidR="00B136C7" w:rsidRPr="00A80D64" w:rsidRDefault="00B136C7">
            <w:pPr>
              <w:pStyle w:val="ListParagraph"/>
              <w:tabs>
                <w:tab w:val="left" w:pos="1800"/>
              </w:tabs>
              <w:ind w:left="0"/>
              <w:rPr>
                <w:rFonts w:ascii="Times New Roman" w:hAnsi="Times New Roman" w:cs="Times New Roman"/>
                <w:sz w:val="20"/>
                <w:szCs w:val="20"/>
                <w:lang w:val="en-US"/>
              </w:rPr>
            </w:pPr>
            <w:r w:rsidRPr="00A80D64">
              <w:rPr>
                <w:rFonts w:ascii="Times New Roman" w:hAnsi="Times New Roman" w:cs="Times New Roman"/>
                <w:sz w:val="20"/>
                <w:szCs w:val="20"/>
                <w:lang w:val="en-US"/>
              </w:rPr>
              <w:t>Desktop/My Computer/Z:/windd</w:t>
            </w:r>
            <w:r w:rsidRPr="00A80D64">
              <w:rPr>
                <w:rFonts w:ascii="Times New Roman" w:hAnsi="Times New Roman" w:cs="Times New Roman"/>
                <w:sz w:val="20"/>
                <w:szCs w:val="20"/>
                <w:lang w:val="en-US"/>
              </w:rPr>
              <w:tab/>
            </w:r>
          </w:p>
        </w:tc>
        <w:tc>
          <w:tcPr>
            <w:tcW w:w="945" w:type="dxa"/>
            <w:tcBorders>
              <w:top w:val="single" w:sz="4" w:space="0" w:color="auto"/>
              <w:left w:val="single" w:sz="4" w:space="0" w:color="auto"/>
              <w:bottom w:val="single" w:sz="4" w:space="0" w:color="auto"/>
              <w:right w:val="single" w:sz="4" w:space="0" w:color="auto"/>
            </w:tcBorders>
          </w:tcPr>
          <w:p w14:paraId="0A346E64"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Shell bags</w:t>
            </w:r>
          </w:p>
          <w:p w14:paraId="187BAB5A"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(Access)</w:t>
            </w:r>
          </w:p>
        </w:tc>
      </w:tr>
      <w:tr w:rsidR="00B136C7" w:rsidRPr="00A80D64" w14:paraId="225FF606" w14:textId="77777777">
        <w:trPr>
          <w:trHeight w:val="23"/>
        </w:trPr>
        <w:tc>
          <w:tcPr>
            <w:tcW w:w="1574" w:type="dxa"/>
            <w:vMerge/>
            <w:tcBorders>
              <w:top w:val="single" w:sz="4" w:space="0" w:color="auto"/>
              <w:left w:val="single" w:sz="4" w:space="0" w:color="auto"/>
              <w:bottom w:val="single" w:sz="4" w:space="0" w:color="auto"/>
              <w:right w:val="single" w:sz="4" w:space="0" w:color="auto"/>
            </w:tcBorders>
            <w:vAlign w:val="center"/>
            <w:hideMark/>
          </w:tcPr>
          <w:p w14:paraId="735F6D86" w14:textId="77777777" w:rsidR="00B136C7" w:rsidRPr="00A80D64" w:rsidRDefault="00B136C7">
            <w:pPr>
              <w:rPr>
                <w:rFonts w:ascii="Times New Roman" w:hAnsi="Times New Roman" w:cs="Times New Roman"/>
                <w:sz w:val="20"/>
                <w:szCs w:val="20"/>
              </w:rPr>
            </w:pPr>
          </w:p>
        </w:tc>
        <w:tc>
          <w:tcPr>
            <w:tcW w:w="1066" w:type="dxa"/>
            <w:tcBorders>
              <w:top w:val="single" w:sz="4" w:space="0" w:color="auto"/>
              <w:left w:val="single" w:sz="4" w:space="0" w:color="auto"/>
              <w:bottom w:val="single" w:sz="4" w:space="0" w:color="auto"/>
              <w:right w:val="single" w:sz="4" w:space="0" w:color="auto"/>
            </w:tcBorders>
            <w:hideMark/>
          </w:tcPr>
          <w:p w14:paraId="2EF997A1" w14:textId="77777777" w:rsidR="00B136C7" w:rsidRPr="00A80D64" w:rsidRDefault="00B136C7">
            <w:pPr>
              <w:rPr>
                <w:rFonts w:ascii="Times New Roman" w:hAnsi="Times New Roman" w:cs="Times New Roman"/>
                <w:sz w:val="20"/>
                <w:szCs w:val="20"/>
              </w:rPr>
            </w:pPr>
            <w:r w:rsidRPr="00A80D64">
              <w:rPr>
                <w:rFonts w:ascii="Times New Roman" w:hAnsi="Times New Roman" w:cs="Times New Roman"/>
                <w:sz w:val="20"/>
                <w:szCs w:val="20"/>
              </w:rPr>
              <w:t>2009-12-11 06:55:38 PST</w:t>
            </w:r>
            <w:r w:rsidRPr="00A80D64">
              <w:rPr>
                <w:rFonts w:ascii="Times New Roman" w:hAnsi="Times New Roman" w:cs="Times New Roman"/>
                <w:sz w:val="20"/>
                <w:szCs w:val="20"/>
              </w:rPr>
              <w:tab/>
            </w:r>
          </w:p>
        </w:tc>
        <w:tc>
          <w:tcPr>
            <w:tcW w:w="5055" w:type="dxa"/>
            <w:tcBorders>
              <w:top w:val="single" w:sz="4" w:space="0" w:color="auto"/>
              <w:left w:val="single" w:sz="4" w:space="0" w:color="auto"/>
              <w:bottom w:val="single" w:sz="4" w:space="0" w:color="auto"/>
              <w:right w:val="single" w:sz="4" w:space="0" w:color="auto"/>
            </w:tcBorders>
          </w:tcPr>
          <w:p w14:paraId="383ACF55" w14:textId="77777777" w:rsidR="00B136C7" w:rsidRPr="00A80D64" w:rsidRDefault="00B136C7">
            <w:pPr>
              <w:pStyle w:val="ListParagraph"/>
              <w:tabs>
                <w:tab w:val="left" w:pos="1800"/>
              </w:tabs>
              <w:ind w:left="0"/>
              <w:rPr>
                <w:rFonts w:ascii="Times New Roman" w:hAnsi="Times New Roman" w:cs="Times New Roman"/>
                <w:sz w:val="20"/>
                <w:szCs w:val="20"/>
                <w:lang w:val="en-US"/>
              </w:rPr>
            </w:pPr>
            <w:r w:rsidRPr="00A80D64">
              <w:rPr>
                <w:rFonts w:ascii="Times New Roman" w:hAnsi="Times New Roman" w:cs="Times New Roman"/>
                <w:sz w:val="20"/>
                <w:szCs w:val="20"/>
                <w:lang w:val="en-US"/>
              </w:rPr>
              <w:t>Desktop/My Computer/Z:/windd/32bits_i386</w:t>
            </w:r>
            <w:r w:rsidRPr="00A80D64">
              <w:rPr>
                <w:rFonts w:ascii="Times New Roman" w:hAnsi="Times New Roman" w:cs="Times New Roman"/>
                <w:sz w:val="20"/>
                <w:szCs w:val="20"/>
                <w:lang w:val="en-US"/>
              </w:rPr>
              <w:tab/>
            </w:r>
          </w:p>
        </w:tc>
        <w:tc>
          <w:tcPr>
            <w:tcW w:w="945" w:type="dxa"/>
            <w:tcBorders>
              <w:top w:val="single" w:sz="4" w:space="0" w:color="auto"/>
              <w:left w:val="single" w:sz="4" w:space="0" w:color="auto"/>
              <w:bottom w:val="single" w:sz="4" w:space="0" w:color="auto"/>
              <w:right w:val="single" w:sz="4" w:space="0" w:color="auto"/>
            </w:tcBorders>
          </w:tcPr>
          <w:p w14:paraId="4330D389"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Shell bags</w:t>
            </w:r>
          </w:p>
          <w:p w14:paraId="432FF893"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(Access)</w:t>
            </w:r>
          </w:p>
        </w:tc>
      </w:tr>
      <w:tr w:rsidR="00B136C7" w:rsidRPr="00D270B1" w14:paraId="5F367F81" w14:textId="77777777">
        <w:tc>
          <w:tcPr>
            <w:tcW w:w="1574" w:type="dxa"/>
            <w:tcBorders>
              <w:top w:val="single" w:sz="4" w:space="0" w:color="auto"/>
              <w:left w:val="single" w:sz="4" w:space="0" w:color="auto"/>
              <w:bottom w:val="single" w:sz="4" w:space="0" w:color="auto"/>
              <w:right w:val="single" w:sz="4" w:space="0" w:color="auto"/>
            </w:tcBorders>
            <w:hideMark/>
          </w:tcPr>
          <w:p w14:paraId="566DF6C1"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Evidence Location</w:t>
            </w:r>
          </w:p>
        </w:tc>
        <w:tc>
          <w:tcPr>
            <w:tcW w:w="7066" w:type="dxa"/>
            <w:gridSpan w:val="3"/>
            <w:tcBorders>
              <w:top w:val="single" w:sz="4" w:space="0" w:color="auto"/>
              <w:left w:val="single" w:sz="4" w:space="0" w:color="auto"/>
              <w:bottom w:val="single" w:sz="4" w:space="0" w:color="auto"/>
              <w:right w:val="single" w:sz="4" w:space="0" w:color="auto"/>
            </w:tcBorders>
            <w:vAlign w:val="center"/>
          </w:tcPr>
          <w:p w14:paraId="53A03B41" w14:textId="77777777" w:rsidR="00B136C7" w:rsidRPr="00A80D64" w:rsidRDefault="00B136C7">
            <w:pPr>
              <w:pStyle w:val="ListParagraph"/>
              <w:tabs>
                <w:tab w:val="left" w:pos="1800"/>
              </w:tabs>
              <w:ind w:left="0"/>
              <w:rPr>
                <w:rFonts w:ascii="Times New Roman" w:hAnsi="Times New Roman" w:cs="Times New Roman"/>
                <w:sz w:val="20"/>
                <w:szCs w:val="20"/>
                <w:lang w:val="en-US"/>
              </w:rPr>
            </w:pPr>
            <w:r w:rsidRPr="00A80D64">
              <w:rPr>
                <w:rFonts w:ascii="Times New Roman" w:hAnsi="Times New Roman" w:cs="Times New Roman"/>
                <w:sz w:val="20"/>
                <w:szCs w:val="20"/>
                <w:lang w:val="en-US"/>
              </w:rPr>
              <w:t>C:/Documents and Settings/Charlie/NTUSER.DAT/Software/Microsoft/Windows/CurrentVersion/Explorer/ComDlg32/LastVisitedMRU</w:t>
            </w:r>
          </w:p>
          <w:p w14:paraId="450E1118" w14:textId="77777777" w:rsidR="00B136C7" w:rsidRPr="00A80D64" w:rsidRDefault="00B136C7">
            <w:pPr>
              <w:pStyle w:val="ListParagraph"/>
              <w:tabs>
                <w:tab w:val="left" w:pos="1800"/>
              </w:tabs>
              <w:ind w:left="0"/>
              <w:rPr>
                <w:rFonts w:ascii="Times New Roman" w:hAnsi="Times New Roman" w:cs="Times New Roman"/>
                <w:sz w:val="20"/>
                <w:szCs w:val="20"/>
                <w:lang w:val="en-US"/>
              </w:rPr>
            </w:pPr>
          </w:p>
          <w:p w14:paraId="47B28F73" w14:textId="77777777" w:rsidR="00B136C7" w:rsidRPr="00A80D64" w:rsidRDefault="00B136C7">
            <w:pPr>
              <w:pStyle w:val="ListParagraph"/>
              <w:tabs>
                <w:tab w:val="left" w:pos="1800"/>
              </w:tabs>
              <w:ind w:left="0"/>
              <w:rPr>
                <w:rFonts w:ascii="Times New Roman" w:hAnsi="Times New Roman" w:cs="Times New Roman"/>
                <w:sz w:val="20"/>
                <w:szCs w:val="20"/>
                <w:lang w:val="en-US"/>
              </w:rPr>
            </w:pPr>
          </w:p>
          <w:p w14:paraId="2835FE6E" w14:textId="77777777" w:rsidR="00B136C7" w:rsidRPr="00A80D64" w:rsidRDefault="00B136C7">
            <w:pPr>
              <w:pStyle w:val="ListParagraph"/>
              <w:tabs>
                <w:tab w:val="left" w:pos="1800"/>
              </w:tabs>
              <w:ind w:left="0"/>
              <w:rPr>
                <w:rFonts w:ascii="Times New Roman" w:hAnsi="Times New Roman" w:cs="Times New Roman"/>
                <w:sz w:val="20"/>
                <w:szCs w:val="20"/>
                <w:lang w:val="en-US"/>
              </w:rPr>
            </w:pPr>
            <w:r w:rsidRPr="00A80D64">
              <w:rPr>
                <w:rFonts w:ascii="Times New Roman" w:hAnsi="Times New Roman" w:cs="Times New Roman"/>
                <w:sz w:val="20"/>
                <w:szCs w:val="20"/>
                <w:lang w:val="en-US"/>
              </w:rPr>
              <w:t>C:/Documents and Settings/Charlie/NTUSER.DAT/Software/Microsoft/Windows/CurrentVersion/Explorer/ComDlg32/OpenSaveMRU</w:t>
            </w:r>
          </w:p>
          <w:p w14:paraId="3A6E78A9" w14:textId="77777777" w:rsidR="00B136C7" w:rsidRPr="00A80D64" w:rsidRDefault="00B136C7">
            <w:pPr>
              <w:pStyle w:val="ListParagraph"/>
              <w:tabs>
                <w:tab w:val="left" w:pos="1800"/>
              </w:tabs>
              <w:ind w:left="0"/>
              <w:rPr>
                <w:rFonts w:ascii="Times New Roman" w:hAnsi="Times New Roman" w:cs="Times New Roman"/>
                <w:sz w:val="20"/>
                <w:szCs w:val="20"/>
                <w:lang w:val="en-US"/>
              </w:rPr>
            </w:pPr>
          </w:p>
          <w:p w14:paraId="3B17B5CD" w14:textId="77777777" w:rsidR="00B136C7" w:rsidRPr="00A80D64" w:rsidRDefault="00B136C7">
            <w:pPr>
              <w:pStyle w:val="ListParagraph"/>
              <w:tabs>
                <w:tab w:val="left" w:pos="1800"/>
              </w:tabs>
              <w:ind w:left="0"/>
              <w:rPr>
                <w:rFonts w:ascii="Times New Roman" w:hAnsi="Times New Roman" w:cs="Times New Roman"/>
                <w:sz w:val="20"/>
                <w:szCs w:val="20"/>
                <w:lang w:val="en-US"/>
              </w:rPr>
            </w:pPr>
            <w:r w:rsidRPr="00A80D64">
              <w:rPr>
                <w:rFonts w:ascii="Times New Roman" w:hAnsi="Times New Roman" w:cs="Times New Roman"/>
                <w:sz w:val="20"/>
                <w:szCs w:val="20"/>
                <w:lang w:val="en-US"/>
              </w:rPr>
              <w:t>C:/Documents and Settings/Charlie/NTUSER.DAT/Software/Microsoft/Windows/ShellNoRoam/BagMRU</w:t>
            </w:r>
          </w:p>
          <w:p w14:paraId="17A63B1D" w14:textId="77777777" w:rsidR="00B136C7" w:rsidRPr="00A80D64" w:rsidRDefault="00B136C7">
            <w:pPr>
              <w:pStyle w:val="ListParagraph"/>
              <w:tabs>
                <w:tab w:val="left" w:pos="1800"/>
              </w:tabs>
              <w:ind w:left="0"/>
              <w:rPr>
                <w:rFonts w:ascii="Times New Roman" w:hAnsi="Times New Roman" w:cs="Times New Roman"/>
                <w:sz w:val="20"/>
                <w:szCs w:val="20"/>
                <w:lang w:val="en-US"/>
              </w:rPr>
            </w:pPr>
          </w:p>
        </w:tc>
      </w:tr>
    </w:tbl>
    <w:p w14:paraId="48C66C00" w14:textId="77777777" w:rsidR="00B136C7" w:rsidRPr="00665265" w:rsidRDefault="00B136C7" w:rsidP="00B136C7">
      <w:pPr>
        <w:rPr>
          <w:rFonts w:ascii="Times New Roman" w:hAnsi="Times New Roman" w:cs="Times New Roman"/>
          <w:sz w:val="20"/>
          <w:szCs w:val="20"/>
          <w:lang w:val="en-US"/>
        </w:rPr>
      </w:pPr>
    </w:p>
    <w:p w14:paraId="7F2A2AAA" w14:textId="77777777" w:rsidR="00B136C7" w:rsidRPr="00665265" w:rsidRDefault="00B136C7" w:rsidP="00B136C7">
      <w:pPr>
        <w:rPr>
          <w:rFonts w:ascii="Times New Roman" w:hAnsi="Times New Roman" w:cs="Times New Roman"/>
          <w:sz w:val="20"/>
          <w:szCs w:val="20"/>
          <w:lang w:val="en-US"/>
        </w:rPr>
      </w:pPr>
    </w:p>
    <w:p w14:paraId="0FB3C6D4" w14:textId="77777777" w:rsidR="00B136C7" w:rsidRPr="00665265" w:rsidRDefault="00B136C7" w:rsidP="00B136C7">
      <w:pPr>
        <w:rPr>
          <w:rFonts w:ascii="Times New Roman" w:hAnsi="Times New Roman" w:cs="Times New Roman"/>
          <w:sz w:val="20"/>
          <w:szCs w:val="20"/>
          <w:lang w:val="en-US"/>
        </w:rPr>
      </w:pPr>
    </w:p>
    <w:p w14:paraId="7EDF6B49" w14:textId="77777777" w:rsidR="00B136C7" w:rsidRPr="00665265" w:rsidRDefault="00B136C7" w:rsidP="00B136C7">
      <w:pPr>
        <w:rPr>
          <w:rFonts w:ascii="Times New Roman" w:hAnsi="Times New Roman" w:cs="Times New Roman"/>
          <w:sz w:val="20"/>
          <w:szCs w:val="20"/>
          <w:lang w:val="en-US"/>
        </w:rPr>
      </w:pPr>
    </w:p>
    <w:p w14:paraId="5C23B92B" w14:textId="77777777" w:rsidR="00B136C7" w:rsidRPr="00665265" w:rsidRDefault="00B136C7" w:rsidP="00B136C7">
      <w:pPr>
        <w:rPr>
          <w:rFonts w:ascii="Times New Roman" w:hAnsi="Times New Roman" w:cs="Times New Roman"/>
          <w:sz w:val="20"/>
          <w:szCs w:val="20"/>
          <w:lang w:val="en-US"/>
        </w:rPr>
      </w:pPr>
    </w:p>
    <w:p w14:paraId="618384F4" w14:textId="77777777" w:rsidR="00B136C7" w:rsidRPr="00A80D64" w:rsidRDefault="00B136C7" w:rsidP="00B136C7">
      <w:pPr>
        <w:pStyle w:val="Heading4"/>
        <w:ind w:left="720"/>
        <w:rPr>
          <w:rFonts w:ascii="Times New Roman" w:hAnsi="Times New Roman" w:cs="Times New Roman"/>
          <w:sz w:val="20"/>
          <w:szCs w:val="20"/>
          <w:lang w:val="en-US"/>
        </w:rPr>
      </w:pPr>
      <w:r w:rsidRPr="00A80D64">
        <w:rPr>
          <w:rFonts w:ascii="Times New Roman" w:hAnsi="Times New Roman" w:cs="Times New Roman"/>
          <w:sz w:val="20"/>
          <w:szCs w:val="20"/>
          <w:lang w:val="en-US"/>
        </w:rPr>
        <w:t>28) List all files that were opened in the company’s network drive.</w:t>
      </w:r>
    </w:p>
    <w:tbl>
      <w:tblPr>
        <w:tblStyle w:val="TableGrid"/>
        <w:tblW w:w="8644" w:type="dxa"/>
        <w:tblInd w:w="720" w:type="dxa"/>
        <w:tblLayout w:type="fixed"/>
        <w:tblLook w:val="04A0" w:firstRow="1" w:lastRow="0" w:firstColumn="1" w:lastColumn="0" w:noHBand="0" w:noVBand="1"/>
      </w:tblPr>
      <w:tblGrid>
        <w:gridCol w:w="1575"/>
        <w:gridCol w:w="1120"/>
        <w:gridCol w:w="5004"/>
        <w:gridCol w:w="945"/>
      </w:tblGrid>
      <w:tr w:rsidR="00B136C7" w:rsidRPr="00A80D64" w14:paraId="5EF0DA60" w14:textId="77777777">
        <w:trPr>
          <w:trHeight w:val="25"/>
        </w:trPr>
        <w:tc>
          <w:tcPr>
            <w:tcW w:w="1575" w:type="dxa"/>
            <w:vMerge w:val="restart"/>
          </w:tcPr>
          <w:p w14:paraId="0D9078C8" w14:textId="77777777" w:rsidR="00B136C7" w:rsidRPr="00A80D64" w:rsidRDefault="00B136C7">
            <w:pPr>
              <w:pStyle w:val="ListParagraph"/>
              <w:tabs>
                <w:tab w:val="left" w:pos="1800"/>
              </w:tabs>
              <w:ind w:left="0"/>
              <w:rPr>
                <w:rFonts w:ascii="Times New Roman" w:hAnsi="Times New Roman" w:cs="Times New Roman"/>
                <w:sz w:val="20"/>
                <w:szCs w:val="20"/>
                <w:lang w:val="en-US"/>
              </w:rPr>
            </w:pPr>
            <w:r w:rsidRPr="00A80D64">
              <w:rPr>
                <w:rFonts w:ascii="Times New Roman" w:hAnsi="Times New Roman" w:cs="Times New Roman"/>
                <w:sz w:val="20"/>
                <w:szCs w:val="20"/>
                <w:lang w:val="en-US"/>
              </w:rPr>
              <w:t>Possible Answer</w:t>
            </w:r>
          </w:p>
          <w:p w14:paraId="7A7658F5" w14:textId="77777777" w:rsidR="00B136C7" w:rsidRPr="00A80D64" w:rsidRDefault="00B136C7">
            <w:pPr>
              <w:pStyle w:val="ListParagraph"/>
              <w:tabs>
                <w:tab w:val="left" w:pos="1800"/>
              </w:tabs>
              <w:ind w:left="0"/>
              <w:rPr>
                <w:rFonts w:ascii="Times New Roman" w:hAnsi="Times New Roman" w:cs="Times New Roman"/>
                <w:sz w:val="20"/>
                <w:szCs w:val="20"/>
                <w:lang w:val="en-US"/>
              </w:rPr>
            </w:pPr>
          </w:p>
          <w:p w14:paraId="293FBA13" w14:textId="77777777" w:rsidR="00B136C7" w:rsidRPr="00A80D64" w:rsidRDefault="00B136C7">
            <w:pPr>
              <w:pStyle w:val="ListParagraph"/>
              <w:tabs>
                <w:tab w:val="left" w:pos="1800"/>
              </w:tabs>
              <w:ind w:left="0"/>
              <w:rPr>
                <w:rFonts w:ascii="Times New Roman" w:hAnsi="Times New Roman" w:cs="Times New Roman"/>
                <w:sz w:val="20"/>
                <w:szCs w:val="20"/>
                <w:lang w:val="en-US"/>
              </w:rPr>
            </w:pPr>
          </w:p>
          <w:p w14:paraId="0CD2232D" w14:textId="77777777" w:rsidR="00B136C7" w:rsidRPr="00A80D64" w:rsidRDefault="00B136C7">
            <w:pPr>
              <w:pStyle w:val="ListParagraph"/>
              <w:tabs>
                <w:tab w:val="left" w:pos="1800"/>
              </w:tabs>
              <w:ind w:left="0"/>
              <w:rPr>
                <w:rFonts w:ascii="Times New Roman" w:hAnsi="Times New Roman" w:cs="Times New Roman"/>
                <w:sz w:val="20"/>
                <w:szCs w:val="20"/>
                <w:lang w:val="en-US"/>
              </w:rPr>
            </w:pPr>
            <w:r w:rsidRPr="00A80D64">
              <w:rPr>
                <w:rFonts w:ascii="Times New Roman" w:hAnsi="Times New Roman" w:cs="Times New Roman"/>
                <w:sz w:val="20"/>
                <w:szCs w:val="20"/>
                <w:lang w:val="en-US"/>
              </w:rPr>
              <w:t>(Timezone is applied)</w:t>
            </w:r>
          </w:p>
        </w:tc>
        <w:tc>
          <w:tcPr>
            <w:tcW w:w="1120" w:type="dxa"/>
            <w:shd w:val="clear" w:color="auto" w:fill="FFE599" w:themeFill="accent4" w:themeFillTint="66"/>
          </w:tcPr>
          <w:p w14:paraId="749C38A1"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Timestamp</w:t>
            </w:r>
          </w:p>
        </w:tc>
        <w:tc>
          <w:tcPr>
            <w:tcW w:w="5004" w:type="dxa"/>
            <w:shd w:val="clear" w:color="auto" w:fill="FFE599" w:themeFill="accent4" w:themeFillTint="66"/>
          </w:tcPr>
          <w:p w14:paraId="28357D0A"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Directory Path</w:t>
            </w:r>
          </w:p>
        </w:tc>
        <w:tc>
          <w:tcPr>
            <w:tcW w:w="945" w:type="dxa"/>
            <w:shd w:val="clear" w:color="auto" w:fill="FFE599" w:themeFill="accent4" w:themeFillTint="66"/>
          </w:tcPr>
          <w:p w14:paraId="270AA88C"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Source</w:t>
            </w:r>
          </w:p>
        </w:tc>
      </w:tr>
      <w:tr w:rsidR="00B136C7" w:rsidRPr="00A80D64" w14:paraId="54B3B79F" w14:textId="77777777">
        <w:trPr>
          <w:trHeight w:val="23"/>
        </w:trPr>
        <w:tc>
          <w:tcPr>
            <w:tcW w:w="1575" w:type="dxa"/>
            <w:vMerge/>
          </w:tcPr>
          <w:p w14:paraId="58F674B5"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120" w:type="dxa"/>
            <w:shd w:val="clear" w:color="auto" w:fill="auto"/>
          </w:tcPr>
          <w:p w14:paraId="01E829CF"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ab/>
            </w:r>
          </w:p>
        </w:tc>
        <w:tc>
          <w:tcPr>
            <w:tcW w:w="5004" w:type="dxa"/>
            <w:shd w:val="clear" w:color="auto" w:fill="auto"/>
          </w:tcPr>
          <w:p w14:paraId="4298ACD0"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Not files were opened</w:t>
            </w:r>
          </w:p>
        </w:tc>
        <w:tc>
          <w:tcPr>
            <w:tcW w:w="945" w:type="dxa"/>
          </w:tcPr>
          <w:p w14:paraId="762A6D65" w14:textId="77777777" w:rsidR="00B136C7" w:rsidRPr="00A80D64" w:rsidRDefault="00B136C7">
            <w:pPr>
              <w:pStyle w:val="ListParagraph"/>
              <w:tabs>
                <w:tab w:val="left" w:pos="1800"/>
              </w:tabs>
              <w:ind w:left="0"/>
              <w:rPr>
                <w:rFonts w:ascii="Times New Roman" w:hAnsi="Times New Roman" w:cs="Times New Roman"/>
                <w:sz w:val="20"/>
                <w:szCs w:val="20"/>
              </w:rPr>
            </w:pPr>
          </w:p>
        </w:tc>
      </w:tr>
      <w:tr w:rsidR="00B136C7" w:rsidRPr="00A80D64" w14:paraId="22C8C74C" w14:textId="77777777">
        <w:tc>
          <w:tcPr>
            <w:tcW w:w="1575" w:type="dxa"/>
          </w:tcPr>
          <w:p w14:paraId="0D983963"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 xml:space="preserve"> Evidence Location</w:t>
            </w:r>
          </w:p>
        </w:tc>
        <w:tc>
          <w:tcPr>
            <w:tcW w:w="7069" w:type="dxa"/>
            <w:gridSpan w:val="3"/>
            <w:vAlign w:val="center"/>
          </w:tcPr>
          <w:p w14:paraId="23DE50A6"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 Z: is mapped on//192.168.1.1</w:t>
            </w:r>
          </w:p>
        </w:tc>
      </w:tr>
    </w:tbl>
    <w:p w14:paraId="0B928408" w14:textId="77777777" w:rsidR="00B136C7" w:rsidRPr="0081090A" w:rsidRDefault="00B136C7" w:rsidP="00B136C7">
      <w:pPr>
        <w:rPr>
          <w:rFonts w:ascii="Times New Roman" w:hAnsi="Times New Roman" w:cs="Times New Roman"/>
          <w:sz w:val="20"/>
          <w:szCs w:val="20"/>
        </w:rPr>
      </w:pPr>
    </w:p>
    <w:p w14:paraId="0EDFDD15" w14:textId="77777777" w:rsidR="00B136C7" w:rsidRPr="0081090A" w:rsidRDefault="00B136C7" w:rsidP="00B136C7">
      <w:pPr>
        <w:rPr>
          <w:rFonts w:ascii="Times New Roman" w:hAnsi="Times New Roman" w:cs="Times New Roman"/>
          <w:sz w:val="20"/>
          <w:szCs w:val="20"/>
        </w:rPr>
      </w:pPr>
    </w:p>
    <w:p w14:paraId="3D312E9E" w14:textId="77777777" w:rsidR="00B136C7" w:rsidRPr="00A80D64" w:rsidRDefault="00B136C7" w:rsidP="00B136C7">
      <w:pPr>
        <w:pStyle w:val="Heading4"/>
        <w:keepNext w:val="0"/>
        <w:keepLines w:val="0"/>
        <w:numPr>
          <w:ilvl w:val="0"/>
          <w:numId w:val="19"/>
        </w:numPr>
        <w:tabs>
          <w:tab w:val="left" w:pos="1800"/>
        </w:tabs>
        <w:spacing w:before="0" w:line="360" w:lineRule="auto"/>
        <w:contextualSpacing/>
        <w:jc w:val="both"/>
        <w:rPr>
          <w:rFonts w:ascii="Times New Roman" w:hAnsi="Times New Roman" w:cs="Times New Roman"/>
          <w:sz w:val="20"/>
          <w:szCs w:val="20"/>
          <w:lang w:val="en-US"/>
        </w:rPr>
      </w:pPr>
      <w:r w:rsidRPr="00A80D64">
        <w:rPr>
          <w:rFonts w:ascii="Times New Roman" w:hAnsi="Times New Roman" w:cs="Times New Roman"/>
          <w:sz w:val="20"/>
          <w:szCs w:val="20"/>
          <w:lang w:val="en-US"/>
        </w:rPr>
        <w:t>Find traces related to cloud services on PC.</w:t>
      </w:r>
    </w:p>
    <w:p w14:paraId="22D641E3" w14:textId="77777777" w:rsidR="00B136C7" w:rsidRPr="0081090A" w:rsidRDefault="00B136C7" w:rsidP="00B136C7">
      <w:pPr>
        <w:pStyle w:val="ListParagraph"/>
        <w:tabs>
          <w:tab w:val="left" w:pos="1800"/>
        </w:tabs>
        <w:spacing w:line="360" w:lineRule="auto"/>
        <w:jc w:val="both"/>
        <w:rPr>
          <w:rFonts w:ascii="Times New Roman" w:hAnsi="Times New Roman" w:cs="Times New Roman"/>
          <w:sz w:val="20"/>
          <w:szCs w:val="20"/>
        </w:rPr>
      </w:pPr>
      <w:r w:rsidRPr="0081090A">
        <w:rPr>
          <w:rFonts w:ascii="Times New Roman" w:hAnsi="Times New Roman" w:cs="Times New Roman"/>
          <w:sz w:val="20"/>
          <w:szCs w:val="20"/>
        </w:rPr>
        <w:t>(Service name, log files...)</w:t>
      </w:r>
    </w:p>
    <w:tbl>
      <w:tblPr>
        <w:tblStyle w:val="TableGrid"/>
        <w:tblW w:w="8630" w:type="dxa"/>
        <w:tblInd w:w="720" w:type="dxa"/>
        <w:tblLayout w:type="fixed"/>
        <w:tblLook w:val="04A0" w:firstRow="1" w:lastRow="0" w:firstColumn="1" w:lastColumn="0" w:noHBand="0" w:noVBand="1"/>
      </w:tblPr>
      <w:tblGrid>
        <w:gridCol w:w="1575"/>
        <w:gridCol w:w="1390"/>
        <w:gridCol w:w="900"/>
        <w:gridCol w:w="4765"/>
      </w:tblGrid>
      <w:tr w:rsidR="00B136C7" w:rsidRPr="00A80D64" w14:paraId="17EB666C" w14:textId="77777777">
        <w:trPr>
          <w:trHeight w:val="33"/>
        </w:trPr>
        <w:tc>
          <w:tcPr>
            <w:tcW w:w="1575" w:type="dxa"/>
            <w:vMerge w:val="restart"/>
          </w:tcPr>
          <w:p w14:paraId="10AA56D1"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Possible Answer</w:t>
            </w:r>
          </w:p>
        </w:tc>
        <w:tc>
          <w:tcPr>
            <w:tcW w:w="1390" w:type="dxa"/>
            <w:shd w:val="clear" w:color="auto" w:fill="FFE599" w:themeFill="accent4" w:themeFillTint="66"/>
          </w:tcPr>
          <w:p w14:paraId="71D14FFD"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Cloud Service</w:t>
            </w:r>
          </w:p>
        </w:tc>
        <w:tc>
          <w:tcPr>
            <w:tcW w:w="900" w:type="dxa"/>
            <w:shd w:val="clear" w:color="auto" w:fill="FFE599" w:themeFill="accent4" w:themeFillTint="66"/>
          </w:tcPr>
          <w:p w14:paraId="05F6825E"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Type</w:t>
            </w:r>
          </w:p>
        </w:tc>
        <w:tc>
          <w:tcPr>
            <w:tcW w:w="4765" w:type="dxa"/>
            <w:shd w:val="clear" w:color="auto" w:fill="FFE599" w:themeFill="accent4" w:themeFillTint="66"/>
          </w:tcPr>
          <w:p w14:paraId="5CF40186"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Traces</w:t>
            </w:r>
          </w:p>
        </w:tc>
      </w:tr>
      <w:tr w:rsidR="00B136C7" w:rsidRPr="00A80D64" w14:paraId="6E745E8B" w14:textId="77777777">
        <w:trPr>
          <w:trHeight w:val="32"/>
        </w:trPr>
        <w:tc>
          <w:tcPr>
            <w:tcW w:w="1575" w:type="dxa"/>
            <w:vMerge/>
          </w:tcPr>
          <w:p w14:paraId="3CC4F090"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1390" w:type="dxa"/>
            <w:shd w:val="clear" w:color="auto" w:fill="auto"/>
          </w:tcPr>
          <w:p w14:paraId="6A4D880C"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900" w:type="dxa"/>
            <w:shd w:val="clear" w:color="auto" w:fill="auto"/>
          </w:tcPr>
          <w:p w14:paraId="3B6915FE"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File/Dir</w:t>
            </w:r>
          </w:p>
        </w:tc>
        <w:tc>
          <w:tcPr>
            <w:tcW w:w="4765" w:type="dxa"/>
            <w:shd w:val="clear" w:color="auto" w:fill="auto"/>
          </w:tcPr>
          <w:p w14:paraId="497D7EC0"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Not found</w:t>
            </w:r>
          </w:p>
        </w:tc>
      </w:tr>
      <w:tr w:rsidR="00B136C7" w:rsidRPr="00A80D64" w14:paraId="0740BC7F" w14:textId="77777777">
        <w:trPr>
          <w:trHeight w:val="404"/>
        </w:trPr>
        <w:tc>
          <w:tcPr>
            <w:tcW w:w="1575" w:type="dxa"/>
          </w:tcPr>
          <w:p w14:paraId="015BEFB0"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Evidence Location</w:t>
            </w:r>
          </w:p>
        </w:tc>
        <w:tc>
          <w:tcPr>
            <w:tcW w:w="7055" w:type="dxa"/>
            <w:gridSpan w:val="3"/>
            <w:vAlign w:val="center"/>
          </w:tcPr>
          <w:p w14:paraId="3F06E9B6"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C:/Program Files/</w:t>
            </w:r>
          </w:p>
        </w:tc>
      </w:tr>
    </w:tbl>
    <w:p w14:paraId="598BF6C1" w14:textId="77777777" w:rsidR="00B136C7" w:rsidRPr="0081090A" w:rsidRDefault="00B136C7" w:rsidP="00B136C7">
      <w:pPr>
        <w:rPr>
          <w:rFonts w:ascii="Times New Roman" w:hAnsi="Times New Roman" w:cs="Times New Roman"/>
          <w:sz w:val="20"/>
          <w:szCs w:val="20"/>
        </w:rPr>
      </w:pPr>
    </w:p>
    <w:p w14:paraId="698620CE" w14:textId="77777777" w:rsidR="00B136C7" w:rsidRPr="0081090A" w:rsidRDefault="00B136C7" w:rsidP="00B136C7">
      <w:pPr>
        <w:rPr>
          <w:rFonts w:ascii="Times New Roman" w:hAnsi="Times New Roman" w:cs="Times New Roman"/>
          <w:sz w:val="20"/>
          <w:szCs w:val="20"/>
        </w:rPr>
      </w:pPr>
    </w:p>
    <w:p w14:paraId="59A55EBE" w14:textId="77777777" w:rsidR="00B136C7" w:rsidRPr="0081090A" w:rsidRDefault="00B136C7" w:rsidP="00B136C7">
      <w:pPr>
        <w:rPr>
          <w:rFonts w:ascii="Times New Roman" w:hAnsi="Times New Roman" w:cs="Times New Roman"/>
          <w:sz w:val="20"/>
          <w:szCs w:val="20"/>
        </w:rPr>
      </w:pPr>
    </w:p>
    <w:p w14:paraId="38308C0B" w14:textId="77777777" w:rsidR="00B136C7" w:rsidRPr="00A80D64" w:rsidRDefault="00B136C7" w:rsidP="00B136C7">
      <w:pPr>
        <w:pStyle w:val="Heading4"/>
        <w:keepNext w:val="0"/>
        <w:keepLines w:val="0"/>
        <w:numPr>
          <w:ilvl w:val="0"/>
          <w:numId w:val="19"/>
        </w:numPr>
        <w:tabs>
          <w:tab w:val="left" w:pos="1800"/>
        </w:tabs>
        <w:spacing w:before="0" w:line="360" w:lineRule="auto"/>
        <w:contextualSpacing/>
        <w:jc w:val="both"/>
        <w:rPr>
          <w:rFonts w:ascii="Times New Roman" w:hAnsi="Times New Roman" w:cs="Times New Roman"/>
          <w:sz w:val="20"/>
          <w:szCs w:val="20"/>
          <w:lang w:val="en-US"/>
        </w:rPr>
      </w:pPr>
      <w:r w:rsidRPr="00A80D64">
        <w:rPr>
          <w:rFonts w:ascii="Times New Roman" w:hAnsi="Times New Roman" w:cs="Times New Roman"/>
          <w:sz w:val="20"/>
          <w:szCs w:val="20"/>
          <w:lang w:val="en-US"/>
        </w:rPr>
        <w:t xml:space="preserve">What files were deleted from Google Drive?  </w:t>
      </w:r>
    </w:p>
    <w:p w14:paraId="397966DA" w14:textId="77777777" w:rsidR="00B136C7" w:rsidRPr="00665265" w:rsidRDefault="00B136C7" w:rsidP="00B136C7">
      <w:pPr>
        <w:pStyle w:val="ListParagraph"/>
        <w:tabs>
          <w:tab w:val="left" w:pos="1800"/>
        </w:tabs>
        <w:spacing w:line="360" w:lineRule="auto"/>
        <w:jc w:val="both"/>
        <w:rPr>
          <w:rFonts w:ascii="Times New Roman" w:hAnsi="Times New Roman" w:cs="Times New Roman"/>
          <w:sz w:val="20"/>
          <w:szCs w:val="20"/>
          <w:lang w:val="en-US"/>
        </w:rPr>
      </w:pPr>
      <w:r w:rsidRPr="00665265">
        <w:rPr>
          <w:rFonts w:ascii="Times New Roman" w:hAnsi="Times New Roman" w:cs="Times New Roman"/>
          <w:sz w:val="20"/>
          <w:szCs w:val="20"/>
          <w:lang w:val="en-US"/>
        </w:rPr>
        <w:t>Find the filename and modified timestamp of the file.</w:t>
      </w:r>
    </w:p>
    <w:p w14:paraId="016B7F68" w14:textId="77777777" w:rsidR="00B136C7" w:rsidRPr="00665265" w:rsidRDefault="00B136C7" w:rsidP="00B136C7">
      <w:pPr>
        <w:pStyle w:val="ListParagraph"/>
        <w:tabs>
          <w:tab w:val="left" w:pos="1800"/>
        </w:tabs>
        <w:spacing w:line="360" w:lineRule="auto"/>
        <w:jc w:val="both"/>
        <w:rPr>
          <w:rFonts w:ascii="Times New Roman" w:hAnsi="Times New Roman" w:cs="Times New Roman"/>
          <w:sz w:val="20"/>
          <w:szCs w:val="20"/>
          <w:lang w:val="en-US"/>
        </w:rPr>
      </w:pPr>
      <w:r w:rsidRPr="00665265">
        <w:rPr>
          <w:rFonts w:ascii="Times New Roman" w:hAnsi="Times New Roman" w:cs="Times New Roman"/>
          <w:sz w:val="20"/>
          <w:szCs w:val="20"/>
          <w:lang w:val="en-US"/>
        </w:rPr>
        <w:t>[Hint: Find a transaction log file of Google Drive.]</w:t>
      </w:r>
    </w:p>
    <w:tbl>
      <w:tblPr>
        <w:tblStyle w:val="TableGrid"/>
        <w:tblW w:w="0" w:type="auto"/>
        <w:tblInd w:w="720" w:type="dxa"/>
        <w:tblLook w:val="04A0" w:firstRow="1" w:lastRow="0" w:firstColumn="1" w:lastColumn="0" w:noHBand="0" w:noVBand="1"/>
      </w:tblPr>
      <w:tblGrid>
        <w:gridCol w:w="993"/>
        <w:gridCol w:w="1650"/>
        <w:gridCol w:w="2839"/>
        <w:gridCol w:w="2094"/>
      </w:tblGrid>
      <w:tr w:rsidR="00B136C7" w:rsidRPr="00A80D64" w14:paraId="525AEDD6" w14:textId="77777777">
        <w:trPr>
          <w:trHeight w:val="166"/>
        </w:trPr>
        <w:tc>
          <w:tcPr>
            <w:tcW w:w="1560" w:type="dxa"/>
            <w:vMerge w:val="restart"/>
          </w:tcPr>
          <w:p w14:paraId="140373D4" w14:textId="77777777" w:rsidR="00B136C7" w:rsidRPr="00A80D64" w:rsidRDefault="00B136C7">
            <w:pPr>
              <w:pStyle w:val="ListParagraph"/>
              <w:tabs>
                <w:tab w:val="left" w:pos="1800"/>
              </w:tabs>
              <w:ind w:left="0"/>
              <w:rPr>
                <w:rFonts w:ascii="Times New Roman" w:hAnsi="Times New Roman" w:cs="Times New Roman"/>
                <w:sz w:val="20"/>
                <w:szCs w:val="20"/>
                <w:lang w:val="en-US"/>
              </w:rPr>
            </w:pPr>
            <w:r w:rsidRPr="00A80D64">
              <w:rPr>
                <w:rFonts w:ascii="Times New Roman" w:hAnsi="Times New Roman" w:cs="Times New Roman"/>
                <w:sz w:val="20"/>
                <w:szCs w:val="20"/>
                <w:lang w:val="en-US"/>
              </w:rPr>
              <w:t>Possible Answer</w:t>
            </w:r>
          </w:p>
          <w:p w14:paraId="637F4496" w14:textId="77777777" w:rsidR="00B136C7" w:rsidRPr="00A80D64" w:rsidRDefault="00B136C7">
            <w:pPr>
              <w:pStyle w:val="ListParagraph"/>
              <w:tabs>
                <w:tab w:val="left" w:pos="1800"/>
              </w:tabs>
              <w:ind w:left="0"/>
              <w:rPr>
                <w:rFonts w:ascii="Times New Roman" w:hAnsi="Times New Roman" w:cs="Times New Roman"/>
                <w:sz w:val="20"/>
                <w:szCs w:val="20"/>
                <w:lang w:val="en-US"/>
              </w:rPr>
            </w:pPr>
            <w:r w:rsidRPr="00A80D64">
              <w:rPr>
                <w:rFonts w:ascii="Times New Roman" w:hAnsi="Times New Roman" w:cs="Times New Roman"/>
                <w:sz w:val="20"/>
                <w:szCs w:val="20"/>
                <w:lang w:val="en-US"/>
              </w:rPr>
              <w:t>(</w:t>
            </w:r>
            <w:r w:rsidRPr="00A80D64">
              <w:rPr>
                <w:rFonts w:ascii="Times New Roman" w:hAnsi="Times New Roman" w:cs="Times New Roman"/>
                <w:sz w:val="20"/>
                <w:szCs w:val="20"/>
                <w:u w:val="single"/>
                <w:lang w:val="en-US"/>
              </w:rPr>
              <w:t>Timezone is applied</w:t>
            </w:r>
            <w:r w:rsidRPr="00A80D64">
              <w:rPr>
                <w:rFonts w:ascii="Times New Roman" w:hAnsi="Times New Roman" w:cs="Times New Roman"/>
                <w:sz w:val="20"/>
                <w:szCs w:val="20"/>
                <w:lang w:val="en-US"/>
              </w:rPr>
              <w:t>)</w:t>
            </w:r>
          </w:p>
        </w:tc>
        <w:tc>
          <w:tcPr>
            <w:tcW w:w="1260" w:type="dxa"/>
            <w:shd w:val="clear" w:color="auto" w:fill="FFE599" w:themeFill="accent4" w:themeFillTint="66"/>
          </w:tcPr>
          <w:p w14:paraId="24771928"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Timestamp</w:t>
            </w:r>
          </w:p>
        </w:tc>
        <w:tc>
          <w:tcPr>
            <w:tcW w:w="3416" w:type="dxa"/>
            <w:shd w:val="clear" w:color="auto" w:fill="FFE599" w:themeFill="accent4" w:themeFillTint="66"/>
          </w:tcPr>
          <w:p w14:paraId="080CC97C"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File name</w:t>
            </w:r>
          </w:p>
        </w:tc>
        <w:tc>
          <w:tcPr>
            <w:tcW w:w="2054" w:type="dxa"/>
            <w:shd w:val="clear" w:color="auto" w:fill="FFE599" w:themeFill="accent4" w:themeFillTint="66"/>
          </w:tcPr>
          <w:p w14:paraId="6D9A4521"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Modified Time</w:t>
            </w:r>
          </w:p>
        </w:tc>
      </w:tr>
      <w:tr w:rsidR="00B136C7" w:rsidRPr="00A80D64" w14:paraId="01AD17C6" w14:textId="77777777">
        <w:trPr>
          <w:trHeight w:val="164"/>
        </w:trPr>
        <w:tc>
          <w:tcPr>
            <w:tcW w:w="1560" w:type="dxa"/>
            <w:vMerge/>
          </w:tcPr>
          <w:p w14:paraId="0563057C" w14:textId="77777777" w:rsidR="00B136C7" w:rsidRPr="00A80D64" w:rsidRDefault="00B136C7">
            <w:pPr>
              <w:pStyle w:val="ListParagraph"/>
              <w:tabs>
                <w:tab w:val="left" w:pos="1800"/>
              </w:tabs>
              <w:ind w:left="0"/>
              <w:rPr>
                <w:rFonts w:ascii="Times New Roman" w:hAnsi="Times New Roman" w:cs="Times New Roman"/>
                <w:sz w:val="20"/>
                <w:szCs w:val="20"/>
              </w:rPr>
            </w:pPr>
          </w:p>
        </w:tc>
        <w:tc>
          <w:tcPr>
            <w:tcW w:w="1260" w:type="dxa"/>
            <w:shd w:val="clear" w:color="auto" w:fill="auto"/>
          </w:tcPr>
          <w:p w14:paraId="42D61840"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c>
          <w:tcPr>
            <w:tcW w:w="3416" w:type="dxa"/>
            <w:shd w:val="clear" w:color="auto" w:fill="auto"/>
          </w:tcPr>
          <w:p w14:paraId="2A6D1D8D"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Not found</w:t>
            </w:r>
          </w:p>
        </w:tc>
        <w:tc>
          <w:tcPr>
            <w:tcW w:w="2054" w:type="dxa"/>
            <w:shd w:val="clear" w:color="auto" w:fill="auto"/>
          </w:tcPr>
          <w:p w14:paraId="37137CF2" w14:textId="77777777" w:rsidR="00B136C7" w:rsidRPr="00A80D64" w:rsidRDefault="00B136C7">
            <w:pPr>
              <w:pStyle w:val="ListParagraph"/>
              <w:tabs>
                <w:tab w:val="left" w:pos="1800"/>
              </w:tabs>
              <w:ind w:left="0"/>
              <w:jc w:val="both"/>
              <w:rPr>
                <w:rFonts w:ascii="Times New Roman" w:hAnsi="Times New Roman" w:cs="Times New Roman"/>
                <w:sz w:val="20"/>
                <w:szCs w:val="20"/>
              </w:rPr>
            </w:pPr>
          </w:p>
        </w:tc>
      </w:tr>
      <w:tr w:rsidR="00B136C7" w:rsidRPr="00A80D64" w14:paraId="61540D3B" w14:textId="77777777">
        <w:tc>
          <w:tcPr>
            <w:tcW w:w="1560" w:type="dxa"/>
          </w:tcPr>
          <w:p w14:paraId="6875C1D2"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Evidence Location</w:t>
            </w:r>
          </w:p>
        </w:tc>
        <w:tc>
          <w:tcPr>
            <w:tcW w:w="6730" w:type="dxa"/>
            <w:gridSpan w:val="3"/>
            <w:vAlign w:val="center"/>
          </w:tcPr>
          <w:p w14:paraId="08998CA8" w14:textId="77777777" w:rsidR="00B136C7" w:rsidRPr="00A80D64" w:rsidRDefault="00B136C7">
            <w:pPr>
              <w:pStyle w:val="ListParagraph"/>
              <w:tabs>
                <w:tab w:val="left" w:pos="1800"/>
              </w:tabs>
              <w:ind w:left="0"/>
              <w:rPr>
                <w:rFonts w:ascii="Times New Roman" w:hAnsi="Times New Roman" w:cs="Times New Roman"/>
                <w:sz w:val="20"/>
                <w:szCs w:val="20"/>
                <w:lang w:val="en-US"/>
              </w:rPr>
            </w:pPr>
            <w:r w:rsidRPr="00A80D64">
              <w:rPr>
                <w:rFonts w:ascii="Times New Roman" w:hAnsi="Times New Roman" w:cs="Times New Roman"/>
                <w:sz w:val="20"/>
                <w:szCs w:val="20"/>
                <w:lang w:val="en-US"/>
              </w:rPr>
              <w:t>C:/Program Files/Google/Drive</w:t>
            </w:r>
          </w:p>
          <w:p w14:paraId="05B5BAB6" w14:textId="77777777" w:rsidR="00B136C7" w:rsidRPr="00A80D64" w:rsidRDefault="00B136C7">
            <w:pPr>
              <w:pStyle w:val="ListParagraph"/>
              <w:tabs>
                <w:tab w:val="left" w:pos="1800"/>
              </w:tabs>
              <w:ind w:left="0"/>
              <w:rPr>
                <w:rFonts w:ascii="Times New Roman" w:hAnsi="Times New Roman" w:cs="Times New Roman"/>
                <w:sz w:val="20"/>
                <w:szCs w:val="20"/>
                <w:lang w:val="en-US"/>
              </w:rPr>
            </w:pPr>
            <w:r w:rsidRPr="00A80D64">
              <w:rPr>
                <w:rFonts w:ascii="Times New Roman" w:hAnsi="Times New Roman" w:cs="Times New Roman"/>
                <w:sz w:val="20"/>
                <w:szCs w:val="20"/>
                <w:lang w:val="en-US"/>
              </w:rPr>
              <w:t>HKLM/SOFTWARE/Microsoft/Windows/CurrentVersion/Installer/Folders/</w:t>
            </w:r>
          </w:p>
          <w:p w14:paraId="27C89C01" w14:textId="77777777" w:rsidR="00B136C7" w:rsidRPr="00A80D64" w:rsidRDefault="00B136C7">
            <w:pPr>
              <w:pStyle w:val="ListParagraph"/>
              <w:tabs>
                <w:tab w:val="left" w:pos="1800"/>
              </w:tabs>
              <w:ind w:left="0"/>
              <w:rPr>
                <w:rFonts w:ascii="Times New Roman" w:hAnsi="Times New Roman" w:cs="Times New Roman"/>
                <w:sz w:val="20"/>
                <w:szCs w:val="20"/>
                <w:lang w:val="en-US"/>
              </w:rPr>
            </w:pPr>
            <w:r w:rsidRPr="00A80D64">
              <w:rPr>
                <w:rFonts w:ascii="Times New Roman" w:hAnsi="Times New Roman" w:cs="Times New Roman"/>
                <w:sz w:val="20"/>
                <w:szCs w:val="20"/>
                <w:lang w:val="en-US"/>
              </w:rPr>
              <w:t>HKLM/SOFTWARE/Google/Drive</w:t>
            </w:r>
          </w:p>
          <w:p w14:paraId="56159B91" w14:textId="77777777" w:rsidR="00B136C7" w:rsidRPr="00A80D64" w:rsidRDefault="00B136C7">
            <w:pPr>
              <w:pStyle w:val="ListParagraph"/>
              <w:tabs>
                <w:tab w:val="left" w:pos="1800"/>
              </w:tabs>
              <w:ind w:left="0"/>
              <w:rPr>
                <w:rFonts w:ascii="Times New Roman" w:hAnsi="Times New Roman" w:cs="Times New Roman"/>
                <w:sz w:val="20"/>
                <w:szCs w:val="20"/>
                <w:lang w:val="en-US"/>
              </w:rPr>
            </w:pPr>
            <w:r w:rsidRPr="00A80D64">
              <w:rPr>
                <w:rFonts w:ascii="Times New Roman" w:hAnsi="Times New Roman" w:cs="Times New Roman"/>
                <w:sz w:val="20"/>
                <w:szCs w:val="20"/>
                <w:lang w:val="en-US"/>
              </w:rPr>
              <w:t>HKCU/NTUSER/Software/Microsoft/Windows/CurrentVersion/Run/GoogleDriveSync</w:t>
            </w:r>
          </w:p>
          <w:p w14:paraId="15FDF547" w14:textId="77777777" w:rsidR="00B136C7" w:rsidRPr="00A80D64" w:rsidRDefault="00B136C7">
            <w:pPr>
              <w:pStyle w:val="ListParagraph"/>
              <w:tabs>
                <w:tab w:val="left" w:pos="1800"/>
              </w:tabs>
              <w:ind w:left="0"/>
              <w:rPr>
                <w:rFonts w:ascii="Times New Roman" w:hAnsi="Times New Roman" w:cs="Times New Roman"/>
                <w:sz w:val="20"/>
                <w:szCs w:val="20"/>
              </w:rPr>
            </w:pPr>
            <w:r w:rsidRPr="00A80D64">
              <w:rPr>
                <w:rFonts w:ascii="Times New Roman" w:hAnsi="Times New Roman" w:cs="Times New Roman"/>
                <w:sz w:val="20"/>
                <w:szCs w:val="20"/>
              </w:rPr>
              <w:t>HKCU/NTUSER/Software/Classes</w:t>
            </w:r>
          </w:p>
          <w:p w14:paraId="4AB751F9" w14:textId="77777777" w:rsidR="00B136C7" w:rsidRPr="00A80D64" w:rsidRDefault="00B136C7">
            <w:pPr>
              <w:pStyle w:val="ListParagraph"/>
              <w:tabs>
                <w:tab w:val="left" w:pos="1800"/>
              </w:tabs>
              <w:ind w:left="0"/>
              <w:rPr>
                <w:rFonts w:ascii="Times New Roman" w:hAnsi="Times New Roman" w:cs="Times New Roman"/>
                <w:sz w:val="20"/>
                <w:szCs w:val="20"/>
                <w:u w:val="single"/>
              </w:rPr>
            </w:pPr>
          </w:p>
          <w:p w14:paraId="75D0AB99" w14:textId="77777777" w:rsidR="00B136C7" w:rsidRPr="00A80D64" w:rsidRDefault="00B136C7">
            <w:pPr>
              <w:pStyle w:val="ListParagraph"/>
              <w:tabs>
                <w:tab w:val="left" w:pos="1800"/>
              </w:tabs>
              <w:ind w:left="540" w:hanging="153"/>
              <w:rPr>
                <w:rFonts w:ascii="Times New Roman" w:hAnsi="Times New Roman" w:cs="Times New Roman"/>
                <w:sz w:val="20"/>
                <w:szCs w:val="20"/>
              </w:rPr>
            </w:pPr>
          </w:p>
        </w:tc>
      </w:tr>
    </w:tbl>
    <w:p w14:paraId="708C8BFD" w14:textId="77777777" w:rsidR="00B136C7" w:rsidRPr="0081090A" w:rsidRDefault="00B136C7" w:rsidP="00B136C7">
      <w:pPr>
        <w:rPr>
          <w:rFonts w:ascii="Times New Roman" w:hAnsi="Times New Roman" w:cs="Times New Roman"/>
          <w:sz w:val="20"/>
          <w:szCs w:val="20"/>
        </w:rPr>
      </w:pPr>
    </w:p>
    <w:p w14:paraId="5AE356E7" w14:textId="77777777" w:rsidR="00B136C7" w:rsidRPr="00A80D64" w:rsidRDefault="00B136C7" w:rsidP="00B136C7">
      <w:pPr>
        <w:pStyle w:val="Heading4"/>
        <w:keepNext w:val="0"/>
        <w:keepLines w:val="0"/>
        <w:numPr>
          <w:ilvl w:val="0"/>
          <w:numId w:val="21"/>
        </w:numPr>
        <w:tabs>
          <w:tab w:val="left" w:pos="1800"/>
        </w:tabs>
        <w:spacing w:before="0" w:line="360" w:lineRule="auto"/>
        <w:contextualSpacing/>
        <w:jc w:val="both"/>
        <w:rPr>
          <w:rFonts w:ascii="Times New Roman" w:hAnsi="Times New Roman" w:cs="Times New Roman"/>
          <w:sz w:val="20"/>
          <w:szCs w:val="20"/>
          <w:lang w:val="en-US"/>
        </w:rPr>
      </w:pPr>
      <w:r w:rsidRPr="00A80D64">
        <w:rPr>
          <w:rFonts w:ascii="Times New Roman" w:hAnsi="Times New Roman" w:cs="Times New Roman"/>
          <w:sz w:val="20"/>
          <w:szCs w:val="20"/>
          <w:lang w:val="en-US"/>
        </w:rPr>
        <w:t>What kinds of data were stored in Windows Search database?</w:t>
      </w:r>
    </w:p>
    <w:tbl>
      <w:tblPr>
        <w:tblStyle w:val="TableGrid"/>
        <w:tblW w:w="0" w:type="auto"/>
        <w:tblInd w:w="720" w:type="dxa"/>
        <w:tblLook w:val="04A0" w:firstRow="1" w:lastRow="0" w:firstColumn="1" w:lastColumn="0" w:noHBand="0" w:noVBand="1"/>
      </w:tblPr>
      <w:tblGrid>
        <w:gridCol w:w="1050"/>
        <w:gridCol w:w="6526"/>
      </w:tblGrid>
      <w:tr w:rsidR="00B136C7" w:rsidRPr="00A80D64" w14:paraId="2433CFE5" w14:textId="77777777">
        <w:trPr>
          <w:trHeight w:val="1160"/>
        </w:trPr>
        <w:tc>
          <w:tcPr>
            <w:tcW w:w="1615" w:type="dxa"/>
          </w:tcPr>
          <w:p w14:paraId="5E89CEA2"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Possible Answer</w:t>
            </w:r>
          </w:p>
        </w:tc>
        <w:tc>
          <w:tcPr>
            <w:tcW w:w="7015" w:type="dxa"/>
            <w:shd w:val="clear" w:color="auto" w:fill="auto"/>
          </w:tcPr>
          <w:p w14:paraId="67C8FA36"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Not found</w:t>
            </w:r>
          </w:p>
        </w:tc>
      </w:tr>
      <w:tr w:rsidR="00B136C7" w:rsidRPr="00D270B1" w14:paraId="6FA97B57" w14:textId="77777777">
        <w:trPr>
          <w:trHeight w:val="1682"/>
        </w:trPr>
        <w:tc>
          <w:tcPr>
            <w:tcW w:w="1615" w:type="dxa"/>
          </w:tcPr>
          <w:p w14:paraId="72BB5BB4" w14:textId="77777777" w:rsidR="00B136C7" w:rsidRPr="00A80D64" w:rsidRDefault="00B136C7">
            <w:pPr>
              <w:pStyle w:val="ListParagraph"/>
              <w:tabs>
                <w:tab w:val="left" w:pos="1800"/>
              </w:tabs>
              <w:ind w:left="0"/>
              <w:jc w:val="both"/>
              <w:rPr>
                <w:rFonts w:ascii="Times New Roman" w:hAnsi="Times New Roman" w:cs="Times New Roman"/>
                <w:sz w:val="20"/>
                <w:szCs w:val="20"/>
              </w:rPr>
            </w:pPr>
            <w:r w:rsidRPr="00A80D64">
              <w:rPr>
                <w:rFonts w:ascii="Times New Roman" w:hAnsi="Times New Roman" w:cs="Times New Roman"/>
                <w:sz w:val="20"/>
                <w:szCs w:val="20"/>
              </w:rPr>
              <w:t>Evidence Location</w:t>
            </w:r>
          </w:p>
        </w:tc>
        <w:tc>
          <w:tcPr>
            <w:tcW w:w="7015" w:type="dxa"/>
            <w:vAlign w:val="center"/>
          </w:tcPr>
          <w:p w14:paraId="18BA0E97" w14:textId="77777777" w:rsidR="00B136C7" w:rsidRPr="00221EE5" w:rsidRDefault="00B136C7">
            <w:pPr>
              <w:tabs>
                <w:tab w:val="left" w:pos="1800"/>
              </w:tabs>
              <w:rPr>
                <w:rFonts w:ascii="Times New Roman" w:hAnsi="Times New Roman" w:cs="Times New Roman"/>
                <w:sz w:val="20"/>
                <w:szCs w:val="20"/>
                <w:lang w:val="en-US"/>
              </w:rPr>
            </w:pPr>
            <w:r w:rsidRPr="00221EE5">
              <w:rPr>
                <w:rFonts w:ascii="Times New Roman" w:hAnsi="Times New Roman" w:cs="Times New Roman"/>
                <w:sz w:val="20"/>
                <w:szCs w:val="20"/>
                <w:lang w:val="en-US"/>
              </w:rPr>
              <w:t>HKCU/Software/Microsoft/Search Assistant/ACMru</w:t>
            </w:r>
          </w:p>
          <w:p w14:paraId="34CE769F" w14:textId="77777777" w:rsidR="00B136C7" w:rsidRPr="00221EE5" w:rsidRDefault="00B136C7">
            <w:pPr>
              <w:tabs>
                <w:tab w:val="left" w:pos="1800"/>
              </w:tabs>
              <w:rPr>
                <w:rFonts w:ascii="Times New Roman" w:hAnsi="Times New Roman" w:cs="Times New Roman"/>
                <w:sz w:val="20"/>
                <w:szCs w:val="20"/>
                <w:lang w:val="en-US"/>
              </w:rPr>
            </w:pPr>
            <w:r w:rsidRPr="00221EE5">
              <w:rPr>
                <w:rFonts w:ascii="Times New Roman" w:hAnsi="Times New Roman" w:cs="Times New Roman"/>
                <w:sz w:val="20"/>
                <w:szCs w:val="20"/>
                <w:lang w:val="en-US"/>
              </w:rPr>
              <w:t>C:/ProgramData/Microsoft/Search/Data/Applications/Windows/Windows.edb</w:t>
            </w:r>
          </w:p>
        </w:tc>
      </w:tr>
    </w:tbl>
    <w:p w14:paraId="53EDA0AE" w14:textId="77777777" w:rsidR="00B136C7" w:rsidRPr="00221EE5" w:rsidRDefault="00B136C7" w:rsidP="00B136C7">
      <w:pPr>
        <w:rPr>
          <w:rFonts w:ascii="Times New Roman" w:hAnsi="Times New Roman" w:cs="Times New Roman"/>
          <w:sz w:val="20"/>
          <w:szCs w:val="20"/>
          <w:lang w:val="en-US"/>
        </w:rPr>
      </w:pPr>
    </w:p>
    <w:p w14:paraId="0E7EF360" w14:textId="77777777" w:rsidR="00911BE2" w:rsidRPr="00A80D64" w:rsidRDefault="00911BE2" w:rsidP="005B78DC">
      <w:pPr>
        <w:rPr>
          <w:rFonts w:ascii="Times New Roman" w:hAnsi="Times New Roman" w:cs="Times New Roman"/>
          <w:lang w:val="en-US" w:eastAsia="el-GR"/>
        </w:rPr>
      </w:pPr>
    </w:p>
    <w:p w14:paraId="643FF539" w14:textId="77777777" w:rsidR="00911BE2" w:rsidRPr="00A80D64" w:rsidRDefault="00911BE2" w:rsidP="005B78DC">
      <w:pPr>
        <w:rPr>
          <w:rFonts w:ascii="Times New Roman" w:hAnsi="Times New Roman" w:cs="Times New Roman"/>
          <w:lang w:val="en-US" w:eastAsia="el-GR"/>
        </w:rPr>
      </w:pPr>
    </w:p>
    <w:p w14:paraId="5B7513E3" w14:textId="77777777" w:rsidR="00911BE2" w:rsidRPr="00A80D64" w:rsidRDefault="00911BE2" w:rsidP="005B78DC">
      <w:pPr>
        <w:rPr>
          <w:rFonts w:ascii="Times New Roman" w:hAnsi="Times New Roman" w:cs="Times New Roman"/>
          <w:lang w:val="en-US" w:eastAsia="el-GR"/>
        </w:rPr>
      </w:pPr>
    </w:p>
    <w:p w14:paraId="5D5078A0" w14:textId="77777777" w:rsidR="00911BE2" w:rsidRPr="00A80D64" w:rsidRDefault="00911BE2" w:rsidP="005B78DC">
      <w:pPr>
        <w:rPr>
          <w:rFonts w:ascii="Times New Roman" w:hAnsi="Times New Roman" w:cs="Times New Roman"/>
          <w:lang w:val="en-US" w:eastAsia="el-GR"/>
        </w:rPr>
      </w:pPr>
    </w:p>
    <w:p w14:paraId="2417EF7D" w14:textId="77777777" w:rsidR="00911BE2" w:rsidRPr="00A80D64" w:rsidRDefault="00911BE2" w:rsidP="005B78DC">
      <w:pPr>
        <w:rPr>
          <w:rFonts w:ascii="Times New Roman" w:hAnsi="Times New Roman" w:cs="Times New Roman"/>
          <w:lang w:val="en-US" w:eastAsia="el-GR"/>
        </w:rPr>
      </w:pPr>
    </w:p>
    <w:p w14:paraId="78613720" w14:textId="77777777" w:rsidR="00911BE2" w:rsidRPr="00A80D64" w:rsidRDefault="00911BE2" w:rsidP="005B78DC">
      <w:pPr>
        <w:rPr>
          <w:rFonts w:ascii="Times New Roman" w:hAnsi="Times New Roman" w:cs="Times New Roman"/>
          <w:lang w:val="en-US" w:eastAsia="el-GR"/>
        </w:rPr>
      </w:pPr>
    </w:p>
    <w:p w14:paraId="68893B31" w14:textId="77777777" w:rsidR="00911BE2" w:rsidRPr="00A80D64" w:rsidRDefault="00911BE2" w:rsidP="005B78DC">
      <w:pPr>
        <w:rPr>
          <w:rFonts w:ascii="Times New Roman" w:hAnsi="Times New Roman" w:cs="Times New Roman"/>
          <w:lang w:val="en-US" w:eastAsia="el-GR"/>
        </w:rPr>
      </w:pPr>
    </w:p>
    <w:p w14:paraId="5B5456A3" w14:textId="77777777" w:rsidR="00911BE2" w:rsidRPr="00A80D64" w:rsidRDefault="00911BE2" w:rsidP="005B78DC">
      <w:pPr>
        <w:rPr>
          <w:rFonts w:ascii="Times New Roman" w:hAnsi="Times New Roman" w:cs="Times New Roman"/>
          <w:lang w:val="en-US" w:eastAsia="el-GR"/>
        </w:rPr>
      </w:pPr>
    </w:p>
    <w:p w14:paraId="21FEC597" w14:textId="77777777" w:rsidR="00911BE2" w:rsidRPr="00A80D64" w:rsidRDefault="00911BE2" w:rsidP="005B78DC">
      <w:pPr>
        <w:rPr>
          <w:rFonts w:ascii="Times New Roman" w:hAnsi="Times New Roman" w:cs="Times New Roman"/>
          <w:lang w:val="en-US" w:eastAsia="el-GR"/>
        </w:rPr>
      </w:pPr>
    </w:p>
    <w:p w14:paraId="79C0F576" w14:textId="77777777" w:rsidR="00911BE2" w:rsidRPr="00A80D64" w:rsidRDefault="00911BE2" w:rsidP="005B78DC">
      <w:pPr>
        <w:rPr>
          <w:rFonts w:ascii="Times New Roman" w:hAnsi="Times New Roman" w:cs="Times New Roman"/>
          <w:lang w:val="en-US" w:eastAsia="el-GR"/>
        </w:rPr>
      </w:pPr>
    </w:p>
    <w:p w14:paraId="59518E26" w14:textId="77777777" w:rsidR="00911BE2" w:rsidRPr="00A80D64" w:rsidRDefault="00911BE2" w:rsidP="005B78DC">
      <w:pPr>
        <w:rPr>
          <w:rFonts w:ascii="Times New Roman" w:hAnsi="Times New Roman" w:cs="Times New Roman"/>
          <w:lang w:val="en-US" w:eastAsia="el-GR"/>
        </w:rPr>
      </w:pPr>
    </w:p>
    <w:p w14:paraId="03E447A6" w14:textId="77777777" w:rsidR="00F917B4" w:rsidRPr="00A80D64" w:rsidRDefault="00F917B4" w:rsidP="005B78DC">
      <w:pPr>
        <w:rPr>
          <w:rFonts w:ascii="Times New Roman" w:hAnsi="Times New Roman" w:cs="Times New Roman"/>
          <w:lang w:val="en-US" w:eastAsia="el-GR"/>
        </w:rPr>
      </w:pPr>
    </w:p>
    <w:p w14:paraId="1A468B93" w14:textId="77777777" w:rsidR="008F5F74" w:rsidRPr="00A80D64" w:rsidRDefault="008F5F74" w:rsidP="005B78DC">
      <w:pPr>
        <w:rPr>
          <w:rFonts w:ascii="Times New Roman" w:hAnsi="Times New Roman" w:cs="Times New Roman"/>
          <w:lang w:val="en-US" w:eastAsia="el-GR"/>
        </w:rPr>
      </w:pPr>
    </w:p>
    <w:p w14:paraId="0DBCECA0" w14:textId="77777777" w:rsidR="008F5F74" w:rsidRPr="00A80D64" w:rsidRDefault="008F5F74" w:rsidP="005B78DC">
      <w:pPr>
        <w:rPr>
          <w:rFonts w:ascii="Times New Roman" w:hAnsi="Times New Roman" w:cs="Times New Roman"/>
          <w:lang w:val="en-US" w:eastAsia="el-GR"/>
        </w:rPr>
      </w:pPr>
    </w:p>
    <w:p w14:paraId="17D026F3" w14:textId="77777777" w:rsidR="00A25A24" w:rsidRPr="00A80D64" w:rsidRDefault="00A25A24" w:rsidP="005B78DC">
      <w:pPr>
        <w:rPr>
          <w:rFonts w:ascii="Times New Roman" w:hAnsi="Times New Roman" w:cs="Times New Roman"/>
          <w:lang w:val="en-US" w:eastAsia="el-GR"/>
        </w:rPr>
      </w:pPr>
    </w:p>
    <w:p w14:paraId="2D242D0C" w14:textId="77777777" w:rsidR="00A25A24" w:rsidRPr="00A80D64" w:rsidRDefault="00A25A24" w:rsidP="005B78DC">
      <w:pPr>
        <w:rPr>
          <w:rFonts w:ascii="Times New Roman" w:hAnsi="Times New Roman" w:cs="Times New Roman"/>
          <w:lang w:val="en-US" w:eastAsia="el-GR"/>
        </w:rPr>
      </w:pPr>
    </w:p>
    <w:p w14:paraId="51192DD6" w14:textId="77777777" w:rsidR="00A25A24" w:rsidRPr="00A80D64" w:rsidRDefault="00A25A24" w:rsidP="005B78DC">
      <w:pPr>
        <w:rPr>
          <w:rFonts w:ascii="Times New Roman" w:hAnsi="Times New Roman" w:cs="Times New Roman"/>
          <w:lang w:val="en-US" w:eastAsia="el-GR"/>
        </w:rPr>
      </w:pPr>
    </w:p>
    <w:p w14:paraId="57FD70DD" w14:textId="77777777" w:rsidR="009D4BA9" w:rsidRPr="00A80D64" w:rsidRDefault="009D4BA9" w:rsidP="005B78DC">
      <w:pPr>
        <w:rPr>
          <w:rFonts w:ascii="Times New Roman" w:hAnsi="Times New Roman" w:cs="Times New Roman"/>
          <w:lang w:val="en-US" w:eastAsia="el-GR"/>
        </w:rPr>
      </w:pPr>
    </w:p>
    <w:p w14:paraId="0F026825" w14:textId="77777777" w:rsidR="009D4BA9" w:rsidRPr="00A80D64" w:rsidRDefault="009D4BA9" w:rsidP="005B78DC">
      <w:pPr>
        <w:rPr>
          <w:rFonts w:ascii="Times New Roman" w:hAnsi="Times New Roman" w:cs="Times New Roman"/>
          <w:lang w:val="en-US" w:eastAsia="el-GR"/>
        </w:rPr>
      </w:pPr>
    </w:p>
    <w:p w14:paraId="4FB59FC3" w14:textId="77777777" w:rsidR="009D4BA9" w:rsidRPr="00A80D64" w:rsidRDefault="009D4BA9" w:rsidP="005B78DC">
      <w:pPr>
        <w:rPr>
          <w:rFonts w:ascii="Times New Roman" w:hAnsi="Times New Roman" w:cs="Times New Roman"/>
          <w:lang w:val="en-US" w:eastAsia="el-GR"/>
        </w:rPr>
      </w:pPr>
    </w:p>
    <w:p w14:paraId="08D85AB1" w14:textId="77777777" w:rsidR="009D4BA9" w:rsidRPr="00A80D64" w:rsidRDefault="009D4BA9" w:rsidP="005B78DC">
      <w:pPr>
        <w:rPr>
          <w:rFonts w:ascii="Times New Roman" w:hAnsi="Times New Roman" w:cs="Times New Roman"/>
          <w:lang w:val="en-US" w:eastAsia="el-GR"/>
        </w:rPr>
      </w:pPr>
    </w:p>
    <w:p w14:paraId="1DD1FBBA" w14:textId="77777777" w:rsidR="009D4BA9" w:rsidRPr="00A80D64" w:rsidRDefault="009D4BA9" w:rsidP="005B78DC">
      <w:pPr>
        <w:rPr>
          <w:rFonts w:ascii="Times New Roman" w:hAnsi="Times New Roman" w:cs="Times New Roman"/>
          <w:lang w:val="en-US" w:eastAsia="el-GR"/>
        </w:rPr>
      </w:pPr>
    </w:p>
    <w:p w14:paraId="33A89996" w14:textId="77777777" w:rsidR="009D4BA9" w:rsidRPr="00A80D64" w:rsidRDefault="009D4BA9" w:rsidP="005B78DC">
      <w:pPr>
        <w:rPr>
          <w:rFonts w:ascii="Times New Roman" w:hAnsi="Times New Roman" w:cs="Times New Roman"/>
          <w:lang w:val="en-US" w:eastAsia="el-GR"/>
        </w:rPr>
      </w:pPr>
    </w:p>
    <w:p w14:paraId="062D6B43" w14:textId="77777777" w:rsidR="008F5F74" w:rsidRPr="00A80D64" w:rsidRDefault="008F5F74" w:rsidP="005B78DC">
      <w:pPr>
        <w:rPr>
          <w:rFonts w:ascii="Times New Roman" w:hAnsi="Times New Roman" w:cs="Times New Roman"/>
          <w:lang w:val="en-US" w:eastAsia="el-GR"/>
        </w:rPr>
      </w:pPr>
    </w:p>
    <w:p w14:paraId="1972DE8E" w14:textId="2A84456B" w:rsidR="008F5F74" w:rsidRPr="00A80D64" w:rsidRDefault="00A6104D" w:rsidP="00C461B5">
      <w:pPr>
        <w:pStyle w:val="Heading2"/>
        <w:rPr>
          <w:rFonts w:ascii="Times New Roman" w:hAnsi="Times New Roman" w:cs="Times New Roman"/>
          <w:lang w:eastAsia="el-GR"/>
        </w:rPr>
      </w:pPr>
      <w:bookmarkStart w:id="32" w:name="_Toc137160564"/>
      <w:r w:rsidRPr="00A80D64">
        <w:rPr>
          <w:rFonts w:ascii="Times New Roman" w:hAnsi="Times New Roman" w:cs="Times New Roman"/>
          <w:lang w:eastAsia="el-GR"/>
        </w:rPr>
        <w:t xml:space="preserve">Παράρτημα </w:t>
      </w:r>
      <w:r w:rsidR="006A78C8" w:rsidRPr="00A80D64">
        <w:rPr>
          <w:rFonts w:ascii="Times New Roman" w:hAnsi="Times New Roman" w:cs="Times New Roman"/>
          <w:lang w:eastAsia="el-GR"/>
        </w:rPr>
        <w:t xml:space="preserve">Δ </w:t>
      </w:r>
      <w:r w:rsidR="00C461B5" w:rsidRPr="00A80D64">
        <w:rPr>
          <w:rFonts w:ascii="Times New Roman" w:hAnsi="Times New Roman" w:cs="Times New Roman"/>
          <w:lang w:eastAsia="el-GR"/>
        </w:rPr>
        <w:t>– Φόρμες καταγραφής</w:t>
      </w:r>
      <w:bookmarkEnd w:id="32"/>
    </w:p>
    <w:p w14:paraId="372C4662" w14:textId="77777777" w:rsidR="005D2D75" w:rsidRPr="00A80D64" w:rsidRDefault="005D2D75" w:rsidP="005D2D75">
      <w:pPr>
        <w:rPr>
          <w:rFonts w:ascii="Times New Roman" w:hAnsi="Times New Roman" w:cs="Times New Roman"/>
          <w:lang w:eastAsia="el-GR"/>
        </w:rPr>
      </w:pPr>
    </w:p>
    <w:p w14:paraId="2BAD9614" w14:textId="77777777" w:rsidR="00F552F4" w:rsidRPr="00A20464" w:rsidRDefault="00F552F4" w:rsidP="00F552F4">
      <w:pPr>
        <w:jc w:val="center"/>
        <w:rPr>
          <w:rFonts w:ascii="Times New Roman" w:hAnsi="Times New Roman" w:cs="Times New Roman"/>
          <w:b/>
          <w:sz w:val="24"/>
          <w:szCs w:val="24"/>
        </w:rPr>
      </w:pPr>
      <w:r>
        <w:rPr>
          <w:rFonts w:ascii="Times New Roman" w:hAnsi="Times New Roman" w:cs="Times New Roman"/>
          <w:b/>
          <w:sz w:val="24"/>
          <w:szCs w:val="24"/>
        </w:rPr>
        <w:t>Φόρμα στοιχείων σκληρού δίσκου</w:t>
      </w:r>
    </w:p>
    <w:tbl>
      <w:tblPr>
        <w:tblStyle w:val="11"/>
        <w:tblW w:w="5350" w:type="pct"/>
        <w:tblInd w:w="-147" w:type="dxa"/>
        <w:tblLayout w:type="fixed"/>
        <w:tblLook w:val="04A0" w:firstRow="1" w:lastRow="0" w:firstColumn="1" w:lastColumn="0" w:noHBand="0" w:noVBand="1"/>
      </w:tblPr>
      <w:tblGrid>
        <w:gridCol w:w="1618"/>
        <w:gridCol w:w="53"/>
        <w:gridCol w:w="1213"/>
        <w:gridCol w:w="1294"/>
        <w:gridCol w:w="1175"/>
        <w:gridCol w:w="904"/>
        <w:gridCol w:w="2620"/>
      </w:tblGrid>
      <w:tr w:rsidR="00F552F4" w:rsidRPr="00A80D64" w14:paraId="227CAD3F" w14:textId="77777777">
        <w:trPr>
          <w:cnfStyle w:val="100000000000" w:firstRow="1" w:lastRow="0" w:firstColumn="0" w:lastColumn="0" w:oddVBand="0" w:evenVBand="0" w:oddHBand="0"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5000" w:type="pct"/>
            <w:gridSpan w:val="7"/>
            <w:shd w:val="clear" w:color="auto" w:fill="E7E6E6" w:themeFill="background2"/>
            <w:vAlign w:val="center"/>
          </w:tcPr>
          <w:p w14:paraId="3D633889" w14:textId="77777777" w:rsidR="00F552F4" w:rsidRPr="00A80D64" w:rsidRDefault="00F552F4" w:rsidP="007B29AB">
            <w:pPr>
              <w:jc w:val="center"/>
              <w:rPr>
                <w:rFonts w:ascii="Times New Roman" w:hAnsi="Times New Roman" w:cs="Times New Roman"/>
              </w:rPr>
            </w:pPr>
            <w:r w:rsidRPr="00A80D64">
              <w:rPr>
                <w:rFonts w:ascii="Times New Roman" w:hAnsi="Times New Roman" w:cs="Times New Roman"/>
              </w:rPr>
              <w:t>Τεχνικές Προδιαγραφές Σκληρού δίσκου</w:t>
            </w:r>
          </w:p>
        </w:tc>
      </w:tr>
      <w:tr w:rsidR="00F552F4" w:rsidRPr="00A80D64" w14:paraId="1F030A31" w14:textId="77777777">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911" w:type="pct"/>
            <w:shd w:val="clear" w:color="auto" w:fill="auto"/>
            <w:vAlign w:val="center"/>
          </w:tcPr>
          <w:p w14:paraId="240F1CAF" w14:textId="77777777" w:rsidR="00F552F4" w:rsidRPr="00A80D64" w:rsidRDefault="00F552F4" w:rsidP="007B29AB">
            <w:pPr>
              <w:jc w:val="center"/>
              <w:rPr>
                <w:rFonts w:ascii="Times New Roman" w:hAnsi="Times New Roman" w:cs="Times New Roman"/>
                <w:lang w:val="en-US"/>
              </w:rPr>
            </w:pPr>
            <w:r w:rsidRPr="00A80D64">
              <w:rPr>
                <w:rFonts w:ascii="Times New Roman" w:hAnsi="Times New Roman" w:cs="Times New Roman"/>
                <w:lang w:val="en-US"/>
              </w:rPr>
              <w:t>Case ID</w:t>
            </w:r>
          </w:p>
        </w:tc>
        <w:tc>
          <w:tcPr>
            <w:tcW w:w="4089" w:type="pct"/>
            <w:gridSpan w:val="6"/>
            <w:shd w:val="clear" w:color="auto" w:fill="auto"/>
            <w:vAlign w:val="center"/>
          </w:tcPr>
          <w:p w14:paraId="72CC3465" w14:textId="123819BF" w:rsidR="00F552F4" w:rsidRPr="00A80D64" w:rsidRDefault="00910800" w:rsidP="007B2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A80D64">
              <w:rPr>
                <w:rFonts w:ascii="Times New Roman" w:hAnsi="Times New Roman" w:cs="Times New Roman"/>
                <w:lang w:val="en-US"/>
              </w:rPr>
              <w:t>C</w:t>
            </w:r>
            <w:r w:rsidR="00F552F4" w:rsidRPr="00A80D64">
              <w:rPr>
                <w:rFonts w:ascii="Times New Roman" w:hAnsi="Times New Roman" w:cs="Times New Roman"/>
                <w:lang w:val="en-US"/>
              </w:rPr>
              <w:t>007</w:t>
            </w:r>
          </w:p>
        </w:tc>
      </w:tr>
      <w:tr w:rsidR="00F552F4" w:rsidRPr="00A80D64" w14:paraId="38C278E3" w14:textId="77777777">
        <w:tc>
          <w:tcPr>
            <w:cnfStyle w:val="001000000000" w:firstRow="0" w:lastRow="0" w:firstColumn="1" w:lastColumn="0" w:oddVBand="0" w:evenVBand="0" w:oddHBand="0" w:evenHBand="0" w:firstRowFirstColumn="0" w:firstRowLastColumn="0" w:lastRowFirstColumn="0" w:lastRowLastColumn="0"/>
            <w:tcW w:w="911" w:type="pct"/>
            <w:shd w:val="clear" w:color="auto" w:fill="auto"/>
            <w:vAlign w:val="center"/>
          </w:tcPr>
          <w:p w14:paraId="52AACB3F" w14:textId="77777777" w:rsidR="00F552F4" w:rsidRPr="00A80D64" w:rsidRDefault="00F552F4" w:rsidP="007B29AB">
            <w:pPr>
              <w:jc w:val="center"/>
              <w:rPr>
                <w:rFonts w:ascii="Times New Roman" w:hAnsi="Times New Roman" w:cs="Times New Roman"/>
              </w:rPr>
            </w:pPr>
            <w:r w:rsidRPr="00A80D64">
              <w:rPr>
                <w:rFonts w:ascii="Times New Roman" w:hAnsi="Times New Roman" w:cs="Times New Roman"/>
              </w:rPr>
              <w:t>Κατασκευαστής</w:t>
            </w:r>
          </w:p>
        </w:tc>
        <w:tc>
          <w:tcPr>
            <w:tcW w:w="4089" w:type="pct"/>
            <w:gridSpan w:val="6"/>
            <w:shd w:val="clear" w:color="auto" w:fill="auto"/>
            <w:vAlign w:val="center"/>
          </w:tcPr>
          <w:p w14:paraId="7D441ABB" w14:textId="77777777" w:rsidR="00F552F4" w:rsidRPr="00A80D64" w:rsidRDefault="00F552F4" w:rsidP="007B29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80D64">
              <w:rPr>
                <w:rFonts w:ascii="Times New Roman" w:hAnsi="Times New Roman" w:cs="Times New Roman"/>
                <w:lang w:val="en-US"/>
              </w:rPr>
              <w:t>Maxtor</w:t>
            </w:r>
            <w:r w:rsidRPr="00A80D64">
              <w:rPr>
                <w:rFonts w:ascii="Times New Roman" w:hAnsi="Times New Roman" w:cs="Times New Roman"/>
              </w:rPr>
              <w:t xml:space="preserve"> (</w:t>
            </w:r>
            <w:r w:rsidRPr="00A80D64">
              <w:rPr>
                <w:rStyle w:val="highlight"/>
                <w:rFonts w:ascii="Times New Roman" w:hAnsi="Times New Roman" w:cs="Times New Roman"/>
              </w:rPr>
              <w:t>51024H2)</w:t>
            </w:r>
          </w:p>
        </w:tc>
      </w:tr>
      <w:tr w:rsidR="00F552F4" w:rsidRPr="00D270B1" w14:paraId="1B2856A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 w:type="pct"/>
            <w:shd w:val="clear" w:color="auto" w:fill="auto"/>
            <w:vAlign w:val="center"/>
          </w:tcPr>
          <w:p w14:paraId="17A4672C" w14:textId="77777777" w:rsidR="00F552F4" w:rsidRPr="00A80D64" w:rsidRDefault="00F552F4" w:rsidP="007B29AB">
            <w:pPr>
              <w:jc w:val="center"/>
              <w:rPr>
                <w:rFonts w:ascii="Times New Roman" w:hAnsi="Times New Roman" w:cs="Times New Roman"/>
              </w:rPr>
            </w:pPr>
            <w:r w:rsidRPr="00A80D64">
              <w:rPr>
                <w:rFonts w:ascii="Times New Roman" w:hAnsi="Times New Roman" w:cs="Times New Roman"/>
                <w:lang w:val="en-US"/>
              </w:rPr>
              <w:t>S/N</w:t>
            </w:r>
          </w:p>
        </w:tc>
        <w:tc>
          <w:tcPr>
            <w:tcW w:w="4089" w:type="pct"/>
            <w:gridSpan w:val="6"/>
            <w:shd w:val="clear" w:color="auto" w:fill="auto"/>
            <w:vAlign w:val="center"/>
          </w:tcPr>
          <w:tbl>
            <w:tblPr>
              <w:tblpPr w:leftFromText="45" w:rightFromText="45" w:vertAnchor="text"/>
              <w:tblW w:w="7797"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7702"/>
            </w:tblGrid>
            <w:tr w:rsidR="00F552F4" w:rsidRPr="00D270B1" w14:paraId="1F0855D8" w14:textId="77777777">
              <w:trPr>
                <w:tblCellSpacing w:w="15" w:type="dxa"/>
              </w:trPr>
              <w:tc>
                <w:tcPr>
                  <w:tcW w:w="50" w:type="dxa"/>
                  <w:vAlign w:val="center"/>
                  <w:hideMark/>
                </w:tcPr>
                <w:p w14:paraId="1916BA22" w14:textId="77777777" w:rsidR="00F552F4" w:rsidRPr="00A80D64" w:rsidRDefault="00F552F4">
                  <w:pPr>
                    <w:spacing w:after="0" w:line="240" w:lineRule="auto"/>
                    <w:jc w:val="center"/>
                    <w:rPr>
                      <w:rFonts w:ascii="Times New Roman" w:eastAsia="Times New Roman" w:hAnsi="Times New Roman" w:cs="Times New Roman"/>
                      <w:lang w:eastAsia="el-GR"/>
                    </w:rPr>
                  </w:pPr>
                </w:p>
              </w:tc>
              <w:tc>
                <w:tcPr>
                  <w:tcW w:w="7657" w:type="dxa"/>
                  <w:vAlign w:val="center"/>
                  <w:hideMark/>
                </w:tcPr>
                <w:p w14:paraId="17EF7834" w14:textId="77777777" w:rsidR="00F552F4" w:rsidRPr="00A80D64" w:rsidRDefault="00F552F4">
                  <w:pPr>
                    <w:spacing w:after="0" w:line="240" w:lineRule="auto"/>
                    <w:jc w:val="center"/>
                    <w:rPr>
                      <w:rFonts w:ascii="Times New Roman" w:eastAsia="Times New Roman" w:hAnsi="Times New Roman" w:cs="Times New Roman"/>
                      <w:lang w:val="en-US" w:eastAsia="el-GR"/>
                    </w:rPr>
                  </w:pPr>
                  <w:r w:rsidRPr="00A80D64">
                    <w:rPr>
                      <w:rFonts w:ascii="Times New Roman" w:eastAsia="Times New Roman" w:hAnsi="Times New Roman" w:cs="Times New Roman"/>
                      <w:lang w:val="en-US" w:eastAsia="el-GR"/>
                    </w:rPr>
                    <w:t>8db75e97-919c-4bd4-afe5-7203ebc11549</w:t>
                  </w:r>
                </w:p>
                <w:p w14:paraId="58E3322A" w14:textId="77777777" w:rsidR="00F552F4" w:rsidRPr="00A80D64" w:rsidRDefault="00F552F4">
                  <w:pPr>
                    <w:spacing w:after="0" w:line="240" w:lineRule="auto"/>
                    <w:jc w:val="center"/>
                    <w:rPr>
                      <w:rFonts w:ascii="Times New Roman" w:eastAsia="Times New Roman" w:hAnsi="Times New Roman" w:cs="Times New Roman"/>
                      <w:lang w:val="en-US" w:eastAsia="el-GR"/>
                    </w:rPr>
                  </w:pPr>
                  <w:r w:rsidRPr="00A80D64">
                    <w:rPr>
                      <w:rFonts w:ascii="Times New Roman" w:eastAsia="Times New Roman" w:hAnsi="Times New Roman" w:cs="Times New Roman"/>
                      <w:lang w:val="en-US" w:eastAsia="el-GR"/>
                    </w:rPr>
                    <w:t>324b48315441434c202020202020202020202020</w:t>
                  </w:r>
                </w:p>
              </w:tc>
            </w:tr>
          </w:tbl>
          <w:p w14:paraId="1DD1F81E" w14:textId="77777777" w:rsidR="00F552F4" w:rsidRPr="00A80D64" w:rsidRDefault="00F552F4" w:rsidP="007B2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
        </w:tc>
      </w:tr>
      <w:tr w:rsidR="00F552F4" w:rsidRPr="00A80D64" w14:paraId="421510CE" w14:textId="77777777">
        <w:tc>
          <w:tcPr>
            <w:cnfStyle w:val="001000000000" w:firstRow="0" w:lastRow="0" w:firstColumn="1" w:lastColumn="0" w:oddVBand="0" w:evenVBand="0" w:oddHBand="0" w:evenHBand="0" w:firstRowFirstColumn="0" w:firstRowLastColumn="0" w:lastRowFirstColumn="0" w:lastRowLastColumn="0"/>
            <w:tcW w:w="911" w:type="pct"/>
            <w:shd w:val="clear" w:color="auto" w:fill="auto"/>
            <w:vAlign w:val="center"/>
          </w:tcPr>
          <w:p w14:paraId="75918156" w14:textId="77777777" w:rsidR="00F552F4" w:rsidRPr="00A80D64" w:rsidRDefault="00F552F4" w:rsidP="007B29AB">
            <w:pPr>
              <w:jc w:val="center"/>
              <w:rPr>
                <w:rFonts w:ascii="Times New Roman" w:hAnsi="Times New Roman" w:cs="Times New Roman"/>
              </w:rPr>
            </w:pPr>
            <w:r w:rsidRPr="00A80D64">
              <w:rPr>
                <w:rFonts w:ascii="Times New Roman" w:hAnsi="Times New Roman" w:cs="Times New Roman"/>
              </w:rPr>
              <w:t>Κύλινδροι</w:t>
            </w:r>
          </w:p>
        </w:tc>
        <w:tc>
          <w:tcPr>
            <w:tcW w:w="4089" w:type="pct"/>
            <w:gridSpan w:val="6"/>
            <w:shd w:val="clear" w:color="auto" w:fill="auto"/>
            <w:vAlign w:val="center"/>
          </w:tcPr>
          <w:p w14:paraId="6A1BA851" w14:textId="77777777" w:rsidR="00F552F4" w:rsidRPr="00A80D64" w:rsidRDefault="00F552F4" w:rsidP="007B29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80D64">
              <w:rPr>
                <w:rFonts w:ascii="Times New Roman" w:hAnsi="Times New Roman" w:cs="Times New Roman"/>
              </w:rPr>
              <w:t>19,852</w:t>
            </w:r>
          </w:p>
        </w:tc>
      </w:tr>
      <w:tr w:rsidR="00F552F4" w:rsidRPr="00A80D64" w14:paraId="0FA7B52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 w:type="pct"/>
            <w:shd w:val="clear" w:color="auto" w:fill="auto"/>
            <w:vAlign w:val="center"/>
          </w:tcPr>
          <w:p w14:paraId="3D327F76" w14:textId="77777777" w:rsidR="00F552F4" w:rsidRPr="00A80D64" w:rsidRDefault="00F552F4" w:rsidP="007B29AB">
            <w:pPr>
              <w:jc w:val="center"/>
              <w:rPr>
                <w:rFonts w:ascii="Times New Roman" w:hAnsi="Times New Roman" w:cs="Times New Roman"/>
              </w:rPr>
            </w:pPr>
            <w:r w:rsidRPr="00A80D64">
              <w:rPr>
                <w:rFonts w:ascii="Times New Roman" w:hAnsi="Times New Roman" w:cs="Times New Roman"/>
              </w:rPr>
              <w:t>Κεφαλές</w:t>
            </w:r>
          </w:p>
        </w:tc>
        <w:tc>
          <w:tcPr>
            <w:tcW w:w="4089" w:type="pct"/>
            <w:gridSpan w:val="6"/>
            <w:shd w:val="clear" w:color="auto" w:fill="auto"/>
            <w:vAlign w:val="center"/>
          </w:tcPr>
          <w:p w14:paraId="5550966D" w14:textId="77777777" w:rsidR="00F552F4" w:rsidRPr="00A80D64" w:rsidRDefault="00F552F4" w:rsidP="007B2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A80D64">
              <w:rPr>
                <w:rFonts w:ascii="Times New Roman" w:hAnsi="Times New Roman" w:cs="Times New Roman"/>
              </w:rPr>
              <w:t>16</w:t>
            </w:r>
          </w:p>
        </w:tc>
      </w:tr>
      <w:tr w:rsidR="00F552F4" w:rsidRPr="00A80D64" w14:paraId="2AF763AD" w14:textId="77777777">
        <w:tc>
          <w:tcPr>
            <w:cnfStyle w:val="001000000000" w:firstRow="0" w:lastRow="0" w:firstColumn="1" w:lastColumn="0" w:oddVBand="0" w:evenVBand="0" w:oddHBand="0" w:evenHBand="0" w:firstRowFirstColumn="0" w:firstRowLastColumn="0" w:lastRowFirstColumn="0" w:lastRowLastColumn="0"/>
            <w:tcW w:w="911" w:type="pct"/>
            <w:shd w:val="clear" w:color="auto" w:fill="auto"/>
            <w:vAlign w:val="center"/>
          </w:tcPr>
          <w:p w14:paraId="2FDD860A" w14:textId="77777777" w:rsidR="00F552F4" w:rsidRPr="00A80D64" w:rsidRDefault="00F552F4" w:rsidP="007B29AB">
            <w:pPr>
              <w:jc w:val="center"/>
              <w:rPr>
                <w:rFonts w:ascii="Times New Roman" w:hAnsi="Times New Roman" w:cs="Times New Roman"/>
              </w:rPr>
            </w:pPr>
            <w:r w:rsidRPr="00A80D64">
              <w:rPr>
                <w:rFonts w:ascii="Times New Roman" w:hAnsi="Times New Roman" w:cs="Times New Roman"/>
              </w:rPr>
              <w:t>Δίσκοι</w:t>
            </w:r>
          </w:p>
        </w:tc>
        <w:tc>
          <w:tcPr>
            <w:tcW w:w="4089" w:type="pct"/>
            <w:gridSpan w:val="6"/>
            <w:shd w:val="clear" w:color="auto" w:fill="auto"/>
            <w:vAlign w:val="center"/>
          </w:tcPr>
          <w:p w14:paraId="606C048C" w14:textId="77777777" w:rsidR="00F552F4" w:rsidRPr="00A80D64" w:rsidRDefault="00F552F4" w:rsidP="007B29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80D64">
              <w:rPr>
                <w:rFonts w:ascii="Times New Roman" w:hAnsi="Times New Roman" w:cs="Times New Roman"/>
                <w:lang w:val="en-US"/>
              </w:rPr>
              <w:t>1</w:t>
            </w:r>
          </w:p>
        </w:tc>
      </w:tr>
      <w:tr w:rsidR="00F552F4" w:rsidRPr="00A80D64" w14:paraId="38CA836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 w:type="pct"/>
            <w:shd w:val="clear" w:color="auto" w:fill="auto"/>
            <w:vAlign w:val="center"/>
          </w:tcPr>
          <w:p w14:paraId="6FB79E24" w14:textId="77777777" w:rsidR="00F552F4" w:rsidRPr="00A80D64" w:rsidRDefault="00F552F4" w:rsidP="007B29AB">
            <w:pPr>
              <w:jc w:val="center"/>
              <w:rPr>
                <w:rFonts w:ascii="Times New Roman" w:hAnsi="Times New Roman" w:cs="Times New Roman"/>
              </w:rPr>
            </w:pPr>
            <w:r w:rsidRPr="00A80D64">
              <w:rPr>
                <w:rFonts w:ascii="Times New Roman" w:hAnsi="Times New Roman" w:cs="Times New Roman"/>
              </w:rPr>
              <w:t>Χωρητικότητα</w:t>
            </w:r>
          </w:p>
        </w:tc>
        <w:tc>
          <w:tcPr>
            <w:tcW w:w="4089" w:type="pct"/>
            <w:gridSpan w:val="6"/>
            <w:shd w:val="clear" w:color="auto" w:fill="auto"/>
            <w:vAlign w:val="center"/>
          </w:tcPr>
          <w:tbl>
            <w:tblPr>
              <w:tblpPr w:leftFromText="45" w:rightFromText="45" w:vertAnchor="text"/>
              <w:tblW w:w="751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7418"/>
            </w:tblGrid>
            <w:tr w:rsidR="00F552F4" w:rsidRPr="00B55AEF" w14:paraId="3C886A9E" w14:textId="77777777">
              <w:trPr>
                <w:tblCellSpacing w:w="15" w:type="dxa"/>
              </w:trPr>
              <w:tc>
                <w:tcPr>
                  <w:tcW w:w="50" w:type="dxa"/>
                  <w:vAlign w:val="center"/>
                  <w:hideMark/>
                </w:tcPr>
                <w:p w14:paraId="723AB10E" w14:textId="77777777" w:rsidR="00F552F4" w:rsidRPr="00A80D64" w:rsidRDefault="00F552F4">
                  <w:pPr>
                    <w:spacing w:after="0" w:line="240" w:lineRule="auto"/>
                    <w:rPr>
                      <w:rFonts w:ascii="Times New Roman" w:eastAsia="Times New Roman" w:hAnsi="Times New Roman" w:cs="Times New Roman"/>
                      <w:lang w:eastAsia="el-GR"/>
                    </w:rPr>
                  </w:pPr>
                </w:p>
              </w:tc>
              <w:tc>
                <w:tcPr>
                  <w:tcW w:w="7373" w:type="dxa"/>
                  <w:vAlign w:val="center"/>
                  <w:hideMark/>
                </w:tcPr>
                <w:p w14:paraId="50A7482B" w14:textId="77777777" w:rsidR="00F552F4" w:rsidRPr="00A80D64" w:rsidRDefault="00F552F4">
                  <w:pPr>
                    <w:spacing w:after="0" w:line="240" w:lineRule="auto"/>
                    <w:jc w:val="center"/>
                    <w:rPr>
                      <w:rFonts w:ascii="Times New Roman" w:eastAsia="Times New Roman" w:hAnsi="Times New Roman" w:cs="Times New Roman"/>
                      <w:lang w:val="en-US" w:eastAsia="el-GR"/>
                    </w:rPr>
                  </w:pPr>
                  <w:r w:rsidRPr="00A80D64">
                    <w:rPr>
                      <w:rFonts w:ascii="Times New Roman" w:eastAsia="Times New Roman" w:hAnsi="Times New Roman" w:cs="Times New Roman"/>
                      <w:lang w:eastAsia="el-GR"/>
                    </w:rPr>
                    <w:t>10239860736</w:t>
                  </w:r>
                  <w:r w:rsidRPr="00A80D64">
                    <w:rPr>
                      <w:rFonts w:ascii="Times New Roman" w:eastAsia="Times New Roman" w:hAnsi="Times New Roman" w:cs="Times New Roman"/>
                      <w:lang w:val="en-US" w:eastAsia="el-GR"/>
                    </w:rPr>
                    <w:t xml:space="preserve"> Bytes (10.2 GB)</w:t>
                  </w:r>
                </w:p>
              </w:tc>
            </w:tr>
          </w:tbl>
          <w:p w14:paraId="586F16CC" w14:textId="77777777" w:rsidR="00F552F4" w:rsidRPr="00A80D64" w:rsidRDefault="00F552F4" w:rsidP="007B2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
        </w:tc>
      </w:tr>
      <w:tr w:rsidR="00F552F4" w:rsidRPr="00A80D64" w14:paraId="1DCBC67F" w14:textId="77777777">
        <w:tc>
          <w:tcPr>
            <w:cnfStyle w:val="001000000000" w:firstRow="0" w:lastRow="0" w:firstColumn="1" w:lastColumn="0" w:oddVBand="0" w:evenVBand="0" w:oddHBand="0" w:evenHBand="0" w:firstRowFirstColumn="0" w:firstRowLastColumn="0" w:lastRowFirstColumn="0" w:lastRowLastColumn="0"/>
            <w:tcW w:w="5000" w:type="pct"/>
            <w:gridSpan w:val="7"/>
            <w:shd w:val="clear" w:color="auto" w:fill="E7E6E6" w:themeFill="background2"/>
            <w:vAlign w:val="center"/>
          </w:tcPr>
          <w:p w14:paraId="4C20B4FA" w14:textId="77777777" w:rsidR="00F552F4" w:rsidRPr="00A80D64" w:rsidRDefault="00F552F4" w:rsidP="007B29AB">
            <w:pPr>
              <w:jc w:val="center"/>
              <w:rPr>
                <w:rFonts w:ascii="Times New Roman" w:hAnsi="Times New Roman" w:cs="Times New Roman"/>
              </w:rPr>
            </w:pPr>
            <w:r w:rsidRPr="00A80D64">
              <w:rPr>
                <w:rFonts w:ascii="Times New Roman" w:hAnsi="Times New Roman" w:cs="Times New Roman"/>
              </w:rPr>
              <w:t>Λεπτομέρειες κατάσχεσης σκληρού δίσκου</w:t>
            </w:r>
          </w:p>
        </w:tc>
      </w:tr>
      <w:tr w:rsidR="00F552F4" w:rsidRPr="00A80D64" w14:paraId="74895B2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4" w:type="pct"/>
            <w:gridSpan w:val="6"/>
            <w:shd w:val="clear" w:color="auto" w:fill="auto"/>
            <w:vAlign w:val="center"/>
          </w:tcPr>
          <w:p w14:paraId="2D8AAA4A" w14:textId="77777777" w:rsidR="00F552F4" w:rsidRPr="00A80D64" w:rsidRDefault="00F552F4" w:rsidP="007B29AB">
            <w:pPr>
              <w:rPr>
                <w:rFonts w:ascii="Times New Roman" w:hAnsi="Times New Roman" w:cs="Times New Roman"/>
              </w:rPr>
            </w:pPr>
            <w:r w:rsidRPr="00A80D64">
              <w:rPr>
                <w:rFonts w:ascii="Times New Roman" w:hAnsi="Times New Roman" w:cs="Times New Roman"/>
              </w:rPr>
              <w:t>Ήταν προσαρτημένος ο δίσκος;</w:t>
            </w:r>
          </w:p>
        </w:tc>
        <w:tc>
          <w:tcPr>
            <w:tcW w:w="1476" w:type="pct"/>
            <w:shd w:val="clear" w:color="auto" w:fill="auto"/>
            <w:vAlign w:val="center"/>
          </w:tcPr>
          <w:p w14:paraId="3BB39C8B" w14:textId="77777777" w:rsidR="00F552F4" w:rsidRPr="00A80D64" w:rsidRDefault="00F552F4" w:rsidP="007B2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80D64">
              <w:rPr>
                <w:rFonts w:ascii="Times New Roman" w:hAnsi="Times New Roman" w:cs="Times New Roman"/>
              </w:rPr>
              <w:fldChar w:fldCharType="begin">
                <w:ffData>
                  <w:name w:val="Check1"/>
                  <w:enabled/>
                  <w:calcOnExit w:val="0"/>
                  <w:checkBox>
                    <w:sizeAuto/>
                    <w:default w:val="0"/>
                  </w:checkBox>
                </w:ffData>
              </w:fldChar>
            </w:r>
            <w:r w:rsidRPr="00A80D64">
              <w:rPr>
                <w:rFonts w:ascii="Times New Roman" w:hAnsi="Times New Roman" w:cs="Times New Roman"/>
              </w:rPr>
              <w:instrText xml:space="preserve"> FORMCHECKBOX </w:instrText>
            </w:r>
            <w:r w:rsidR="00000000">
              <w:rPr>
                <w:rFonts w:ascii="Times New Roman" w:hAnsi="Times New Roman" w:cs="Times New Roman"/>
              </w:rPr>
            </w:r>
            <w:r w:rsidR="00000000">
              <w:rPr>
                <w:rFonts w:ascii="Times New Roman" w:hAnsi="Times New Roman" w:cs="Times New Roman"/>
              </w:rPr>
              <w:fldChar w:fldCharType="separate"/>
            </w:r>
            <w:r w:rsidRPr="00A80D64">
              <w:rPr>
                <w:rFonts w:ascii="Times New Roman" w:hAnsi="Times New Roman" w:cs="Times New Roman"/>
              </w:rPr>
              <w:fldChar w:fldCharType="end"/>
            </w:r>
            <w:r w:rsidRPr="00A80D64">
              <w:rPr>
                <w:rFonts w:ascii="Times New Roman" w:hAnsi="Times New Roman" w:cs="Times New Roman"/>
              </w:rPr>
              <w:t xml:space="preserve"> ΟΧΙ</w:t>
            </w:r>
            <w:r w:rsidRPr="00A80D64">
              <w:rPr>
                <w:rFonts w:ascii="Times New Roman" w:hAnsi="Times New Roman" w:cs="Times New Roman"/>
                <w:lang w:val="en-US"/>
              </w:rPr>
              <w:t xml:space="preserve">   </w:t>
            </w:r>
            <w:r w:rsidRPr="00A80D64">
              <w:rPr>
                <w:rFonts w:ascii="Times New Roman" w:hAnsi="Times New Roman" w:cs="Times New Roman"/>
              </w:rPr>
              <w:fldChar w:fldCharType="begin">
                <w:ffData>
                  <w:name w:val="Check2"/>
                  <w:enabled/>
                  <w:calcOnExit w:val="0"/>
                  <w:checkBox>
                    <w:sizeAuto/>
                    <w:default w:val="1"/>
                  </w:checkBox>
                </w:ffData>
              </w:fldChar>
            </w:r>
            <w:bookmarkStart w:id="33" w:name="Check2"/>
            <w:r w:rsidRPr="00A80D64">
              <w:rPr>
                <w:rFonts w:ascii="Times New Roman" w:hAnsi="Times New Roman" w:cs="Times New Roman"/>
              </w:rPr>
              <w:instrText xml:space="preserve"> FORMCHECKBOX </w:instrText>
            </w:r>
            <w:r w:rsidR="00000000">
              <w:rPr>
                <w:rFonts w:ascii="Times New Roman" w:hAnsi="Times New Roman" w:cs="Times New Roman"/>
              </w:rPr>
            </w:r>
            <w:r w:rsidR="00000000">
              <w:rPr>
                <w:rFonts w:ascii="Times New Roman" w:hAnsi="Times New Roman" w:cs="Times New Roman"/>
              </w:rPr>
              <w:fldChar w:fldCharType="separate"/>
            </w:r>
            <w:r w:rsidRPr="00A80D64">
              <w:rPr>
                <w:rFonts w:ascii="Times New Roman" w:hAnsi="Times New Roman" w:cs="Times New Roman"/>
              </w:rPr>
              <w:fldChar w:fldCharType="end"/>
            </w:r>
            <w:bookmarkEnd w:id="33"/>
            <w:r w:rsidRPr="00A80D64">
              <w:rPr>
                <w:rFonts w:ascii="Times New Roman" w:hAnsi="Times New Roman" w:cs="Times New Roman"/>
              </w:rPr>
              <w:t xml:space="preserve"> ΝΑΙ</w:t>
            </w:r>
          </w:p>
        </w:tc>
      </w:tr>
      <w:tr w:rsidR="00F552F4" w:rsidRPr="00A80D64" w14:paraId="0C9B8162" w14:textId="77777777">
        <w:tc>
          <w:tcPr>
            <w:cnfStyle w:val="001000000000" w:firstRow="0" w:lastRow="0" w:firstColumn="1" w:lastColumn="0" w:oddVBand="0" w:evenVBand="0" w:oddHBand="0" w:evenHBand="0" w:firstRowFirstColumn="0" w:firstRowLastColumn="0" w:lastRowFirstColumn="0" w:lastRowLastColumn="0"/>
            <w:tcW w:w="3524" w:type="pct"/>
            <w:gridSpan w:val="6"/>
            <w:shd w:val="clear" w:color="auto" w:fill="auto"/>
            <w:vAlign w:val="center"/>
          </w:tcPr>
          <w:p w14:paraId="547B057E" w14:textId="77777777" w:rsidR="00F552F4" w:rsidRPr="00A80D64" w:rsidRDefault="00F552F4" w:rsidP="007B29AB">
            <w:pPr>
              <w:rPr>
                <w:rFonts w:ascii="Times New Roman" w:hAnsi="Times New Roman" w:cs="Times New Roman"/>
              </w:rPr>
            </w:pPr>
            <w:r w:rsidRPr="00A80D64">
              <w:rPr>
                <w:rFonts w:ascii="Times New Roman" w:hAnsi="Times New Roman" w:cs="Times New Roman"/>
              </w:rPr>
              <w:t>Ήταν σε λειτουργία το σύστημα κατά την ώρα της κατάσχεσης;</w:t>
            </w:r>
          </w:p>
        </w:tc>
        <w:tc>
          <w:tcPr>
            <w:tcW w:w="1476" w:type="pct"/>
            <w:shd w:val="clear" w:color="auto" w:fill="auto"/>
            <w:vAlign w:val="center"/>
          </w:tcPr>
          <w:p w14:paraId="0E8E8546" w14:textId="77777777" w:rsidR="00F552F4" w:rsidRPr="00A80D64" w:rsidRDefault="00F552F4" w:rsidP="007B2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80D64">
              <w:rPr>
                <w:rFonts w:ascii="Times New Roman" w:hAnsi="Times New Roman" w:cs="Times New Roman"/>
              </w:rPr>
              <w:fldChar w:fldCharType="begin">
                <w:ffData>
                  <w:name w:val="Check1"/>
                  <w:enabled/>
                  <w:calcOnExit w:val="0"/>
                  <w:checkBox>
                    <w:sizeAuto/>
                    <w:default w:val="0"/>
                  </w:checkBox>
                </w:ffData>
              </w:fldChar>
            </w:r>
            <w:r w:rsidRPr="00A80D64">
              <w:rPr>
                <w:rFonts w:ascii="Times New Roman" w:hAnsi="Times New Roman" w:cs="Times New Roman"/>
              </w:rPr>
              <w:instrText xml:space="preserve"> FORMCHECKBOX </w:instrText>
            </w:r>
            <w:r w:rsidR="00000000">
              <w:rPr>
                <w:rFonts w:ascii="Times New Roman" w:hAnsi="Times New Roman" w:cs="Times New Roman"/>
              </w:rPr>
            </w:r>
            <w:r w:rsidR="00000000">
              <w:rPr>
                <w:rFonts w:ascii="Times New Roman" w:hAnsi="Times New Roman" w:cs="Times New Roman"/>
              </w:rPr>
              <w:fldChar w:fldCharType="separate"/>
            </w:r>
            <w:r w:rsidRPr="00A80D64">
              <w:rPr>
                <w:rFonts w:ascii="Times New Roman" w:hAnsi="Times New Roman" w:cs="Times New Roman"/>
              </w:rPr>
              <w:fldChar w:fldCharType="end"/>
            </w:r>
            <w:r w:rsidRPr="00A80D64">
              <w:rPr>
                <w:rFonts w:ascii="Times New Roman" w:hAnsi="Times New Roman" w:cs="Times New Roman"/>
              </w:rPr>
              <w:t xml:space="preserve"> ΟΧΙ</w:t>
            </w:r>
            <w:r w:rsidRPr="00A80D64">
              <w:rPr>
                <w:rFonts w:ascii="Times New Roman" w:hAnsi="Times New Roman" w:cs="Times New Roman"/>
                <w:lang w:val="en-US"/>
              </w:rPr>
              <w:t xml:space="preserve">   </w:t>
            </w:r>
            <w:r w:rsidRPr="00A80D64">
              <w:rPr>
                <w:rFonts w:ascii="Times New Roman" w:hAnsi="Times New Roman" w:cs="Times New Roman"/>
              </w:rPr>
              <w:fldChar w:fldCharType="begin">
                <w:ffData>
                  <w:name w:val=""/>
                  <w:enabled/>
                  <w:calcOnExit w:val="0"/>
                  <w:checkBox>
                    <w:sizeAuto/>
                    <w:default w:val="1"/>
                  </w:checkBox>
                </w:ffData>
              </w:fldChar>
            </w:r>
            <w:r w:rsidRPr="00A80D64">
              <w:rPr>
                <w:rFonts w:ascii="Times New Roman" w:hAnsi="Times New Roman" w:cs="Times New Roman"/>
              </w:rPr>
              <w:instrText xml:space="preserve"> FORMCHECKBOX </w:instrText>
            </w:r>
            <w:r w:rsidR="00000000">
              <w:rPr>
                <w:rFonts w:ascii="Times New Roman" w:hAnsi="Times New Roman" w:cs="Times New Roman"/>
              </w:rPr>
            </w:r>
            <w:r w:rsidR="00000000">
              <w:rPr>
                <w:rFonts w:ascii="Times New Roman" w:hAnsi="Times New Roman" w:cs="Times New Roman"/>
              </w:rPr>
              <w:fldChar w:fldCharType="separate"/>
            </w:r>
            <w:r w:rsidRPr="00A80D64">
              <w:rPr>
                <w:rFonts w:ascii="Times New Roman" w:hAnsi="Times New Roman" w:cs="Times New Roman"/>
              </w:rPr>
              <w:fldChar w:fldCharType="end"/>
            </w:r>
            <w:r w:rsidRPr="00A80D64">
              <w:rPr>
                <w:rFonts w:ascii="Times New Roman" w:hAnsi="Times New Roman" w:cs="Times New Roman"/>
              </w:rPr>
              <w:t xml:space="preserve"> ΝΑΙ</w:t>
            </w:r>
          </w:p>
        </w:tc>
      </w:tr>
      <w:tr w:rsidR="00F552F4" w:rsidRPr="00A80D64" w14:paraId="6DD5D3B6" w14:textId="77777777">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5000" w:type="pct"/>
            <w:gridSpan w:val="7"/>
            <w:shd w:val="clear" w:color="auto" w:fill="auto"/>
            <w:vAlign w:val="center"/>
          </w:tcPr>
          <w:p w14:paraId="44BF53DC" w14:textId="77777777" w:rsidR="00F552F4" w:rsidRPr="00A80D64" w:rsidRDefault="00F552F4" w:rsidP="007B29AB">
            <w:pPr>
              <w:rPr>
                <w:rFonts w:ascii="Times New Roman" w:hAnsi="Times New Roman" w:cs="Times New Roman"/>
              </w:rPr>
            </w:pPr>
            <w:r w:rsidRPr="00A80D64">
              <w:rPr>
                <w:rFonts w:ascii="Times New Roman" w:hAnsi="Times New Roman" w:cs="Times New Roman"/>
              </w:rPr>
              <w:t xml:space="preserve">Εάν ναι, πώς απενεργοποιήθηκε και διασφαλίστηκε; </w:t>
            </w:r>
          </w:p>
          <w:p w14:paraId="7B00EECB" w14:textId="77777777" w:rsidR="00F552F4" w:rsidRPr="00A80D64" w:rsidRDefault="00F552F4" w:rsidP="007B29AB">
            <w:pPr>
              <w:rPr>
                <w:rFonts w:ascii="Times New Roman" w:hAnsi="Times New Roman" w:cs="Times New Roman"/>
                <w:lang w:val="en-US"/>
              </w:rPr>
            </w:pPr>
            <w:r w:rsidRPr="00A80D64">
              <w:rPr>
                <w:rFonts w:ascii="Times New Roman" w:hAnsi="Times New Roman" w:cs="Times New Roman"/>
                <w:lang w:val="en-US"/>
              </w:rPr>
              <w:t>TODO</w:t>
            </w:r>
          </w:p>
        </w:tc>
      </w:tr>
      <w:tr w:rsidR="00F552F4" w:rsidRPr="00A80D64" w14:paraId="2ECF4095" w14:textId="77777777">
        <w:tc>
          <w:tcPr>
            <w:cnfStyle w:val="001000000000" w:firstRow="0" w:lastRow="0" w:firstColumn="1" w:lastColumn="0" w:oddVBand="0" w:evenVBand="0" w:oddHBand="0" w:evenHBand="0" w:firstRowFirstColumn="0" w:firstRowLastColumn="0" w:lastRowFirstColumn="0" w:lastRowLastColumn="0"/>
            <w:tcW w:w="3524" w:type="pct"/>
            <w:gridSpan w:val="6"/>
            <w:shd w:val="clear" w:color="auto" w:fill="auto"/>
            <w:vAlign w:val="center"/>
          </w:tcPr>
          <w:p w14:paraId="3F27D199" w14:textId="77777777" w:rsidR="00F552F4" w:rsidRPr="00A80D64" w:rsidRDefault="00F552F4" w:rsidP="007B29AB">
            <w:pPr>
              <w:rPr>
                <w:rFonts w:ascii="Times New Roman" w:hAnsi="Times New Roman" w:cs="Times New Roman"/>
              </w:rPr>
            </w:pPr>
            <w:r w:rsidRPr="00A80D64">
              <w:rPr>
                <w:rFonts w:ascii="Times New Roman" w:hAnsi="Times New Roman" w:cs="Times New Roman"/>
              </w:rPr>
              <w:t>Ήταν ο δίσκος προστατευμένος με κωδικό πρόσβασης;</w:t>
            </w:r>
          </w:p>
        </w:tc>
        <w:tc>
          <w:tcPr>
            <w:tcW w:w="1476" w:type="pct"/>
            <w:shd w:val="clear" w:color="auto" w:fill="auto"/>
            <w:vAlign w:val="center"/>
          </w:tcPr>
          <w:p w14:paraId="75A0A462" w14:textId="77777777" w:rsidR="00F552F4" w:rsidRPr="00A80D64" w:rsidRDefault="00F552F4" w:rsidP="007B2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80D64">
              <w:rPr>
                <w:rFonts w:ascii="Times New Roman" w:hAnsi="Times New Roman" w:cs="Times New Roman"/>
              </w:rPr>
              <w:fldChar w:fldCharType="begin">
                <w:ffData>
                  <w:name w:val="Check1"/>
                  <w:enabled/>
                  <w:calcOnExit w:val="0"/>
                  <w:checkBox>
                    <w:sizeAuto/>
                    <w:default w:val="1"/>
                  </w:checkBox>
                </w:ffData>
              </w:fldChar>
            </w:r>
            <w:bookmarkStart w:id="34" w:name="Check1"/>
            <w:r w:rsidRPr="00A80D64">
              <w:rPr>
                <w:rFonts w:ascii="Times New Roman" w:hAnsi="Times New Roman" w:cs="Times New Roman"/>
              </w:rPr>
              <w:instrText xml:space="preserve"> FORMCHECKBOX </w:instrText>
            </w:r>
            <w:r w:rsidR="00000000">
              <w:rPr>
                <w:rFonts w:ascii="Times New Roman" w:hAnsi="Times New Roman" w:cs="Times New Roman"/>
              </w:rPr>
            </w:r>
            <w:r w:rsidR="00000000">
              <w:rPr>
                <w:rFonts w:ascii="Times New Roman" w:hAnsi="Times New Roman" w:cs="Times New Roman"/>
              </w:rPr>
              <w:fldChar w:fldCharType="separate"/>
            </w:r>
            <w:r w:rsidRPr="00A80D64">
              <w:rPr>
                <w:rFonts w:ascii="Times New Roman" w:hAnsi="Times New Roman" w:cs="Times New Roman"/>
              </w:rPr>
              <w:fldChar w:fldCharType="end"/>
            </w:r>
            <w:bookmarkEnd w:id="34"/>
            <w:r w:rsidRPr="00A80D64">
              <w:rPr>
                <w:rFonts w:ascii="Times New Roman" w:hAnsi="Times New Roman" w:cs="Times New Roman"/>
              </w:rPr>
              <w:t xml:space="preserve"> ΟΧΙ</w:t>
            </w:r>
            <w:r w:rsidRPr="00A80D64">
              <w:rPr>
                <w:rFonts w:ascii="Times New Roman" w:hAnsi="Times New Roman" w:cs="Times New Roman"/>
                <w:lang w:val="en-US"/>
              </w:rPr>
              <w:t xml:space="preserve">   </w:t>
            </w:r>
            <w:r w:rsidRPr="00A80D64">
              <w:rPr>
                <w:rFonts w:ascii="Times New Roman" w:hAnsi="Times New Roman" w:cs="Times New Roman"/>
              </w:rPr>
              <w:fldChar w:fldCharType="begin">
                <w:ffData>
                  <w:name w:val="Check2"/>
                  <w:enabled/>
                  <w:calcOnExit w:val="0"/>
                  <w:checkBox>
                    <w:sizeAuto/>
                    <w:default w:val="0"/>
                  </w:checkBox>
                </w:ffData>
              </w:fldChar>
            </w:r>
            <w:r w:rsidRPr="00A80D64">
              <w:rPr>
                <w:rFonts w:ascii="Times New Roman" w:hAnsi="Times New Roman" w:cs="Times New Roman"/>
              </w:rPr>
              <w:instrText xml:space="preserve"> FORMCHECKBOX </w:instrText>
            </w:r>
            <w:r w:rsidR="00000000">
              <w:rPr>
                <w:rFonts w:ascii="Times New Roman" w:hAnsi="Times New Roman" w:cs="Times New Roman"/>
              </w:rPr>
            </w:r>
            <w:r w:rsidR="00000000">
              <w:rPr>
                <w:rFonts w:ascii="Times New Roman" w:hAnsi="Times New Roman" w:cs="Times New Roman"/>
              </w:rPr>
              <w:fldChar w:fldCharType="separate"/>
            </w:r>
            <w:r w:rsidRPr="00A80D64">
              <w:rPr>
                <w:rFonts w:ascii="Times New Roman" w:hAnsi="Times New Roman" w:cs="Times New Roman"/>
              </w:rPr>
              <w:fldChar w:fldCharType="end"/>
            </w:r>
            <w:r w:rsidRPr="00A80D64">
              <w:rPr>
                <w:rFonts w:ascii="Times New Roman" w:hAnsi="Times New Roman" w:cs="Times New Roman"/>
              </w:rPr>
              <w:t xml:space="preserve"> ΝΑΙ</w:t>
            </w:r>
          </w:p>
        </w:tc>
      </w:tr>
      <w:tr w:rsidR="00F552F4" w:rsidRPr="00A80D64" w14:paraId="327E1652" w14:textId="77777777">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5000" w:type="pct"/>
            <w:gridSpan w:val="7"/>
            <w:shd w:val="clear" w:color="auto" w:fill="auto"/>
            <w:vAlign w:val="center"/>
          </w:tcPr>
          <w:p w14:paraId="5FED6D11" w14:textId="77777777" w:rsidR="00F552F4" w:rsidRPr="00A80D64" w:rsidRDefault="00F552F4" w:rsidP="007B29AB">
            <w:pPr>
              <w:rPr>
                <w:rFonts w:ascii="Times New Roman" w:hAnsi="Times New Roman" w:cs="Times New Roman"/>
              </w:rPr>
            </w:pPr>
            <w:r w:rsidRPr="00A80D64">
              <w:rPr>
                <w:rFonts w:ascii="Times New Roman" w:hAnsi="Times New Roman" w:cs="Times New Roman"/>
              </w:rPr>
              <w:t xml:space="preserve">Ο κωδικός δόθηκε από τον ιδιοκτήτη; Αν ναι ποιος είναι; </w:t>
            </w:r>
          </w:p>
        </w:tc>
      </w:tr>
      <w:tr w:rsidR="00F552F4" w:rsidRPr="00A80D64" w14:paraId="4F8E5F03" w14:textId="77777777">
        <w:tc>
          <w:tcPr>
            <w:cnfStyle w:val="001000000000" w:firstRow="0" w:lastRow="0" w:firstColumn="1" w:lastColumn="0" w:oddVBand="0" w:evenVBand="0" w:oddHBand="0" w:evenHBand="0" w:firstRowFirstColumn="0" w:firstRowLastColumn="0" w:lastRowFirstColumn="0" w:lastRowLastColumn="0"/>
            <w:tcW w:w="5000" w:type="pct"/>
            <w:gridSpan w:val="7"/>
            <w:shd w:val="clear" w:color="auto" w:fill="E7E6E6" w:themeFill="background2"/>
            <w:vAlign w:val="center"/>
          </w:tcPr>
          <w:p w14:paraId="2A2B05E8" w14:textId="77777777" w:rsidR="00F552F4" w:rsidRPr="00A80D64" w:rsidRDefault="00F552F4" w:rsidP="007B29AB">
            <w:pPr>
              <w:jc w:val="center"/>
              <w:rPr>
                <w:rFonts w:ascii="Times New Roman" w:hAnsi="Times New Roman" w:cs="Times New Roman"/>
              </w:rPr>
            </w:pPr>
            <w:r w:rsidRPr="00A80D64">
              <w:rPr>
                <w:rFonts w:ascii="Times New Roman" w:hAnsi="Times New Roman" w:cs="Times New Roman"/>
              </w:rPr>
              <w:t>Δημιουργία αντιγράφου</w:t>
            </w:r>
          </w:p>
        </w:tc>
      </w:tr>
      <w:tr w:rsidR="00F552F4" w:rsidRPr="00A80D64" w14:paraId="360367D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4" w:type="pct"/>
            <w:gridSpan w:val="3"/>
            <w:shd w:val="clear" w:color="auto" w:fill="auto"/>
            <w:vAlign w:val="center"/>
          </w:tcPr>
          <w:p w14:paraId="23DFC5BE" w14:textId="77777777" w:rsidR="00F552F4" w:rsidRPr="00A80D64" w:rsidRDefault="00F552F4" w:rsidP="007B29AB">
            <w:pPr>
              <w:rPr>
                <w:rFonts w:ascii="Times New Roman" w:hAnsi="Times New Roman" w:cs="Times New Roman"/>
              </w:rPr>
            </w:pPr>
            <w:r w:rsidRPr="00A80D64">
              <w:rPr>
                <w:rFonts w:ascii="Times New Roman" w:hAnsi="Times New Roman" w:cs="Times New Roman"/>
              </w:rPr>
              <w:t>Εφαρμογή δημιουργίας αντιγράφου</w:t>
            </w:r>
          </w:p>
        </w:tc>
        <w:tc>
          <w:tcPr>
            <w:tcW w:w="1391" w:type="pct"/>
            <w:gridSpan w:val="2"/>
            <w:shd w:val="clear" w:color="auto" w:fill="auto"/>
            <w:vAlign w:val="center"/>
          </w:tcPr>
          <w:p w14:paraId="5AB1C0B8" w14:textId="77777777" w:rsidR="00F552F4" w:rsidRPr="00A80D64" w:rsidRDefault="00F552F4" w:rsidP="007B2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A80D64">
              <w:rPr>
                <w:rFonts w:ascii="Times New Roman" w:hAnsi="Times New Roman" w:cs="Times New Roman"/>
                <w:lang w:val="en-US"/>
              </w:rPr>
              <w:t>AccessData FTK Imager</w:t>
            </w:r>
          </w:p>
        </w:tc>
        <w:tc>
          <w:tcPr>
            <w:tcW w:w="509" w:type="pct"/>
            <w:shd w:val="clear" w:color="auto" w:fill="auto"/>
            <w:vAlign w:val="center"/>
          </w:tcPr>
          <w:p w14:paraId="703B439C" w14:textId="77777777" w:rsidR="00F552F4" w:rsidRPr="00A80D64" w:rsidRDefault="00F552F4" w:rsidP="007B2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80D64">
              <w:rPr>
                <w:rFonts w:ascii="Times New Roman" w:hAnsi="Times New Roman" w:cs="Times New Roman"/>
              </w:rPr>
              <w:t>Έκδοση</w:t>
            </w:r>
          </w:p>
        </w:tc>
        <w:tc>
          <w:tcPr>
            <w:tcW w:w="1476" w:type="pct"/>
            <w:shd w:val="clear" w:color="auto" w:fill="auto"/>
            <w:vAlign w:val="center"/>
          </w:tcPr>
          <w:p w14:paraId="2C9D9FAD" w14:textId="77777777" w:rsidR="00F552F4" w:rsidRPr="00A80D64" w:rsidRDefault="00F552F4" w:rsidP="007B2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A80D64">
              <w:rPr>
                <w:rFonts w:ascii="Times New Roman" w:hAnsi="Times New Roman" w:cs="Times New Roman"/>
                <w:lang w:val="en-US"/>
              </w:rPr>
              <w:t>3.0</w:t>
            </w:r>
          </w:p>
        </w:tc>
      </w:tr>
      <w:tr w:rsidR="00F552F4" w:rsidRPr="00D270B1" w14:paraId="1122D064" w14:textId="77777777">
        <w:tc>
          <w:tcPr>
            <w:cnfStyle w:val="001000000000" w:firstRow="0" w:lastRow="0" w:firstColumn="1" w:lastColumn="0" w:oddVBand="0" w:evenVBand="0" w:oddHBand="0" w:evenHBand="0" w:firstRowFirstColumn="0" w:firstRowLastColumn="0" w:lastRowFirstColumn="0" w:lastRowLastColumn="0"/>
            <w:tcW w:w="3015" w:type="pct"/>
            <w:gridSpan w:val="5"/>
            <w:shd w:val="clear" w:color="auto" w:fill="auto"/>
            <w:vAlign w:val="center"/>
          </w:tcPr>
          <w:p w14:paraId="3BB2B111" w14:textId="77777777" w:rsidR="00F552F4" w:rsidRPr="00A80D64" w:rsidRDefault="00F552F4" w:rsidP="007B29AB">
            <w:pPr>
              <w:rPr>
                <w:rFonts w:ascii="Times New Roman" w:hAnsi="Times New Roman" w:cs="Times New Roman"/>
              </w:rPr>
            </w:pPr>
            <w:r w:rsidRPr="00A80D64">
              <w:rPr>
                <w:rFonts w:ascii="Times New Roman" w:hAnsi="Times New Roman" w:cs="Times New Roman"/>
              </w:rPr>
              <w:t>Τόπος λήψης πιστού αντιγράφου</w:t>
            </w:r>
          </w:p>
        </w:tc>
        <w:tc>
          <w:tcPr>
            <w:tcW w:w="1985" w:type="pct"/>
            <w:gridSpan w:val="2"/>
            <w:shd w:val="clear" w:color="auto" w:fill="auto"/>
            <w:vAlign w:val="center"/>
          </w:tcPr>
          <w:p w14:paraId="513FA17B" w14:textId="77777777" w:rsidR="00F552F4" w:rsidRPr="00A80D64" w:rsidRDefault="00F552F4" w:rsidP="007B29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80D64">
              <w:rPr>
                <w:rFonts w:ascii="Times New Roman" w:hAnsi="Times New Roman" w:cs="Times New Roman"/>
                <w:lang w:val="en-US"/>
              </w:rPr>
              <w:t>M57.biz Open-Space Office</w:t>
            </w:r>
          </w:p>
        </w:tc>
      </w:tr>
      <w:tr w:rsidR="00F552F4" w:rsidRPr="00A80D64" w14:paraId="6927F34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5" w:type="pct"/>
            <w:gridSpan w:val="5"/>
            <w:shd w:val="clear" w:color="auto" w:fill="auto"/>
            <w:vAlign w:val="center"/>
          </w:tcPr>
          <w:p w14:paraId="7FA14499" w14:textId="77777777" w:rsidR="00F552F4" w:rsidRPr="00A80D64" w:rsidRDefault="00F552F4" w:rsidP="007B29AB">
            <w:pPr>
              <w:rPr>
                <w:rFonts w:ascii="Times New Roman" w:hAnsi="Times New Roman" w:cs="Times New Roman"/>
                <w:lang w:val="en-US"/>
              </w:rPr>
            </w:pPr>
            <w:r w:rsidRPr="00A80D64">
              <w:rPr>
                <w:rFonts w:ascii="Times New Roman" w:hAnsi="Times New Roman" w:cs="Times New Roman"/>
                <w:lang w:val="en-US"/>
              </w:rPr>
              <w:t xml:space="preserve">Ημερομηνία </w:t>
            </w:r>
            <w:r w:rsidRPr="00A80D64">
              <w:rPr>
                <w:rFonts w:ascii="Times New Roman" w:hAnsi="Times New Roman" w:cs="Times New Roman"/>
              </w:rPr>
              <w:t>λήψης πιστού αντιγράφου</w:t>
            </w:r>
          </w:p>
        </w:tc>
        <w:tc>
          <w:tcPr>
            <w:tcW w:w="1985" w:type="pct"/>
            <w:gridSpan w:val="2"/>
            <w:shd w:val="clear" w:color="auto" w:fill="auto"/>
            <w:vAlign w:val="center"/>
          </w:tcPr>
          <w:tbl>
            <w:tblPr>
              <w:tblpPr w:leftFromText="45" w:rightFromText="45" w:vertAnchor="text"/>
              <w:tblW w:w="368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86"/>
            </w:tblGrid>
            <w:tr w:rsidR="00F552F4" w:rsidRPr="00FD049B" w14:paraId="49D734C5" w14:textId="77777777">
              <w:trPr>
                <w:tblCellSpacing w:w="15" w:type="dxa"/>
              </w:trPr>
              <w:tc>
                <w:tcPr>
                  <w:tcW w:w="3626" w:type="dxa"/>
                  <w:vAlign w:val="center"/>
                  <w:hideMark/>
                </w:tcPr>
                <w:p w14:paraId="68D18B3B" w14:textId="77777777" w:rsidR="00F552F4" w:rsidRPr="00A80D64" w:rsidRDefault="00F552F4">
                  <w:pPr>
                    <w:spacing w:after="0" w:line="240" w:lineRule="auto"/>
                    <w:jc w:val="center"/>
                    <w:rPr>
                      <w:rFonts w:ascii="Times New Roman" w:eastAsia="Times New Roman" w:hAnsi="Times New Roman" w:cs="Times New Roman"/>
                      <w:lang w:eastAsia="el-GR"/>
                    </w:rPr>
                  </w:pPr>
                  <w:r w:rsidRPr="00A80D64">
                    <w:rPr>
                      <w:rFonts w:ascii="Times New Roman" w:eastAsia="Times New Roman" w:hAnsi="Times New Roman" w:cs="Times New Roman"/>
                      <w:lang w:val="en-US" w:eastAsia="el-GR"/>
                    </w:rPr>
                    <w:t>Wed</w:t>
                  </w:r>
                  <w:r w:rsidRPr="00A80D64">
                    <w:rPr>
                      <w:rFonts w:ascii="Times New Roman" w:eastAsia="Times New Roman" w:hAnsi="Times New Roman" w:cs="Times New Roman"/>
                      <w:lang w:eastAsia="el-GR"/>
                    </w:rPr>
                    <w:t xml:space="preserve"> Jan 1</w:t>
                  </w:r>
                  <w:r w:rsidRPr="00A80D64">
                    <w:rPr>
                      <w:rFonts w:ascii="Times New Roman" w:eastAsia="Times New Roman" w:hAnsi="Times New Roman" w:cs="Times New Roman"/>
                      <w:lang w:val="en-US" w:eastAsia="el-GR"/>
                    </w:rPr>
                    <w:t>2</w:t>
                  </w:r>
                  <w:r w:rsidRPr="00A80D64">
                    <w:rPr>
                      <w:rFonts w:ascii="Times New Roman" w:eastAsia="Times New Roman" w:hAnsi="Times New Roman" w:cs="Times New Roman"/>
                      <w:lang w:eastAsia="el-GR"/>
                    </w:rPr>
                    <w:t xml:space="preserve"> </w:t>
                  </w:r>
                  <w:r w:rsidRPr="00A80D64">
                    <w:rPr>
                      <w:rFonts w:ascii="Times New Roman" w:eastAsia="Times New Roman" w:hAnsi="Times New Roman" w:cs="Times New Roman"/>
                      <w:lang w:val="en-US" w:eastAsia="el-GR"/>
                    </w:rPr>
                    <w:t>20</w:t>
                  </w:r>
                  <w:r w:rsidRPr="00A80D64">
                    <w:rPr>
                      <w:rFonts w:ascii="Times New Roman" w:eastAsia="Times New Roman" w:hAnsi="Times New Roman" w:cs="Times New Roman"/>
                      <w:lang w:eastAsia="el-GR"/>
                    </w:rPr>
                    <w:t>:49:15 2011</w:t>
                  </w:r>
                </w:p>
              </w:tc>
            </w:tr>
          </w:tbl>
          <w:p w14:paraId="60103757" w14:textId="77777777" w:rsidR="00F552F4" w:rsidRPr="00A80D64" w:rsidRDefault="00F552F4" w:rsidP="007B2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
        </w:tc>
      </w:tr>
      <w:tr w:rsidR="00F552F4" w:rsidRPr="00A80D64" w14:paraId="67370C51" w14:textId="77777777">
        <w:tc>
          <w:tcPr>
            <w:cnfStyle w:val="001000000000" w:firstRow="0" w:lastRow="0" w:firstColumn="1" w:lastColumn="0" w:oddVBand="0" w:evenVBand="0" w:oddHBand="0" w:evenHBand="0" w:firstRowFirstColumn="0" w:firstRowLastColumn="0" w:lastRowFirstColumn="0" w:lastRowLastColumn="0"/>
            <w:tcW w:w="3015" w:type="pct"/>
            <w:gridSpan w:val="5"/>
            <w:shd w:val="clear" w:color="auto" w:fill="auto"/>
            <w:vAlign w:val="center"/>
          </w:tcPr>
          <w:p w14:paraId="3CACA922" w14:textId="77777777" w:rsidR="00F552F4" w:rsidRPr="00A80D64" w:rsidRDefault="00F552F4" w:rsidP="007B29AB">
            <w:pPr>
              <w:rPr>
                <w:rFonts w:ascii="Times New Roman" w:hAnsi="Times New Roman" w:cs="Times New Roman"/>
              </w:rPr>
            </w:pPr>
            <w:r w:rsidRPr="00A80D64">
              <w:rPr>
                <w:rFonts w:ascii="Times New Roman" w:hAnsi="Times New Roman" w:cs="Times New Roman"/>
                <w:lang w:val="en-US"/>
              </w:rPr>
              <w:lastRenderedPageBreak/>
              <w:t>Hashes</w:t>
            </w:r>
          </w:p>
        </w:tc>
        <w:tc>
          <w:tcPr>
            <w:tcW w:w="1985" w:type="pct"/>
            <w:gridSpan w:val="2"/>
            <w:shd w:val="clear" w:color="auto" w:fill="auto"/>
            <w:vAlign w:val="center"/>
          </w:tcPr>
          <w:tbl>
            <w:tblPr>
              <w:tblpPr w:leftFromText="45" w:rightFromText="45" w:vertAnchor="text"/>
              <w:tblW w:w="3828"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3733"/>
            </w:tblGrid>
            <w:tr w:rsidR="00F552F4" w:rsidRPr="0086623E" w14:paraId="6E4AA859" w14:textId="77777777">
              <w:trPr>
                <w:tblCellSpacing w:w="15" w:type="dxa"/>
              </w:trPr>
              <w:tc>
                <w:tcPr>
                  <w:tcW w:w="50" w:type="dxa"/>
                  <w:vAlign w:val="center"/>
                  <w:hideMark/>
                </w:tcPr>
                <w:p w14:paraId="46E15BFC" w14:textId="77777777" w:rsidR="00F552F4" w:rsidRPr="00A80D64" w:rsidRDefault="00F552F4">
                  <w:pPr>
                    <w:spacing w:after="0" w:line="240" w:lineRule="auto"/>
                    <w:jc w:val="center"/>
                    <w:rPr>
                      <w:rFonts w:ascii="Times New Roman" w:eastAsia="Times New Roman" w:hAnsi="Times New Roman" w:cs="Times New Roman"/>
                      <w:lang w:eastAsia="el-GR"/>
                    </w:rPr>
                  </w:pPr>
                </w:p>
              </w:tc>
              <w:tc>
                <w:tcPr>
                  <w:tcW w:w="3688" w:type="dxa"/>
                  <w:vAlign w:val="center"/>
                  <w:hideMark/>
                </w:tcPr>
                <w:p w14:paraId="4E92BC32" w14:textId="77777777" w:rsidR="00F552F4" w:rsidRPr="00A80D64" w:rsidRDefault="00F552F4">
                  <w:pPr>
                    <w:spacing w:after="0" w:line="240" w:lineRule="auto"/>
                    <w:jc w:val="center"/>
                    <w:rPr>
                      <w:rFonts w:ascii="Times New Roman" w:eastAsia="Times New Roman" w:hAnsi="Times New Roman" w:cs="Times New Roman"/>
                      <w:lang w:eastAsia="el-GR"/>
                    </w:rPr>
                  </w:pPr>
                  <w:r w:rsidRPr="00A80D64">
                    <w:rPr>
                      <w:rFonts w:ascii="Times New Roman" w:eastAsia="Times New Roman" w:hAnsi="Times New Roman" w:cs="Times New Roman"/>
                      <w:lang w:val="en-US" w:eastAsia="el-GR"/>
                    </w:rPr>
                    <w:t xml:space="preserve">MD5: </w:t>
                  </w:r>
                  <w:r w:rsidRPr="00A80D64">
                    <w:rPr>
                      <w:rFonts w:ascii="Times New Roman" w:eastAsia="Times New Roman" w:hAnsi="Times New Roman" w:cs="Times New Roman"/>
                      <w:lang w:eastAsia="el-GR"/>
                    </w:rPr>
                    <w:t>0377b3d41bbbc295a1c9f00aa07ee174</w:t>
                  </w:r>
                </w:p>
              </w:tc>
            </w:tr>
          </w:tbl>
          <w:p w14:paraId="41294489" w14:textId="77777777" w:rsidR="00F552F4" w:rsidRPr="00A80D64" w:rsidRDefault="00F552F4" w:rsidP="007B29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
        </w:tc>
      </w:tr>
      <w:tr w:rsidR="00F552F4" w:rsidRPr="00A80D64" w14:paraId="4C5165E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7"/>
            <w:shd w:val="clear" w:color="auto" w:fill="E7E6E6" w:themeFill="background2"/>
            <w:vAlign w:val="center"/>
          </w:tcPr>
          <w:p w14:paraId="45E06361" w14:textId="77777777" w:rsidR="00F552F4" w:rsidRPr="00A80D64" w:rsidRDefault="00F552F4" w:rsidP="007B29AB">
            <w:pPr>
              <w:jc w:val="center"/>
              <w:rPr>
                <w:rFonts w:ascii="Times New Roman" w:hAnsi="Times New Roman" w:cs="Times New Roman"/>
              </w:rPr>
            </w:pPr>
            <w:r w:rsidRPr="00A80D64">
              <w:rPr>
                <w:rFonts w:ascii="Times New Roman" w:hAnsi="Times New Roman" w:cs="Times New Roman"/>
              </w:rPr>
              <w:t>Εγκληματολόγος ερευνητής που έκανε την κατάσχεση</w:t>
            </w:r>
          </w:p>
        </w:tc>
      </w:tr>
      <w:tr w:rsidR="00F552F4" w:rsidRPr="00A80D64" w14:paraId="3F8E147B" w14:textId="77777777">
        <w:tc>
          <w:tcPr>
            <w:cnfStyle w:val="001000000000" w:firstRow="0" w:lastRow="0" w:firstColumn="1" w:lastColumn="0" w:oddVBand="0" w:evenVBand="0" w:oddHBand="0" w:evenHBand="0" w:firstRowFirstColumn="0" w:firstRowLastColumn="0" w:lastRowFirstColumn="0" w:lastRowLastColumn="0"/>
            <w:tcW w:w="941" w:type="pct"/>
            <w:gridSpan w:val="2"/>
            <w:shd w:val="clear" w:color="auto" w:fill="auto"/>
            <w:vAlign w:val="center"/>
          </w:tcPr>
          <w:p w14:paraId="69BFAE80" w14:textId="77777777" w:rsidR="00F552F4" w:rsidRPr="00A80D64" w:rsidRDefault="00F552F4" w:rsidP="007B29AB">
            <w:pPr>
              <w:jc w:val="center"/>
              <w:rPr>
                <w:rFonts w:ascii="Times New Roman" w:hAnsi="Times New Roman" w:cs="Times New Roman"/>
              </w:rPr>
            </w:pPr>
            <w:r w:rsidRPr="00A80D64">
              <w:rPr>
                <w:rFonts w:ascii="Times New Roman" w:hAnsi="Times New Roman" w:cs="Times New Roman"/>
              </w:rPr>
              <w:t>Ονοματεπώνυμο</w:t>
            </w:r>
          </w:p>
        </w:tc>
        <w:tc>
          <w:tcPr>
            <w:tcW w:w="1412" w:type="pct"/>
            <w:gridSpan w:val="2"/>
            <w:shd w:val="clear" w:color="auto" w:fill="auto"/>
            <w:vAlign w:val="center"/>
          </w:tcPr>
          <w:p w14:paraId="7996654C" w14:textId="77777777" w:rsidR="00F552F4" w:rsidRPr="00A80D64" w:rsidRDefault="00F552F4" w:rsidP="007B29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80D64">
              <w:rPr>
                <w:rFonts w:ascii="Times New Roman" w:hAnsi="Times New Roman" w:cs="Times New Roman"/>
              </w:rPr>
              <w:t>Αργυρόπουλος Χρήστος</w:t>
            </w:r>
          </w:p>
        </w:tc>
        <w:tc>
          <w:tcPr>
            <w:tcW w:w="662" w:type="pct"/>
            <w:shd w:val="clear" w:color="auto" w:fill="auto"/>
            <w:vAlign w:val="center"/>
          </w:tcPr>
          <w:p w14:paraId="19B91E08" w14:textId="77777777" w:rsidR="00F552F4" w:rsidRPr="00A80D64" w:rsidRDefault="00F552F4" w:rsidP="007B29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80D64">
              <w:rPr>
                <w:rFonts w:ascii="Times New Roman" w:hAnsi="Times New Roman" w:cs="Times New Roman"/>
              </w:rPr>
              <w:t>Τίτλος</w:t>
            </w:r>
          </w:p>
        </w:tc>
        <w:tc>
          <w:tcPr>
            <w:tcW w:w="1985" w:type="pct"/>
            <w:gridSpan w:val="2"/>
            <w:shd w:val="clear" w:color="auto" w:fill="auto"/>
            <w:vAlign w:val="center"/>
          </w:tcPr>
          <w:p w14:paraId="6DC1D17A" w14:textId="77777777" w:rsidR="00F552F4" w:rsidRPr="00A80D64" w:rsidRDefault="00F552F4" w:rsidP="007B29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80D64">
              <w:rPr>
                <w:rFonts w:ascii="Times New Roman" w:hAnsi="Times New Roman" w:cs="Times New Roman"/>
              </w:rPr>
              <w:t>Ερευνητής / Αναλυτής</w:t>
            </w:r>
          </w:p>
        </w:tc>
      </w:tr>
      <w:tr w:rsidR="00F552F4" w:rsidRPr="00A80D64" w14:paraId="5F7E570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1" w:type="pct"/>
            <w:gridSpan w:val="2"/>
            <w:shd w:val="clear" w:color="auto" w:fill="auto"/>
            <w:vAlign w:val="center"/>
          </w:tcPr>
          <w:p w14:paraId="48B48089" w14:textId="77777777" w:rsidR="00F552F4" w:rsidRPr="00A80D64" w:rsidRDefault="00F552F4" w:rsidP="007B29AB">
            <w:pPr>
              <w:jc w:val="center"/>
              <w:rPr>
                <w:rFonts w:ascii="Times New Roman" w:hAnsi="Times New Roman" w:cs="Times New Roman"/>
              </w:rPr>
            </w:pPr>
            <w:r w:rsidRPr="00A80D64">
              <w:rPr>
                <w:rFonts w:ascii="Times New Roman" w:hAnsi="Times New Roman" w:cs="Times New Roman"/>
              </w:rPr>
              <w:t>Τηλέφωνο</w:t>
            </w:r>
          </w:p>
        </w:tc>
        <w:tc>
          <w:tcPr>
            <w:tcW w:w="1412" w:type="pct"/>
            <w:gridSpan w:val="2"/>
            <w:shd w:val="clear" w:color="auto" w:fill="auto"/>
            <w:vAlign w:val="center"/>
          </w:tcPr>
          <w:p w14:paraId="4FB3D70B" w14:textId="77777777" w:rsidR="00F552F4" w:rsidRPr="00A80D64" w:rsidRDefault="00F552F4" w:rsidP="007B2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80D64">
              <w:rPr>
                <w:rFonts w:ascii="Times New Roman" w:hAnsi="Times New Roman" w:cs="Times New Roman"/>
              </w:rPr>
              <w:t>6942069420</w:t>
            </w:r>
          </w:p>
        </w:tc>
        <w:tc>
          <w:tcPr>
            <w:tcW w:w="662" w:type="pct"/>
            <w:shd w:val="clear" w:color="auto" w:fill="auto"/>
            <w:vAlign w:val="center"/>
          </w:tcPr>
          <w:p w14:paraId="414DA194" w14:textId="77777777" w:rsidR="00F552F4" w:rsidRPr="00A80D64" w:rsidRDefault="00F552F4" w:rsidP="007B2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80D64">
              <w:rPr>
                <w:rFonts w:ascii="Times New Roman" w:hAnsi="Times New Roman" w:cs="Times New Roman"/>
              </w:rPr>
              <w:t>Τμήμα</w:t>
            </w:r>
          </w:p>
        </w:tc>
        <w:tc>
          <w:tcPr>
            <w:tcW w:w="1985" w:type="pct"/>
            <w:gridSpan w:val="2"/>
            <w:shd w:val="clear" w:color="auto" w:fill="auto"/>
            <w:vAlign w:val="center"/>
          </w:tcPr>
          <w:p w14:paraId="5A3C89C6" w14:textId="77777777" w:rsidR="00F552F4" w:rsidRPr="00A80D64" w:rsidRDefault="00F552F4" w:rsidP="007B2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80D64">
              <w:rPr>
                <w:rFonts w:ascii="Times New Roman" w:hAnsi="Times New Roman" w:cs="Times New Roman"/>
                <w:lang w:val="en-US"/>
              </w:rPr>
              <w:t>DF01</w:t>
            </w:r>
          </w:p>
        </w:tc>
      </w:tr>
      <w:tr w:rsidR="00F552F4" w:rsidRPr="00A80D64" w14:paraId="3C98B60A" w14:textId="77777777">
        <w:tc>
          <w:tcPr>
            <w:cnfStyle w:val="001000000000" w:firstRow="0" w:lastRow="0" w:firstColumn="1" w:lastColumn="0" w:oddVBand="0" w:evenVBand="0" w:oddHBand="0" w:evenHBand="0" w:firstRowFirstColumn="0" w:firstRowLastColumn="0" w:lastRowFirstColumn="0" w:lastRowLastColumn="0"/>
            <w:tcW w:w="941" w:type="pct"/>
            <w:gridSpan w:val="2"/>
            <w:shd w:val="clear" w:color="auto" w:fill="auto"/>
            <w:vAlign w:val="center"/>
          </w:tcPr>
          <w:p w14:paraId="0CDEA408" w14:textId="77777777" w:rsidR="00F552F4" w:rsidRPr="00A80D64" w:rsidRDefault="00F552F4" w:rsidP="007B29AB">
            <w:pPr>
              <w:jc w:val="center"/>
              <w:rPr>
                <w:rFonts w:ascii="Times New Roman" w:hAnsi="Times New Roman" w:cs="Times New Roman"/>
              </w:rPr>
            </w:pPr>
            <w:r w:rsidRPr="00A80D64">
              <w:rPr>
                <w:rFonts w:ascii="Times New Roman" w:hAnsi="Times New Roman" w:cs="Times New Roman"/>
              </w:rPr>
              <w:t>Υπογραφή</w:t>
            </w:r>
          </w:p>
        </w:tc>
        <w:tc>
          <w:tcPr>
            <w:tcW w:w="1412" w:type="pct"/>
            <w:gridSpan w:val="2"/>
            <w:shd w:val="clear" w:color="auto" w:fill="auto"/>
            <w:vAlign w:val="center"/>
          </w:tcPr>
          <w:p w14:paraId="5447889E" w14:textId="77777777" w:rsidR="00F552F4" w:rsidRPr="00A80D64" w:rsidRDefault="00F552F4" w:rsidP="007B29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80D64">
              <w:rPr>
                <w:rFonts w:ascii="Times New Roman" w:hAnsi="Times New Roman" w:cs="Times New Roman"/>
              </w:rPr>
              <w:t>ΧΑ</w:t>
            </w:r>
          </w:p>
        </w:tc>
        <w:tc>
          <w:tcPr>
            <w:tcW w:w="662" w:type="pct"/>
            <w:shd w:val="clear" w:color="auto" w:fill="auto"/>
            <w:vAlign w:val="center"/>
          </w:tcPr>
          <w:p w14:paraId="5750FAB3" w14:textId="77777777" w:rsidR="00F552F4" w:rsidRPr="00A80D64" w:rsidRDefault="00F552F4" w:rsidP="007B29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80D64">
              <w:rPr>
                <w:rFonts w:ascii="Times New Roman" w:hAnsi="Times New Roman" w:cs="Times New Roman"/>
              </w:rPr>
              <w:t>Ημ/νια</w:t>
            </w:r>
          </w:p>
        </w:tc>
        <w:tc>
          <w:tcPr>
            <w:tcW w:w="1985" w:type="pct"/>
            <w:gridSpan w:val="2"/>
            <w:shd w:val="clear" w:color="auto" w:fill="auto"/>
            <w:vAlign w:val="center"/>
          </w:tcPr>
          <w:p w14:paraId="58AE950B" w14:textId="77777777" w:rsidR="00F552F4" w:rsidRPr="00A80D64" w:rsidRDefault="00F552F4" w:rsidP="007B29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80D64">
              <w:rPr>
                <w:rFonts w:ascii="Times New Roman" w:eastAsia="Times New Roman" w:hAnsi="Times New Roman" w:cs="Times New Roman"/>
                <w:lang w:val="en-US" w:eastAsia="el-GR"/>
              </w:rPr>
              <w:t>Wed</w:t>
            </w:r>
            <w:r w:rsidRPr="00A80D64">
              <w:rPr>
                <w:rFonts w:ascii="Times New Roman" w:eastAsia="Times New Roman" w:hAnsi="Times New Roman" w:cs="Times New Roman"/>
                <w:lang w:eastAsia="el-GR"/>
              </w:rPr>
              <w:t xml:space="preserve"> Jan 1</w:t>
            </w:r>
            <w:r w:rsidRPr="00A80D64">
              <w:rPr>
                <w:rFonts w:ascii="Times New Roman" w:eastAsia="Times New Roman" w:hAnsi="Times New Roman" w:cs="Times New Roman"/>
                <w:lang w:val="en-US" w:eastAsia="el-GR"/>
              </w:rPr>
              <w:t>2</w:t>
            </w:r>
            <w:r w:rsidRPr="00A80D64">
              <w:rPr>
                <w:rFonts w:ascii="Times New Roman" w:eastAsia="Times New Roman" w:hAnsi="Times New Roman" w:cs="Times New Roman"/>
                <w:lang w:eastAsia="el-GR"/>
              </w:rPr>
              <w:t xml:space="preserve"> 2011</w:t>
            </w:r>
          </w:p>
        </w:tc>
      </w:tr>
      <w:tr w:rsidR="00F552F4" w:rsidRPr="00A80D64" w14:paraId="3D45F9A5" w14:textId="77777777">
        <w:trPr>
          <w:cnfStyle w:val="000000100000" w:firstRow="0" w:lastRow="0" w:firstColumn="0" w:lastColumn="0" w:oddVBand="0" w:evenVBand="0" w:oddHBand="1" w:evenHBand="0" w:firstRowFirstColumn="0" w:firstRowLastColumn="0" w:lastRowFirstColumn="0" w:lastRowLastColumn="0"/>
          <w:trHeight w:val="856"/>
        </w:trPr>
        <w:tc>
          <w:tcPr>
            <w:cnfStyle w:val="001000000000" w:firstRow="0" w:lastRow="0" w:firstColumn="1" w:lastColumn="0" w:oddVBand="0" w:evenVBand="0" w:oddHBand="0" w:evenHBand="0" w:firstRowFirstColumn="0" w:firstRowLastColumn="0" w:lastRowFirstColumn="0" w:lastRowLastColumn="0"/>
            <w:tcW w:w="941" w:type="pct"/>
            <w:gridSpan w:val="2"/>
            <w:shd w:val="clear" w:color="auto" w:fill="auto"/>
            <w:vAlign w:val="center"/>
          </w:tcPr>
          <w:p w14:paraId="498C7ED1" w14:textId="77777777" w:rsidR="00F552F4" w:rsidRPr="00A80D64" w:rsidRDefault="00F552F4" w:rsidP="007B29AB">
            <w:pPr>
              <w:jc w:val="center"/>
              <w:rPr>
                <w:rFonts w:ascii="Times New Roman" w:hAnsi="Times New Roman" w:cs="Times New Roman"/>
              </w:rPr>
            </w:pPr>
            <w:r w:rsidRPr="00A80D64">
              <w:rPr>
                <w:rFonts w:ascii="Times New Roman" w:hAnsi="Times New Roman" w:cs="Times New Roman"/>
              </w:rPr>
              <w:t>Σχόλια</w:t>
            </w:r>
          </w:p>
        </w:tc>
        <w:tc>
          <w:tcPr>
            <w:tcW w:w="4059" w:type="pct"/>
            <w:gridSpan w:val="5"/>
            <w:shd w:val="clear" w:color="auto" w:fill="auto"/>
            <w:vAlign w:val="center"/>
          </w:tcPr>
          <w:p w14:paraId="2DE9E1F5" w14:textId="77777777" w:rsidR="00F552F4" w:rsidRDefault="00000000" w:rsidP="007B2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hyperlink r:id="rId96" w:history="1">
              <w:r w:rsidR="00F552F4" w:rsidRPr="00945DCA">
                <w:rPr>
                  <w:rStyle w:val="Hyperlink"/>
                  <w:rFonts w:ascii="Times New Roman" w:hAnsi="Times New Roman" w:cs="Times New Roman"/>
                  <w:b/>
                </w:rPr>
                <w:t>https://www.seagate.com/staticfiles/maxtor/en_us/documentation/quick_specs/diamondmax_plus_40_ultra_ata_100_quick_specs.pdf</w:t>
              </w:r>
            </w:hyperlink>
          </w:p>
          <w:p w14:paraId="008E392B" w14:textId="77777777" w:rsidR="00F552F4" w:rsidRPr="005F27CD" w:rsidRDefault="00000000" w:rsidP="007B2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hyperlink r:id="rId97" w:history="1">
              <w:r w:rsidR="00F552F4" w:rsidRPr="00945DCA">
                <w:rPr>
                  <w:rStyle w:val="Hyperlink"/>
                  <w:rFonts w:ascii="Times New Roman" w:hAnsi="Times New Roman" w:cs="Times New Roman"/>
                  <w:b/>
                </w:rPr>
                <w:t>https://www.seagate.com/staticfiles/maxtor/en_us/documentation/manuals/dm_plus_40_ultra_ata_100_manual.pdf</w:t>
              </w:r>
            </w:hyperlink>
            <w:r w:rsidR="00F552F4" w:rsidRPr="005F27CD">
              <w:rPr>
                <w:rFonts w:ascii="Times New Roman" w:hAnsi="Times New Roman" w:cs="Times New Roman"/>
                <w:b/>
                <w:sz w:val="24"/>
                <w:szCs w:val="24"/>
              </w:rPr>
              <w:t xml:space="preserve"> </w:t>
            </w:r>
          </w:p>
          <w:p w14:paraId="6B33CCD5" w14:textId="77777777" w:rsidR="00F552F4" w:rsidRPr="00A80D64" w:rsidRDefault="00F552F4" w:rsidP="007B2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0871478" w14:textId="77777777" w:rsidR="00F552F4" w:rsidRPr="00A80D64" w:rsidRDefault="00F552F4" w:rsidP="00F552F4">
      <w:pPr>
        <w:rPr>
          <w:rFonts w:ascii="Times New Roman" w:hAnsi="Times New Roman" w:cs="Times New Roman"/>
        </w:rPr>
      </w:pPr>
    </w:p>
    <w:p w14:paraId="19291E28" w14:textId="77777777" w:rsidR="00F552F4" w:rsidRPr="00A80D64" w:rsidRDefault="00F552F4" w:rsidP="00F552F4">
      <w:pPr>
        <w:rPr>
          <w:rFonts w:ascii="Times New Roman" w:hAnsi="Times New Roman" w:cs="Times New Roman"/>
        </w:rPr>
      </w:pPr>
    </w:p>
    <w:p w14:paraId="5976A0D9" w14:textId="77777777" w:rsidR="00F552F4" w:rsidRPr="001F73ED" w:rsidRDefault="00F552F4" w:rsidP="00F552F4">
      <w:pPr>
        <w:jc w:val="center"/>
        <w:rPr>
          <w:rFonts w:ascii="Times New Roman" w:hAnsi="Times New Roman" w:cs="Times New Roman"/>
          <w:b/>
          <w:sz w:val="24"/>
          <w:szCs w:val="24"/>
          <w:lang w:val="en-US"/>
        </w:rPr>
      </w:pPr>
      <w:r>
        <w:rPr>
          <w:rFonts w:ascii="Times New Roman" w:hAnsi="Times New Roman" w:cs="Times New Roman"/>
          <w:b/>
          <w:sz w:val="24"/>
          <w:szCs w:val="24"/>
        </w:rPr>
        <w:t xml:space="preserve">Φόρμα στοιχείων </w:t>
      </w:r>
      <w:r>
        <w:rPr>
          <w:rFonts w:ascii="Times New Roman" w:hAnsi="Times New Roman" w:cs="Times New Roman"/>
          <w:b/>
          <w:sz w:val="24"/>
          <w:szCs w:val="24"/>
          <w:lang w:val="en-US"/>
        </w:rPr>
        <w:t>USB</w:t>
      </w:r>
    </w:p>
    <w:tbl>
      <w:tblPr>
        <w:tblStyle w:val="11"/>
        <w:tblW w:w="5350" w:type="pct"/>
        <w:tblInd w:w="-147" w:type="dxa"/>
        <w:tblLayout w:type="fixed"/>
        <w:tblLook w:val="04A0" w:firstRow="1" w:lastRow="0" w:firstColumn="1" w:lastColumn="0" w:noHBand="0" w:noVBand="1"/>
      </w:tblPr>
      <w:tblGrid>
        <w:gridCol w:w="1618"/>
        <w:gridCol w:w="53"/>
        <w:gridCol w:w="1213"/>
        <w:gridCol w:w="1294"/>
        <w:gridCol w:w="1175"/>
        <w:gridCol w:w="904"/>
        <w:gridCol w:w="2620"/>
      </w:tblGrid>
      <w:tr w:rsidR="00F552F4" w:rsidRPr="00A80D64" w14:paraId="6A1E2F8A" w14:textId="77777777">
        <w:trPr>
          <w:cnfStyle w:val="100000000000" w:firstRow="1" w:lastRow="0" w:firstColumn="0" w:lastColumn="0" w:oddVBand="0" w:evenVBand="0" w:oddHBand="0"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5000" w:type="pct"/>
            <w:gridSpan w:val="7"/>
            <w:shd w:val="clear" w:color="auto" w:fill="E7E6E6" w:themeFill="background2"/>
            <w:vAlign w:val="center"/>
          </w:tcPr>
          <w:p w14:paraId="37058724" w14:textId="77777777" w:rsidR="00F552F4" w:rsidRPr="00A80D64" w:rsidRDefault="00F552F4" w:rsidP="007B29AB">
            <w:pPr>
              <w:jc w:val="center"/>
              <w:rPr>
                <w:rFonts w:ascii="Times New Roman" w:hAnsi="Times New Roman" w:cs="Times New Roman"/>
              </w:rPr>
            </w:pPr>
            <w:r w:rsidRPr="00A80D64">
              <w:rPr>
                <w:rFonts w:ascii="Times New Roman" w:hAnsi="Times New Roman" w:cs="Times New Roman"/>
              </w:rPr>
              <w:t>Τεχνικές Προδιαγραφές USB</w:t>
            </w:r>
          </w:p>
        </w:tc>
      </w:tr>
      <w:tr w:rsidR="00F552F4" w:rsidRPr="00A80D64" w14:paraId="7A46FDD0" w14:textId="77777777">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911" w:type="pct"/>
            <w:shd w:val="clear" w:color="auto" w:fill="auto"/>
            <w:vAlign w:val="center"/>
          </w:tcPr>
          <w:p w14:paraId="2312BB91" w14:textId="77777777" w:rsidR="00F552F4" w:rsidRPr="00A80D64" w:rsidRDefault="00F552F4" w:rsidP="007B29AB">
            <w:pPr>
              <w:jc w:val="center"/>
              <w:rPr>
                <w:rFonts w:ascii="Times New Roman" w:hAnsi="Times New Roman" w:cs="Times New Roman"/>
                <w:lang w:val="en-US"/>
              </w:rPr>
            </w:pPr>
            <w:r w:rsidRPr="00A80D64">
              <w:rPr>
                <w:rFonts w:ascii="Times New Roman" w:hAnsi="Times New Roman" w:cs="Times New Roman"/>
                <w:lang w:val="en-US"/>
              </w:rPr>
              <w:t>Case ID</w:t>
            </w:r>
          </w:p>
        </w:tc>
        <w:tc>
          <w:tcPr>
            <w:tcW w:w="4089" w:type="pct"/>
            <w:gridSpan w:val="6"/>
            <w:shd w:val="clear" w:color="auto" w:fill="auto"/>
            <w:vAlign w:val="center"/>
          </w:tcPr>
          <w:p w14:paraId="20B27BE0" w14:textId="25AFA9BD" w:rsidR="00F552F4" w:rsidRPr="00A80D64" w:rsidRDefault="0061296C" w:rsidP="007B2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A80D64">
              <w:rPr>
                <w:rFonts w:ascii="Times New Roman" w:hAnsi="Times New Roman" w:cs="Times New Roman"/>
                <w:lang w:val="en-US"/>
              </w:rPr>
              <w:t>C</w:t>
            </w:r>
            <w:r w:rsidR="00F552F4" w:rsidRPr="00A80D64">
              <w:rPr>
                <w:rFonts w:ascii="Times New Roman" w:hAnsi="Times New Roman" w:cs="Times New Roman"/>
                <w:lang w:val="en-US"/>
              </w:rPr>
              <w:t>007</w:t>
            </w:r>
          </w:p>
        </w:tc>
      </w:tr>
      <w:tr w:rsidR="00F552F4" w:rsidRPr="00A80D64" w14:paraId="1368D9B3" w14:textId="77777777">
        <w:tc>
          <w:tcPr>
            <w:cnfStyle w:val="001000000000" w:firstRow="0" w:lastRow="0" w:firstColumn="1" w:lastColumn="0" w:oddVBand="0" w:evenVBand="0" w:oddHBand="0" w:evenHBand="0" w:firstRowFirstColumn="0" w:firstRowLastColumn="0" w:lastRowFirstColumn="0" w:lastRowLastColumn="0"/>
            <w:tcW w:w="911" w:type="pct"/>
            <w:shd w:val="clear" w:color="auto" w:fill="auto"/>
            <w:vAlign w:val="center"/>
          </w:tcPr>
          <w:p w14:paraId="108412AC" w14:textId="77777777" w:rsidR="00F552F4" w:rsidRPr="00A80D64" w:rsidRDefault="00F552F4" w:rsidP="007B29AB">
            <w:pPr>
              <w:jc w:val="center"/>
              <w:rPr>
                <w:rFonts w:ascii="Times New Roman" w:hAnsi="Times New Roman" w:cs="Times New Roman"/>
              </w:rPr>
            </w:pPr>
            <w:r w:rsidRPr="00A80D64">
              <w:rPr>
                <w:rFonts w:ascii="Times New Roman" w:hAnsi="Times New Roman" w:cs="Times New Roman"/>
              </w:rPr>
              <w:t>Κατασκευαστής</w:t>
            </w:r>
          </w:p>
        </w:tc>
        <w:tc>
          <w:tcPr>
            <w:tcW w:w="4089" w:type="pct"/>
            <w:gridSpan w:val="6"/>
            <w:shd w:val="clear" w:color="auto" w:fill="auto"/>
            <w:vAlign w:val="center"/>
          </w:tcPr>
          <w:p w14:paraId="35CCF892" w14:textId="77777777" w:rsidR="00F552F4" w:rsidRPr="00A80D64" w:rsidRDefault="00F552F4" w:rsidP="007B29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80D64">
              <w:rPr>
                <w:rFonts w:ascii="Times New Roman" w:hAnsi="Times New Roman" w:cs="Times New Roman"/>
                <w:lang w:val="en-US"/>
              </w:rPr>
              <w:t>Kingston</w:t>
            </w:r>
          </w:p>
        </w:tc>
      </w:tr>
      <w:tr w:rsidR="00F552F4" w:rsidRPr="00A80D64" w14:paraId="57ABBE4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 w:type="pct"/>
            <w:shd w:val="clear" w:color="auto" w:fill="auto"/>
            <w:vAlign w:val="center"/>
          </w:tcPr>
          <w:p w14:paraId="387467A4" w14:textId="77777777" w:rsidR="00F552F4" w:rsidRPr="00A80D64" w:rsidRDefault="00F552F4" w:rsidP="007B29AB">
            <w:pPr>
              <w:jc w:val="center"/>
              <w:rPr>
                <w:rFonts w:ascii="Times New Roman" w:hAnsi="Times New Roman" w:cs="Times New Roman"/>
              </w:rPr>
            </w:pPr>
            <w:r w:rsidRPr="00A80D64">
              <w:rPr>
                <w:rFonts w:ascii="Times New Roman" w:hAnsi="Times New Roman" w:cs="Times New Roman"/>
                <w:lang w:val="en-US"/>
              </w:rPr>
              <w:t>S/N</w:t>
            </w:r>
          </w:p>
        </w:tc>
        <w:tc>
          <w:tcPr>
            <w:tcW w:w="4089" w:type="pct"/>
            <w:gridSpan w:val="6"/>
            <w:shd w:val="clear" w:color="auto" w:fill="auto"/>
            <w:vAlign w:val="center"/>
          </w:tcPr>
          <w:tbl>
            <w:tblPr>
              <w:tblpPr w:leftFromText="45" w:rightFromText="45" w:vertAnchor="text"/>
              <w:tblW w:w="666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6568"/>
            </w:tblGrid>
            <w:tr w:rsidR="00F552F4" w:rsidRPr="008134E6" w14:paraId="658D8DF7" w14:textId="77777777">
              <w:trPr>
                <w:tblCellSpacing w:w="15" w:type="dxa"/>
              </w:trPr>
              <w:tc>
                <w:tcPr>
                  <w:tcW w:w="36" w:type="dxa"/>
                  <w:vAlign w:val="center"/>
                  <w:hideMark/>
                </w:tcPr>
                <w:p w14:paraId="64B8E095" w14:textId="77777777" w:rsidR="00F552F4" w:rsidRPr="00A80D64" w:rsidRDefault="00F552F4">
                  <w:pPr>
                    <w:spacing w:after="0" w:line="240" w:lineRule="auto"/>
                    <w:jc w:val="center"/>
                    <w:rPr>
                      <w:rFonts w:ascii="Times New Roman" w:eastAsia="Times New Roman" w:hAnsi="Times New Roman" w:cs="Times New Roman"/>
                      <w:lang w:eastAsia="el-GR"/>
                    </w:rPr>
                  </w:pPr>
                </w:p>
              </w:tc>
              <w:tc>
                <w:tcPr>
                  <w:tcW w:w="6537" w:type="dxa"/>
                  <w:vAlign w:val="center"/>
                  <w:hideMark/>
                </w:tcPr>
                <w:p w14:paraId="238CA473" w14:textId="77777777" w:rsidR="00F552F4" w:rsidRPr="00A80D64" w:rsidRDefault="00F552F4">
                  <w:pPr>
                    <w:spacing w:after="0" w:line="240" w:lineRule="auto"/>
                    <w:jc w:val="center"/>
                    <w:rPr>
                      <w:rFonts w:ascii="Times New Roman" w:eastAsia="Times New Roman" w:hAnsi="Times New Roman" w:cs="Times New Roman"/>
                      <w:lang w:val="en-US" w:eastAsia="el-GR"/>
                    </w:rPr>
                  </w:pPr>
                </w:p>
              </w:tc>
            </w:tr>
          </w:tbl>
          <w:p w14:paraId="028C33CC" w14:textId="77777777" w:rsidR="00F552F4" w:rsidRPr="00A80D64" w:rsidRDefault="00F552F4" w:rsidP="007B2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A80D64">
              <w:rPr>
                <w:rFonts w:ascii="Times New Roman" w:hAnsi="Times New Roman" w:cs="Times New Roman"/>
                <w:lang w:val="en-US"/>
              </w:rPr>
              <w:t>2007110203195377</w:t>
            </w:r>
          </w:p>
        </w:tc>
      </w:tr>
      <w:tr w:rsidR="00F552F4" w:rsidRPr="00A80D64" w14:paraId="79820C2C" w14:textId="77777777">
        <w:tc>
          <w:tcPr>
            <w:cnfStyle w:val="001000000000" w:firstRow="0" w:lastRow="0" w:firstColumn="1" w:lastColumn="0" w:oddVBand="0" w:evenVBand="0" w:oddHBand="0" w:evenHBand="0" w:firstRowFirstColumn="0" w:firstRowLastColumn="0" w:lastRowFirstColumn="0" w:lastRowLastColumn="0"/>
            <w:tcW w:w="911" w:type="pct"/>
            <w:shd w:val="clear" w:color="auto" w:fill="auto"/>
            <w:vAlign w:val="center"/>
          </w:tcPr>
          <w:p w14:paraId="72AF60DD" w14:textId="77777777" w:rsidR="00F552F4" w:rsidRPr="00A80D64" w:rsidRDefault="00F552F4" w:rsidP="007B29AB">
            <w:pPr>
              <w:jc w:val="center"/>
              <w:rPr>
                <w:rFonts w:ascii="Times New Roman" w:hAnsi="Times New Roman" w:cs="Times New Roman"/>
              </w:rPr>
            </w:pPr>
            <w:r w:rsidRPr="00A80D64">
              <w:rPr>
                <w:rFonts w:ascii="Times New Roman" w:hAnsi="Times New Roman" w:cs="Times New Roman"/>
              </w:rPr>
              <w:t>Κύλινδροι</w:t>
            </w:r>
          </w:p>
        </w:tc>
        <w:tc>
          <w:tcPr>
            <w:tcW w:w="4089" w:type="pct"/>
            <w:gridSpan w:val="6"/>
            <w:shd w:val="clear" w:color="auto" w:fill="auto"/>
            <w:vAlign w:val="center"/>
          </w:tcPr>
          <w:p w14:paraId="4D240288" w14:textId="77777777" w:rsidR="00F552F4" w:rsidRPr="00A80D64" w:rsidRDefault="00F552F4" w:rsidP="007B29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80D64">
              <w:rPr>
                <w:rFonts w:ascii="Times New Roman" w:hAnsi="Times New Roman" w:cs="Times New Roman"/>
                <w:lang w:val="en-US"/>
              </w:rPr>
              <w:t>-</w:t>
            </w:r>
          </w:p>
        </w:tc>
      </w:tr>
      <w:tr w:rsidR="00F552F4" w:rsidRPr="00A80D64" w14:paraId="45751BE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 w:type="pct"/>
            <w:shd w:val="clear" w:color="auto" w:fill="auto"/>
            <w:vAlign w:val="center"/>
          </w:tcPr>
          <w:p w14:paraId="0D19DBFD" w14:textId="77777777" w:rsidR="00F552F4" w:rsidRPr="00A80D64" w:rsidRDefault="00F552F4" w:rsidP="007B29AB">
            <w:pPr>
              <w:jc w:val="center"/>
              <w:rPr>
                <w:rFonts w:ascii="Times New Roman" w:hAnsi="Times New Roman" w:cs="Times New Roman"/>
              </w:rPr>
            </w:pPr>
            <w:r w:rsidRPr="00A80D64">
              <w:rPr>
                <w:rFonts w:ascii="Times New Roman" w:hAnsi="Times New Roman" w:cs="Times New Roman"/>
              </w:rPr>
              <w:t>Κεφαλές</w:t>
            </w:r>
          </w:p>
        </w:tc>
        <w:tc>
          <w:tcPr>
            <w:tcW w:w="4089" w:type="pct"/>
            <w:gridSpan w:val="6"/>
            <w:shd w:val="clear" w:color="auto" w:fill="auto"/>
            <w:vAlign w:val="center"/>
          </w:tcPr>
          <w:p w14:paraId="341930E2" w14:textId="77777777" w:rsidR="00F552F4" w:rsidRPr="00A80D64" w:rsidRDefault="00F552F4" w:rsidP="007B2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A80D64">
              <w:rPr>
                <w:rFonts w:ascii="Times New Roman" w:hAnsi="Times New Roman" w:cs="Times New Roman"/>
                <w:lang w:val="en-US"/>
              </w:rPr>
              <w:t>-</w:t>
            </w:r>
          </w:p>
        </w:tc>
      </w:tr>
      <w:tr w:rsidR="00F552F4" w:rsidRPr="00A80D64" w14:paraId="5D4FDAA9" w14:textId="77777777">
        <w:tc>
          <w:tcPr>
            <w:cnfStyle w:val="001000000000" w:firstRow="0" w:lastRow="0" w:firstColumn="1" w:lastColumn="0" w:oddVBand="0" w:evenVBand="0" w:oddHBand="0" w:evenHBand="0" w:firstRowFirstColumn="0" w:firstRowLastColumn="0" w:lastRowFirstColumn="0" w:lastRowLastColumn="0"/>
            <w:tcW w:w="911" w:type="pct"/>
            <w:shd w:val="clear" w:color="auto" w:fill="auto"/>
            <w:vAlign w:val="center"/>
          </w:tcPr>
          <w:p w14:paraId="38BB4F0B" w14:textId="77777777" w:rsidR="00F552F4" w:rsidRPr="00A80D64" w:rsidRDefault="00F552F4" w:rsidP="007B29AB">
            <w:pPr>
              <w:jc w:val="center"/>
              <w:rPr>
                <w:rFonts w:ascii="Times New Roman" w:hAnsi="Times New Roman" w:cs="Times New Roman"/>
              </w:rPr>
            </w:pPr>
            <w:r w:rsidRPr="00A80D64">
              <w:rPr>
                <w:rFonts w:ascii="Times New Roman" w:hAnsi="Times New Roman" w:cs="Times New Roman"/>
              </w:rPr>
              <w:t>Δίσκοι</w:t>
            </w:r>
          </w:p>
        </w:tc>
        <w:tc>
          <w:tcPr>
            <w:tcW w:w="4089" w:type="pct"/>
            <w:gridSpan w:val="6"/>
            <w:shd w:val="clear" w:color="auto" w:fill="auto"/>
            <w:vAlign w:val="center"/>
          </w:tcPr>
          <w:p w14:paraId="04D43DB4" w14:textId="77777777" w:rsidR="00F552F4" w:rsidRPr="00A80D64" w:rsidRDefault="00F552F4" w:rsidP="007B29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80D64">
              <w:rPr>
                <w:rFonts w:ascii="Times New Roman" w:hAnsi="Times New Roman" w:cs="Times New Roman"/>
                <w:lang w:val="en-US"/>
              </w:rPr>
              <w:t>-</w:t>
            </w:r>
          </w:p>
        </w:tc>
      </w:tr>
      <w:tr w:rsidR="00F552F4" w:rsidRPr="00A80D64" w14:paraId="735B712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1" w:type="pct"/>
            <w:shd w:val="clear" w:color="auto" w:fill="auto"/>
            <w:vAlign w:val="center"/>
          </w:tcPr>
          <w:p w14:paraId="5B846F0B" w14:textId="77777777" w:rsidR="00F552F4" w:rsidRPr="00A80D64" w:rsidRDefault="00F552F4" w:rsidP="007B29AB">
            <w:pPr>
              <w:jc w:val="center"/>
              <w:rPr>
                <w:rFonts w:ascii="Times New Roman" w:hAnsi="Times New Roman" w:cs="Times New Roman"/>
              </w:rPr>
            </w:pPr>
            <w:r w:rsidRPr="00A80D64">
              <w:rPr>
                <w:rFonts w:ascii="Times New Roman" w:hAnsi="Times New Roman" w:cs="Times New Roman"/>
              </w:rPr>
              <w:t>Χωρητικότητα</w:t>
            </w:r>
          </w:p>
        </w:tc>
        <w:tc>
          <w:tcPr>
            <w:tcW w:w="4089" w:type="pct"/>
            <w:gridSpan w:val="6"/>
            <w:shd w:val="clear" w:color="auto" w:fill="auto"/>
            <w:vAlign w:val="center"/>
          </w:tcPr>
          <w:tbl>
            <w:tblPr>
              <w:tblpPr w:leftFromText="45" w:rightFromText="45" w:vertAnchor="text"/>
              <w:tblW w:w="7513"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7418"/>
            </w:tblGrid>
            <w:tr w:rsidR="00F552F4" w:rsidRPr="00B55AEF" w14:paraId="10841290" w14:textId="77777777">
              <w:trPr>
                <w:tblCellSpacing w:w="15" w:type="dxa"/>
              </w:trPr>
              <w:tc>
                <w:tcPr>
                  <w:tcW w:w="50" w:type="dxa"/>
                  <w:vAlign w:val="center"/>
                  <w:hideMark/>
                </w:tcPr>
                <w:p w14:paraId="02A4D72F" w14:textId="77777777" w:rsidR="00F552F4" w:rsidRPr="00A80D64" w:rsidRDefault="00F552F4">
                  <w:pPr>
                    <w:spacing w:after="0" w:line="240" w:lineRule="auto"/>
                    <w:rPr>
                      <w:rFonts w:ascii="Times New Roman" w:eastAsia="Times New Roman" w:hAnsi="Times New Roman" w:cs="Times New Roman"/>
                      <w:lang w:eastAsia="el-GR"/>
                    </w:rPr>
                  </w:pPr>
                </w:p>
              </w:tc>
              <w:tc>
                <w:tcPr>
                  <w:tcW w:w="7373" w:type="dxa"/>
                  <w:vAlign w:val="center"/>
                  <w:hideMark/>
                </w:tcPr>
                <w:p w14:paraId="08DFE5EB" w14:textId="77777777" w:rsidR="00F552F4" w:rsidRPr="00A80D64" w:rsidRDefault="00F552F4">
                  <w:pPr>
                    <w:spacing w:after="0" w:line="240" w:lineRule="auto"/>
                    <w:jc w:val="center"/>
                    <w:rPr>
                      <w:rFonts w:ascii="Times New Roman" w:eastAsia="Times New Roman" w:hAnsi="Times New Roman" w:cs="Times New Roman"/>
                      <w:lang w:val="en-US" w:eastAsia="el-GR"/>
                    </w:rPr>
                  </w:pPr>
                  <w:r w:rsidRPr="00A80D64">
                    <w:rPr>
                      <w:rFonts w:ascii="Times New Roman" w:eastAsia="Times New Roman" w:hAnsi="Times New Roman" w:cs="Times New Roman"/>
                      <w:lang w:val="en-US" w:eastAsia="el-GR"/>
                    </w:rPr>
                    <w:t>1059061760 Bytes (1.05 GB)</w:t>
                  </w:r>
                </w:p>
              </w:tc>
            </w:tr>
          </w:tbl>
          <w:p w14:paraId="35C8CC89" w14:textId="77777777" w:rsidR="00F552F4" w:rsidRPr="00A80D64" w:rsidRDefault="00F552F4" w:rsidP="007B2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
        </w:tc>
      </w:tr>
      <w:tr w:rsidR="00F552F4" w:rsidRPr="00A80D64" w14:paraId="7EFFE9A5" w14:textId="77777777">
        <w:tc>
          <w:tcPr>
            <w:cnfStyle w:val="001000000000" w:firstRow="0" w:lastRow="0" w:firstColumn="1" w:lastColumn="0" w:oddVBand="0" w:evenVBand="0" w:oddHBand="0" w:evenHBand="0" w:firstRowFirstColumn="0" w:firstRowLastColumn="0" w:lastRowFirstColumn="0" w:lastRowLastColumn="0"/>
            <w:tcW w:w="5000" w:type="pct"/>
            <w:gridSpan w:val="7"/>
            <w:shd w:val="clear" w:color="auto" w:fill="E7E6E6" w:themeFill="background2"/>
            <w:vAlign w:val="center"/>
          </w:tcPr>
          <w:p w14:paraId="161000EB" w14:textId="77777777" w:rsidR="00F552F4" w:rsidRPr="00A80D64" w:rsidRDefault="00F552F4" w:rsidP="007B29AB">
            <w:pPr>
              <w:jc w:val="center"/>
              <w:rPr>
                <w:rFonts w:ascii="Times New Roman" w:hAnsi="Times New Roman" w:cs="Times New Roman"/>
                <w:lang w:val="en-US"/>
              </w:rPr>
            </w:pPr>
            <w:r w:rsidRPr="00A80D64">
              <w:rPr>
                <w:rFonts w:ascii="Times New Roman" w:hAnsi="Times New Roman" w:cs="Times New Roman"/>
              </w:rPr>
              <w:t xml:space="preserve">Λεπτομέρειες κατάσχεσης </w:t>
            </w:r>
            <w:r w:rsidRPr="00A80D64">
              <w:rPr>
                <w:rFonts w:ascii="Times New Roman" w:hAnsi="Times New Roman" w:cs="Times New Roman"/>
                <w:lang w:val="en-US"/>
              </w:rPr>
              <w:t>USB</w:t>
            </w:r>
          </w:p>
        </w:tc>
      </w:tr>
      <w:tr w:rsidR="00F552F4" w:rsidRPr="00A80D64" w14:paraId="48C2165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24" w:type="pct"/>
            <w:gridSpan w:val="6"/>
            <w:shd w:val="clear" w:color="auto" w:fill="auto"/>
            <w:vAlign w:val="center"/>
          </w:tcPr>
          <w:p w14:paraId="3AB35A93" w14:textId="77777777" w:rsidR="00F552F4" w:rsidRPr="00A80D64" w:rsidRDefault="00F552F4" w:rsidP="007B29AB">
            <w:pPr>
              <w:rPr>
                <w:rFonts w:ascii="Times New Roman" w:hAnsi="Times New Roman" w:cs="Times New Roman"/>
              </w:rPr>
            </w:pPr>
            <w:r w:rsidRPr="00A80D64">
              <w:rPr>
                <w:rFonts w:ascii="Times New Roman" w:hAnsi="Times New Roman" w:cs="Times New Roman"/>
              </w:rPr>
              <w:t xml:space="preserve">Ήταν προσαρτημένο το </w:t>
            </w:r>
            <w:r w:rsidRPr="00A80D64">
              <w:rPr>
                <w:rFonts w:ascii="Times New Roman" w:hAnsi="Times New Roman" w:cs="Times New Roman"/>
                <w:lang w:val="en-US"/>
              </w:rPr>
              <w:t>USB</w:t>
            </w:r>
            <w:r w:rsidRPr="00A80D64">
              <w:rPr>
                <w:rFonts w:ascii="Times New Roman" w:hAnsi="Times New Roman" w:cs="Times New Roman"/>
              </w:rPr>
              <w:t>;</w:t>
            </w:r>
          </w:p>
        </w:tc>
        <w:tc>
          <w:tcPr>
            <w:tcW w:w="1476" w:type="pct"/>
            <w:shd w:val="clear" w:color="auto" w:fill="auto"/>
            <w:vAlign w:val="center"/>
          </w:tcPr>
          <w:p w14:paraId="0DA68828" w14:textId="77777777" w:rsidR="00F552F4" w:rsidRPr="00A80D64" w:rsidRDefault="00F552F4" w:rsidP="007B29A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80D64">
              <w:rPr>
                <w:rFonts w:ascii="Times New Roman" w:hAnsi="Times New Roman" w:cs="Times New Roman"/>
              </w:rPr>
              <w:fldChar w:fldCharType="begin">
                <w:ffData>
                  <w:name w:val=""/>
                  <w:enabled/>
                  <w:calcOnExit w:val="0"/>
                  <w:checkBox>
                    <w:sizeAuto/>
                    <w:default w:val="1"/>
                  </w:checkBox>
                </w:ffData>
              </w:fldChar>
            </w:r>
            <w:r w:rsidRPr="00A80D64">
              <w:rPr>
                <w:rFonts w:ascii="Times New Roman" w:hAnsi="Times New Roman" w:cs="Times New Roman"/>
              </w:rPr>
              <w:instrText xml:space="preserve"> FORMCHECKBOX </w:instrText>
            </w:r>
            <w:r w:rsidR="00000000">
              <w:rPr>
                <w:rFonts w:ascii="Times New Roman" w:hAnsi="Times New Roman" w:cs="Times New Roman"/>
              </w:rPr>
            </w:r>
            <w:r w:rsidR="00000000">
              <w:rPr>
                <w:rFonts w:ascii="Times New Roman" w:hAnsi="Times New Roman" w:cs="Times New Roman"/>
              </w:rPr>
              <w:fldChar w:fldCharType="separate"/>
            </w:r>
            <w:r w:rsidRPr="00A80D64">
              <w:rPr>
                <w:rFonts w:ascii="Times New Roman" w:hAnsi="Times New Roman" w:cs="Times New Roman"/>
              </w:rPr>
              <w:fldChar w:fldCharType="end"/>
            </w:r>
            <w:r w:rsidRPr="00A80D64">
              <w:rPr>
                <w:rFonts w:ascii="Times New Roman" w:hAnsi="Times New Roman" w:cs="Times New Roman"/>
              </w:rPr>
              <w:t xml:space="preserve"> ΟΧΙ</w:t>
            </w:r>
            <w:r w:rsidRPr="00A80D64">
              <w:rPr>
                <w:rFonts w:ascii="Times New Roman" w:hAnsi="Times New Roman" w:cs="Times New Roman"/>
                <w:lang w:val="en-US"/>
              </w:rPr>
              <w:t xml:space="preserve">   </w:t>
            </w:r>
            <w:r w:rsidRPr="00A80D64">
              <w:rPr>
                <w:rFonts w:ascii="Times New Roman" w:hAnsi="Times New Roman" w:cs="Times New Roman"/>
              </w:rPr>
              <w:fldChar w:fldCharType="begin">
                <w:ffData>
                  <w:name w:val=""/>
                  <w:enabled/>
                  <w:calcOnExit w:val="0"/>
                  <w:checkBox>
                    <w:sizeAuto/>
                    <w:default w:val="0"/>
                  </w:checkBox>
                </w:ffData>
              </w:fldChar>
            </w:r>
            <w:r w:rsidRPr="00A80D64">
              <w:rPr>
                <w:rFonts w:ascii="Times New Roman" w:hAnsi="Times New Roman" w:cs="Times New Roman"/>
              </w:rPr>
              <w:instrText xml:space="preserve"> FORMCHECKBOX </w:instrText>
            </w:r>
            <w:r w:rsidR="00000000">
              <w:rPr>
                <w:rFonts w:ascii="Times New Roman" w:hAnsi="Times New Roman" w:cs="Times New Roman"/>
              </w:rPr>
            </w:r>
            <w:r w:rsidR="00000000">
              <w:rPr>
                <w:rFonts w:ascii="Times New Roman" w:hAnsi="Times New Roman" w:cs="Times New Roman"/>
              </w:rPr>
              <w:fldChar w:fldCharType="separate"/>
            </w:r>
            <w:r w:rsidRPr="00A80D64">
              <w:rPr>
                <w:rFonts w:ascii="Times New Roman" w:hAnsi="Times New Roman" w:cs="Times New Roman"/>
              </w:rPr>
              <w:fldChar w:fldCharType="end"/>
            </w:r>
            <w:r w:rsidRPr="00A80D64">
              <w:rPr>
                <w:rFonts w:ascii="Times New Roman" w:hAnsi="Times New Roman" w:cs="Times New Roman"/>
              </w:rPr>
              <w:t xml:space="preserve"> ΝΑΙ</w:t>
            </w:r>
          </w:p>
        </w:tc>
      </w:tr>
      <w:tr w:rsidR="00F552F4" w:rsidRPr="00A80D64" w14:paraId="4C53F3B4" w14:textId="77777777">
        <w:tc>
          <w:tcPr>
            <w:cnfStyle w:val="001000000000" w:firstRow="0" w:lastRow="0" w:firstColumn="1" w:lastColumn="0" w:oddVBand="0" w:evenVBand="0" w:oddHBand="0" w:evenHBand="0" w:firstRowFirstColumn="0" w:firstRowLastColumn="0" w:lastRowFirstColumn="0" w:lastRowLastColumn="0"/>
            <w:tcW w:w="3524" w:type="pct"/>
            <w:gridSpan w:val="6"/>
            <w:shd w:val="clear" w:color="auto" w:fill="auto"/>
            <w:vAlign w:val="center"/>
          </w:tcPr>
          <w:p w14:paraId="58DFB6BC" w14:textId="77777777" w:rsidR="00F552F4" w:rsidRPr="00A80D64" w:rsidRDefault="00F552F4" w:rsidP="007B29AB">
            <w:pPr>
              <w:rPr>
                <w:rFonts w:ascii="Times New Roman" w:hAnsi="Times New Roman" w:cs="Times New Roman"/>
              </w:rPr>
            </w:pPr>
            <w:r w:rsidRPr="00A80D64">
              <w:rPr>
                <w:rFonts w:ascii="Times New Roman" w:hAnsi="Times New Roman" w:cs="Times New Roman"/>
              </w:rPr>
              <w:t>Ήταν σε λειτουργία το σύστημα κατά την ώρα της κατάσχεσης;</w:t>
            </w:r>
          </w:p>
        </w:tc>
        <w:tc>
          <w:tcPr>
            <w:tcW w:w="1476" w:type="pct"/>
            <w:shd w:val="clear" w:color="auto" w:fill="auto"/>
            <w:vAlign w:val="center"/>
          </w:tcPr>
          <w:p w14:paraId="19722DCE" w14:textId="77777777" w:rsidR="00F552F4" w:rsidRPr="00A80D64" w:rsidRDefault="00F552F4" w:rsidP="007B2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80D64">
              <w:rPr>
                <w:rFonts w:ascii="Times New Roman" w:hAnsi="Times New Roman" w:cs="Times New Roman"/>
              </w:rPr>
              <w:fldChar w:fldCharType="begin">
                <w:ffData>
                  <w:name w:val=""/>
                  <w:enabled/>
                  <w:calcOnExit w:val="0"/>
                  <w:checkBox>
                    <w:sizeAuto/>
                    <w:default w:val="1"/>
                  </w:checkBox>
                </w:ffData>
              </w:fldChar>
            </w:r>
            <w:r w:rsidRPr="00A80D64">
              <w:rPr>
                <w:rFonts w:ascii="Times New Roman" w:hAnsi="Times New Roman" w:cs="Times New Roman"/>
              </w:rPr>
              <w:instrText xml:space="preserve"> FORMCHECKBOX </w:instrText>
            </w:r>
            <w:r w:rsidR="00000000">
              <w:rPr>
                <w:rFonts w:ascii="Times New Roman" w:hAnsi="Times New Roman" w:cs="Times New Roman"/>
              </w:rPr>
            </w:r>
            <w:r w:rsidR="00000000">
              <w:rPr>
                <w:rFonts w:ascii="Times New Roman" w:hAnsi="Times New Roman" w:cs="Times New Roman"/>
              </w:rPr>
              <w:fldChar w:fldCharType="separate"/>
            </w:r>
            <w:r w:rsidRPr="00A80D64">
              <w:rPr>
                <w:rFonts w:ascii="Times New Roman" w:hAnsi="Times New Roman" w:cs="Times New Roman"/>
              </w:rPr>
              <w:fldChar w:fldCharType="end"/>
            </w:r>
            <w:r w:rsidRPr="00A80D64">
              <w:rPr>
                <w:rFonts w:ascii="Times New Roman" w:hAnsi="Times New Roman" w:cs="Times New Roman"/>
              </w:rPr>
              <w:t xml:space="preserve"> ΟΧΙ</w:t>
            </w:r>
            <w:r w:rsidRPr="00A80D64">
              <w:rPr>
                <w:rFonts w:ascii="Times New Roman" w:hAnsi="Times New Roman" w:cs="Times New Roman"/>
                <w:lang w:val="en-US"/>
              </w:rPr>
              <w:t xml:space="preserve">   </w:t>
            </w:r>
            <w:r w:rsidRPr="00A80D64">
              <w:rPr>
                <w:rFonts w:ascii="Times New Roman" w:hAnsi="Times New Roman" w:cs="Times New Roman"/>
              </w:rPr>
              <w:fldChar w:fldCharType="begin">
                <w:ffData>
                  <w:name w:val=""/>
                  <w:enabled/>
                  <w:calcOnExit w:val="0"/>
                  <w:checkBox>
                    <w:sizeAuto/>
                    <w:default w:val="0"/>
                  </w:checkBox>
                </w:ffData>
              </w:fldChar>
            </w:r>
            <w:r w:rsidRPr="00A80D64">
              <w:rPr>
                <w:rFonts w:ascii="Times New Roman" w:hAnsi="Times New Roman" w:cs="Times New Roman"/>
              </w:rPr>
              <w:instrText xml:space="preserve"> FORMCHECKBOX </w:instrText>
            </w:r>
            <w:r w:rsidR="00000000">
              <w:rPr>
                <w:rFonts w:ascii="Times New Roman" w:hAnsi="Times New Roman" w:cs="Times New Roman"/>
              </w:rPr>
            </w:r>
            <w:r w:rsidR="00000000">
              <w:rPr>
                <w:rFonts w:ascii="Times New Roman" w:hAnsi="Times New Roman" w:cs="Times New Roman"/>
              </w:rPr>
              <w:fldChar w:fldCharType="separate"/>
            </w:r>
            <w:r w:rsidRPr="00A80D64">
              <w:rPr>
                <w:rFonts w:ascii="Times New Roman" w:hAnsi="Times New Roman" w:cs="Times New Roman"/>
              </w:rPr>
              <w:fldChar w:fldCharType="end"/>
            </w:r>
            <w:r w:rsidRPr="00A80D64">
              <w:rPr>
                <w:rFonts w:ascii="Times New Roman" w:hAnsi="Times New Roman" w:cs="Times New Roman"/>
              </w:rPr>
              <w:t xml:space="preserve"> ΝΑΙ</w:t>
            </w:r>
          </w:p>
        </w:tc>
      </w:tr>
      <w:tr w:rsidR="00F552F4" w:rsidRPr="00A80D64" w14:paraId="07FA6AE0" w14:textId="77777777">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5000" w:type="pct"/>
            <w:gridSpan w:val="7"/>
            <w:shd w:val="clear" w:color="auto" w:fill="auto"/>
            <w:vAlign w:val="center"/>
          </w:tcPr>
          <w:p w14:paraId="4BB91F40" w14:textId="77777777" w:rsidR="00F552F4" w:rsidRPr="00A80D64" w:rsidRDefault="00F552F4" w:rsidP="007B29AB">
            <w:pPr>
              <w:rPr>
                <w:rFonts w:ascii="Times New Roman" w:hAnsi="Times New Roman" w:cs="Times New Roman"/>
              </w:rPr>
            </w:pPr>
            <w:r w:rsidRPr="00A80D64">
              <w:rPr>
                <w:rFonts w:ascii="Times New Roman" w:hAnsi="Times New Roman" w:cs="Times New Roman"/>
              </w:rPr>
              <w:t xml:space="preserve">Εάν ναι, πώς απενεργοποιήθηκε και διασφαλίστηκε; </w:t>
            </w:r>
          </w:p>
          <w:p w14:paraId="17F0B272" w14:textId="77777777" w:rsidR="00F552F4" w:rsidRPr="00A80D64" w:rsidRDefault="00F552F4" w:rsidP="007B29AB">
            <w:pPr>
              <w:rPr>
                <w:rFonts w:ascii="Times New Roman" w:hAnsi="Times New Roman" w:cs="Times New Roman"/>
                <w:lang w:val="en-US"/>
              </w:rPr>
            </w:pPr>
            <w:r w:rsidRPr="00A80D64">
              <w:rPr>
                <w:rFonts w:ascii="Times New Roman" w:hAnsi="Times New Roman" w:cs="Times New Roman"/>
                <w:lang w:val="en-US"/>
              </w:rPr>
              <w:t>TODO</w:t>
            </w:r>
          </w:p>
        </w:tc>
      </w:tr>
      <w:tr w:rsidR="00F552F4" w:rsidRPr="00A80D64" w14:paraId="28DA145C" w14:textId="77777777">
        <w:tc>
          <w:tcPr>
            <w:cnfStyle w:val="001000000000" w:firstRow="0" w:lastRow="0" w:firstColumn="1" w:lastColumn="0" w:oddVBand="0" w:evenVBand="0" w:oddHBand="0" w:evenHBand="0" w:firstRowFirstColumn="0" w:firstRowLastColumn="0" w:lastRowFirstColumn="0" w:lastRowLastColumn="0"/>
            <w:tcW w:w="3524" w:type="pct"/>
            <w:gridSpan w:val="6"/>
            <w:shd w:val="clear" w:color="auto" w:fill="auto"/>
            <w:vAlign w:val="center"/>
          </w:tcPr>
          <w:p w14:paraId="2CE2D457" w14:textId="77777777" w:rsidR="00F552F4" w:rsidRPr="00A80D64" w:rsidRDefault="00F552F4" w:rsidP="007B29AB">
            <w:pPr>
              <w:rPr>
                <w:rFonts w:ascii="Times New Roman" w:hAnsi="Times New Roman" w:cs="Times New Roman"/>
              </w:rPr>
            </w:pPr>
            <w:r w:rsidRPr="00A80D64">
              <w:rPr>
                <w:rFonts w:ascii="Times New Roman" w:hAnsi="Times New Roman" w:cs="Times New Roman"/>
              </w:rPr>
              <w:t xml:space="preserve">Ήταν το </w:t>
            </w:r>
            <w:r w:rsidRPr="00A80D64">
              <w:rPr>
                <w:rFonts w:ascii="Times New Roman" w:hAnsi="Times New Roman" w:cs="Times New Roman"/>
                <w:lang w:val="en-US"/>
              </w:rPr>
              <w:t>USB</w:t>
            </w:r>
            <w:r w:rsidRPr="00A80D64">
              <w:rPr>
                <w:rFonts w:ascii="Times New Roman" w:hAnsi="Times New Roman" w:cs="Times New Roman"/>
              </w:rPr>
              <w:t xml:space="preserve"> προστατευμένο με κωδικό πρόσβασης;</w:t>
            </w:r>
          </w:p>
        </w:tc>
        <w:tc>
          <w:tcPr>
            <w:tcW w:w="1476" w:type="pct"/>
            <w:shd w:val="clear" w:color="auto" w:fill="auto"/>
            <w:vAlign w:val="center"/>
          </w:tcPr>
          <w:p w14:paraId="14F8D397" w14:textId="77777777" w:rsidR="00F552F4" w:rsidRPr="00A80D64" w:rsidRDefault="00F552F4" w:rsidP="007B29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80D64">
              <w:rPr>
                <w:rFonts w:ascii="Times New Roman" w:hAnsi="Times New Roman" w:cs="Times New Roman"/>
              </w:rPr>
              <w:fldChar w:fldCharType="begin">
                <w:ffData>
                  <w:name w:val="Check1"/>
                  <w:enabled/>
                  <w:calcOnExit w:val="0"/>
                  <w:checkBox>
                    <w:sizeAuto/>
                    <w:default w:val="1"/>
                  </w:checkBox>
                </w:ffData>
              </w:fldChar>
            </w:r>
            <w:r w:rsidRPr="00A80D64">
              <w:rPr>
                <w:rFonts w:ascii="Times New Roman" w:hAnsi="Times New Roman" w:cs="Times New Roman"/>
              </w:rPr>
              <w:instrText xml:space="preserve"> FORMCHECKBOX </w:instrText>
            </w:r>
            <w:r w:rsidR="00000000">
              <w:rPr>
                <w:rFonts w:ascii="Times New Roman" w:hAnsi="Times New Roman" w:cs="Times New Roman"/>
              </w:rPr>
            </w:r>
            <w:r w:rsidR="00000000">
              <w:rPr>
                <w:rFonts w:ascii="Times New Roman" w:hAnsi="Times New Roman" w:cs="Times New Roman"/>
              </w:rPr>
              <w:fldChar w:fldCharType="separate"/>
            </w:r>
            <w:r w:rsidRPr="00A80D64">
              <w:rPr>
                <w:rFonts w:ascii="Times New Roman" w:hAnsi="Times New Roman" w:cs="Times New Roman"/>
              </w:rPr>
              <w:fldChar w:fldCharType="end"/>
            </w:r>
            <w:r w:rsidRPr="00A80D64">
              <w:rPr>
                <w:rFonts w:ascii="Times New Roman" w:hAnsi="Times New Roman" w:cs="Times New Roman"/>
              </w:rPr>
              <w:t xml:space="preserve"> ΟΧΙ</w:t>
            </w:r>
            <w:r w:rsidRPr="00A80D64">
              <w:rPr>
                <w:rFonts w:ascii="Times New Roman" w:hAnsi="Times New Roman" w:cs="Times New Roman"/>
                <w:lang w:val="en-US"/>
              </w:rPr>
              <w:t xml:space="preserve">   </w:t>
            </w:r>
            <w:r w:rsidRPr="00A80D64">
              <w:rPr>
                <w:rFonts w:ascii="Times New Roman" w:hAnsi="Times New Roman" w:cs="Times New Roman"/>
              </w:rPr>
              <w:fldChar w:fldCharType="begin">
                <w:ffData>
                  <w:name w:val="Check2"/>
                  <w:enabled/>
                  <w:calcOnExit w:val="0"/>
                  <w:checkBox>
                    <w:sizeAuto/>
                    <w:default w:val="0"/>
                  </w:checkBox>
                </w:ffData>
              </w:fldChar>
            </w:r>
            <w:r w:rsidRPr="00A80D64">
              <w:rPr>
                <w:rFonts w:ascii="Times New Roman" w:hAnsi="Times New Roman" w:cs="Times New Roman"/>
              </w:rPr>
              <w:instrText xml:space="preserve"> FORMCHECKBOX </w:instrText>
            </w:r>
            <w:r w:rsidR="00000000">
              <w:rPr>
                <w:rFonts w:ascii="Times New Roman" w:hAnsi="Times New Roman" w:cs="Times New Roman"/>
              </w:rPr>
            </w:r>
            <w:r w:rsidR="00000000">
              <w:rPr>
                <w:rFonts w:ascii="Times New Roman" w:hAnsi="Times New Roman" w:cs="Times New Roman"/>
              </w:rPr>
              <w:fldChar w:fldCharType="separate"/>
            </w:r>
            <w:r w:rsidRPr="00A80D64">
              <w:rPr>
                <w:rFonts w:ascii="Times New Roman" w:hAnsi="Times New Roman" w:cs="Times New Roman"/>
              </w:rPr>
              <w:fldChar w:fldCharType="end"/>
            </w:r>
            <w:r w:rsidRPr="00A80D64">
              <w:rPr>
                <w:rFonts w:ascii="Times New Roman" w:hAnsi="Times New Roman" w:cs="Times New Roman"/>
              </w:rPr>
              <w:t xml:space="preserve"> ΝΑΙ</w:t>
            </w:r>
          </w:p>
        </w:tc>
      </w:tr>
      <w:tr w:rsidR="00F552F4" w:rsidRPr="00A80D64" w14:paraId="64D1CB17" w14:textId="77777777">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5000" w:type="pct"/>
            <w:gridSpan w:val="7"/>
            <w:shd w:val="clear" w:color="auto" w:fill="auto"/>
            <w:vAlign w:val="center"/>
          </w:tcPr>
          <w:p w14:paraId="514BD25B" w14:textId="77777777" w:rsidR="00F552F4" w:rsidRPr="00A80D64" w:rsidRDefault="00F552F4" w:rsidP="007B29AB">
            <w:pPr>
              <w:rPr>
                <w:rFonts w:ascii="Times New Roman" w:hAnsi="Times New Roman" w:cs="Times New Roman"/>
              </w:rPr>
            </w:pPr>
            <w:r w:rsidRPr="00A80D64">
              <w:rPr>
                <w:rFonts w:ascii="Times New Roman" w:hAnsi="Times New Roman" w:cs="Times New Roman"/>
              </w:rPr>
              <w:t xml:space="preserve">Ο κωδικός δόθηκε από τον ιδιοκτήτη; Αν ναι ποιος είναι; </w:t>
            </w:r>
          </w:p>
        </w:tc>
      </w:tr>
      <w:tr w:rsidR="00F552F4" w:rsidRPr="00A80D64" w14:paraId="6162AF56" w14:textId="77777777">
        <w:tc>
          <w:tcPr>
            <w:cnfStyle w:val="001000000000" w:firstRow="0" w:lastRow="0" w:firstColumn="1" w:lastColumn="0" w:oddVBand="0" w:evenVBand="0" w:oddHBand="0" w:evenHBand="0" w:firstRowFirstColumn="0" w:firstRowLastColumn="0" w:lastRowFirstColumn="0" w:lastRowLastColumn="0"/>
            <w:tcW w:w="5000" w:type="pct"/>
            <w:gridSpan w:val="7"/>
            <w:shd w:val="clear" w:color="auto" w:fill="E7E6E6" w:themeFill="background2"/>
            <w:vAlign w:val="center"/>
          </w:tcPr>
          <w:p w14:paraId="5F692FFC" w14:textId="77777777" w:rsidR="00F552F4" w:rsidRPr="00A80D64" w:rsidRDefault="00F552F4" w:rsidP="007B29AB">
            <w:pPr>
              <w:jc w:val="center"/>
              <w:rPr>
                <w:rFonts w:ascii="Times New Roman" w:hAnsi="Times New Roman" w:cs="Times New Roman"/>
              </w:rPr>
            </w:pPr>
            <w:r w:rsidRPr="00A80D64">
              <w:rPr>
                <w:rFonts w:ascii="Times New Roman" w:hAnsi="Times New Roman" w:cs="Times New Roman"/>
              </w:rPr>
              <w:t>Δημιουργία αντιγράφου</w:t>
            </w:r>
          </w:p>
        </w:tc>
      </w:tr>
      <w:tr w:rsidR="00F552F4" w:rsidRPr="00A80D64" w14:paraId="0FF44BF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4" w:type="pct"/>
            <w:gridSpan w:val="3"/>
            <w:shd w:val="clear" w:color="auto" w:fill="auto"/>
            <w:vAlign w:val="center"/>
          </w:tcPr>
          <w:p w14:paraId="21ED5973" w14:textId="77777777" w:rsidR="00F552F4" w:rsidRPr="00A80D64" w:rsidRDefault="00F552F4" w:rsidP="007B29AB">
            <w:pPr>
              <w:rPr>
                <w:rFonts w:ascii="Times New Roman" w:hAnsi="Times New Roman" w:cs="Times New Roman"/>
              </w:rPr>
            </w:pPr>
            <w:r w:rsidRPr="00A80D64">
              <w:rPr>
                <w:rFonts w:ascii="Times New Roman" w:hAnsi="Times New Roman" w:cs="Times New Roman"/>
              </w:rPr>
              <w:t>Εφαρμογή δημιουργίας αντιγράφου</w:t>
            </w:r>
          </w:p>
        </w:tc>
        <w:tc>
          <w:tcPr>
            <w:tcW w:w="1391" w:type="pct"/>
            <w:gridSpan w:val="2"/>
            <w:shd w:val="clear" w:color="auto" w:fill="auto"/>
            <w:vAlign w:val="center"/>
          </w:tcPr>
          <w:p w14:paraId="298D5723" w14:textId="77777777" w:rsidR="00F552F4" w:rsidRPr="00A80D64" w:rsidRDefault="00F552F4" w:rsidP="007B2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A80D64">
              <w:rPr>
                <w:rFonts w:ascii="Times New Roman" w:hAnsi="Times New Roman" w:cs="Times New Roman"/>
                <w:lang w:val="en-US"/>
              </w:rPr>
              <w:t>AccessData FTK Imager</w:t>
            </w:r>
          </w:p>
        </w:tc>
        <w:tc>
          <w:tcPr>
            <w:tcW w:w="509" w:type="pct"/>
            <w:shd w:val="clear" w:color="auto" w:fill="auto"/>
            <w:vAlign w:val="center"/>
          </w:tcPr>
          <w:p w14:paraId="2E54A2B2" w14:textId="77777777" w:rsidR="00F552F4" w:rsidRPr="00A80D64" w:rsidRDefault="00F552F4" w:rsidP="007B2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80D64">
              <w:rPr>
                <w:rFonts w:ascii="Times New Roman" w:hAnsi="Times New Roman" w:cs="Times New Roman"/>
              </w:rPr>
              <w:t>Έκδοση</w:t>
            </w:r>
          </w:p>
        </w:tc>
        <w:tc>
          <w:tcPr>
            <w:tcW w:w="1476" w:type="pct"/>
            <w:shd w:val="clear" w:color="auto" w:fill="auto"/>
            <w:vAlign w:val="center"/>
          </w:tcPr>
          <w:p w14:paraId="7FF25D5A" w14:textId="77777777" w:rsidR="00F552F4" w:rsidRPr="00A80D64" w:rsidRDefault="00F552F4" w:rsidP="007B2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A80D64">
              <w:rPr>
                <w:rFonts w:ascii="Times New Roman" w:hAnsi="Times New Roman" w:cs="Times New Roman"/>
                <w:lang w:val="en-US"/>
              </w:rPr>
              <w:t>3.0</w:t>
            </w:r>
          </w:p>
        </w:tc>
      </w:tr>
      <w:tr w:rsidR="00F552F4" w:rsidRPr="00D270B1" w14:paraId="6C45A984" w14:textId="77777777">
        <w:tc>
          <w:tcPr>
            <w:cnfStyle w:val="001000000000" w:firstRow="0" w:lastRow="0" w:firstColumn="1" w:lastColumn="0" w:oddVBand="0" w:evenVBand="0" w:oddHBand="0" w:evenHBand="0" w:firstRowFirstColumn="0" w:firstRowLastColumn="0" w:lastRowFirstColumn="0" w:lastRowLastColumn="0"/>
            <w:tcW w:w="3015" w:type="pct"/>
            <w:gridSpan w:val="5"/>
            <w:shd w:val="clear" w:color="auto" w:fill="auto"/>
            <w:vAlign w:val="center"/>
          </w:tcPr>
          <w:p w14:paraId="2A132FC1" w14:textId="77777777" w:rsidR="00F552F4" w:rsidRPr="00A80D64" w:rsidRDefault="00F552F4" w:rsidP="007B29AB">
            <w:pPr>
              <w:rPr>
                <w:rFonts w:ascii="Times New Roman" w:hAnsi="Times New Roman" w:cs="Times New Roman"/>
              </w:rPr>
            </w:pPr>
            <w:r w:rsidRPr="00A80D64">
              <w:rPr>
                <w:rFonts w:ascii="Times New Roman" w:hAnsi="Times New Roman" w:cs="Times New Roman"/>
              </w:rPr>
              <w:t>Τόπος λήψης πιστού αντιγράφου</w:t>
            </w:r>
          </w:p>
        </w:tc>
        <w:tc>
          <w:tcPr>
            <w:tcW w:w="1985" w:type="pct"/>
            <w:gridSpan w:val="2"/>
            <w:shd w:val="clear" w:color="auto" w:fill="auto"/>
            <w:vAlign w:val="center"/>
          </w:tcPr>
          <w:p w14:paraId="3D1BBD9B" w14:textId="77777777" w:rsidR="00F552F4" w:rsidRPr="00A80D64" w:rsidRDefault="00F552F4" w:rsidP="007B29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80D64">
              <w:rPr>
                <w:rFonts w:ascii="Times New Roman" w:hAnsi="Times New Roman" w:cs="Times New Roman"/>
                <w:lang w:val="en-US"/>
              </w:rPr>
              <w:t>M57.biz Open-Space Office</w:t>
            </w:r>
          </w:p>
        </w:tc>
      </w:tr>
      <w:tr w:rsidR="00F552F4" w:rsidRPr="00A80D64" w14:paraId="6DFF7FB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5" w:type="pct"/>
            <w:gridSpan w:val="5"/>
            <w:shd w:val="clear" w:color="auto" w:fill="auto"/>
            <w:vAlign w:val="center"/>
          </w:tcPr>
          <w:p w14:paraId="47850E5C" w14:textId="77777777" w:rsidR="00F552F4" w:rsidRPr="00A80D64" w:rsidRDefault="00F552F4" w:rsidP="007B29AB">
            <w:pPr>
              <w:rPr>
                <w:rFonts w:ascii="Times New Roman" w:hAnsi="Times New Roman" w:cs="Times New Roman"/>
                <w:lang w:val="en-US"/>
              </w:rPr>
            </w:pPr>
            <w:r w:rsidRPr="00A80D64">
              <w:rPr>
                <w:rFonts w:ascii="Times New Roman" w:hAnsi="Times New Roman" w:cs="Times New Roman"/>
                <w:lang w:val="en-US"/>
              </w:rPr>
              <w:t xml:space="preserve">Ημερομηνία </w:t>
            </w:r>
            <w:r w:rsidRPr="00A80D64">
              <w:rPr>
                <w:rFonts w:ascii="Times New Roman" w:hAnsi="Times New Roman" w:cs="Times New Roman"/>
              </w:rPr>
              <w:t>λήψης πιστού αντιγράφου</w:t>
            </w:r>
          </w:p>
        </w:tc>
        <w:tc>
          <w:tcPr>
            <w:tcW w:w="1985" w:type="pct"/>
            <w:gridSpan w:val="2"/>
            <w:shd w:val="clear" w:color="auto" w:fill="auto"/>
            <w:vAlign w:val="center"/>
          </w:tcPr>
          <w:tbl>
            <w:tblPr>
              <w:tblpPr w:leftFromText="45" w:rightFromText="45" w:vertAnchor="text"/>
              <w:tblW w:w="368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3686"/>
            </w:tblGrid>
            <w:tr w:rsidR="00F552F4" w:rsidRPr="00FD049B" w14:paraId="3D878838" w14:textId="77777777">
              <w:trPr>
                <w:tblCellSpacing w:w="15" w:type="dxa"/>
              </w:trPr>
              <w:tc>
                <w:tcPr>
                  <w:tcW w:w="3626" w:type="dxa"/>
                  <w:vAlign w:val="center"/>
                  <w:hideMark/>
                </w:tcPr>
                <w:p w14:paraId="5684BE5B" w14:textId="77777777" w:rsidR="00F552F4" w:rsidRPr="00A80D64" w:rsidRDefault="00F552F4">
                  <w:pPr>
                    <w:spacing w:after="0" w:line="240" w:lineRule="auto"/>
                    <w:jc w:val="center"/>
                    <w:rPr>
                      <w:rFonts w:ascii="Times New Roman" w:eastAsia="Times New Roman" w:hAnsi="Times New Roman" w:cs="Times New Roman"/>
                      <w:lang w:eastAsia="el-GR"/>
                    </w:rPr>
                  </w:pPr>
                  <w:r w:rsidRPr="00A80D64">
                    <w:rPr>
                      <w:rFonts w:ascii="Times New Roman" w:eastAsia="Times New Roman" w:hAnsi="Times New Roman" w:cs="Times New Roman"/>
                      <w:lang w:val="en-US" w:eastAsia="el-GR"/>
                    </w:rPr>
                    <w:t>Wed</w:t>
                  </w:r>
                  <w:r w:rsidRPr="00A80D64">
                    <w:rPr>
                      <w:rFonts w:ascii="Times New Roman" w:eastAsia="Times New Roman" w:hAnsi="Times New Roman" w:cs="Times New Roman"/>
                      <w:lang w:eastAsia="el-GR"/>
                    </w:rPr>
                    <w:t xml:space="preserve"> Jan 1</w:t>
                  </w:r>
                  <w:r w:rsidRPr="00A80D64">
                    <w:rPr>
                      <w:rFonts w:ascii="Times New Roman" w:eastAsia="Times New Roman" w:hAnsi="Times New Roman" w:cs="Times New Roman"/>
                      <w:lang w:val="en-US" w:eastAsia="el-GR"/>
                    </w:rPr>
                    <w:t>9</w:t>
                  </w:r>
                  <w:r w:rsidRPr="00A80D64">
                    <w:rPr>
                      <w:rFonts w:ascii="Times New Roman" w:eastAsia="Times New Roman" w:hAnsi="Times New Roman" w:cs="Times New Roman"/>
                      <w:lang w:eastAsia="el-GR"/>
                    </w:rPr>
                    <w:t xml:space="preserve"> </w:t>
                  </w:r>
                  <w:r w:rsidRPr="00A80D64">
                    <w:rPr>
                      <w:rFonts w:ascii="Times New Roman" w:eastAsia="Times New Roman" w:hAnsi="Times New Roman" w:cs="Times New Roman"/>
                      <w:lang w:val="en-US" w:eastAsia="el-GR"/>
                    </w:rPr>
                    <w:t>09</w:t>
                  </w:r>
                  <w:r w:rsidRPr="00A80D64">
                    <w:rPr>
                      <w:rFonts w:ascii="Times New Roman" w:eastAsia="Times New Roman" w:hAnsi="Times New Roman" w:cs="Times New Roman"/>
                      <w:lang w:eastAsia="el-GR"/>
                    </w:rPr>
                    <w:t>:</w:t>
                  </w:r>
                  <w:r w:rsidRPr="00A80D64">
                    <w:rPr>
                      <w:rFonts w:ascii="Times New Roman" w:eastAsia="Times New Roman" w:hAnsi="Times New Roman" w:cs="Times New Roman"/>
                      <w:lang w:val="en-US" w:eastAsia="el-GR"/>
                    </w:rPr>
                    <w:t>09</w:t>
                  </w:r>
                  <w:r w:rsidRPr="00A80D64">
                    <w:rPr>
                      <w:rFonts w:ascii="Times New Roman" w:eastAsia="Times New Roman" w:hAnsi="Times New Roman" w:cs="Times New Roman"/>
                      <w:lang w:eastAsia="el-GR"/>
                    </w:rPr>
                    <w:t>:</w:t>
                  </w:r>
                  <w:r w:rsidRPr="00A80D64">
                    <w:rPr>
                      <w:rFonts w:ascii="Times New Roman" w:eastAsia="Times New Roman" w:hAnsi="Times New Roman" w:cs="Times New Roman"/>
                      <w:lang w:val="en-US" w:eastAsia="el-GR"/>
                    </w:rPr>
                    <w:t>08</w:t>
                  </w:r>
                  <w:r w:rsidRPr="00A80D64">
                    <w:rPr>
                      <w:rFonts w:ascii="Times New Roman" w:eastAsia="Times New Roman" w:hAnsi="Times New Roman" w:cs="Times New Roman"/>
                      <w:lang w:eastAsia="el-GR"/>
                    </w:rPr>
                    <w:t xml:space="preserve"> 2011</w:t>
                  </w:r>
                </w:p>
              </w:tc>
            </w:tr>
          </w:tbl>
          <w:p w14:paraId="13819A0C" w14:textId="77777777" w:rsidR="00F552F4" w:rsidRPr="00A80D64" w:rsidRDefault="00F552F4" w:rsidP="007B2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p>
        </w:tc>
      </w:tr>
      <w:tr w:rsidR="00F552F4" w:rsidRPr="00A80D64" w14:paraId="2A1D2B59" w14:textId="77777777">
        <w:tc>
          <w:tcPr>
            <w:cnfStyle w:val="001000000000" w:firstRow="0" w:lastRow="0" w:firstColumn="1" w:lastColumn="0" w:oddVBand="0" w:evenVBand="0" w:oddHBand="0" w:evenHBand="0" w:firstRowFirstColumn="0" w:firstRowLastColumn="0" w:lastRowFirstColumn="0" w:lastRowLastColumn="0"/>
            <w:tcW w:w="3015" w:type="pct"/>
            <w:gridSpan w:val="5"/>
            <w:shd w:val="clear" w:color="auto" w:fill="auto"/>
            <w:vAlign w:val="center"/>
          </w:tcPr>
          <w:p w14:paraId="7DD2B87C" w14:textId="77777777" w:rsidR="00F552F4" w:rsidRPr="00A80D64" w:rsidRDefault="00F552F4" w:rsidP="007B29AB">
            <w:pPr>
              <w:rPr>
                <w:rFonts w:ascii="Times New Roman" w:hAnsi="Times New Roman" w:cs="Times New Roman"/>
              </w:rPr>
            </w:pPr>
            <w:r w:rsidRPr="00A80D64">
              <w:rPr>
                <w:rFonts w:ascii="Times New Roman" w:hAnsi="Times New Roman" w:cs="Times New Roman"/>
                <w:lang w:val="en-US"/>
              </w:rPr>
              <w:t>Hashes</w:t>
            </w:r>
          </w:p>
        </w:tc>
        <w:tc>
          <w:tcPr>
            <w:tcW w:w="1985" w:type="pct"/>
            <w:gridSpan w:val="2"/>
            <w:shd w:val="clear" w:color="auto" w:fill="auto"/>
            <w:vAlign w:val="center"/>
          </w:tcPr>
          <w:tbl>
            <w:tblPr>
              <w:tblpPr w:leftFromText="45" w:rightFromText="45" w:vertAnchor="text"/>
              <w:tblW w:w="3828"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95"/>
              <w:gridCol w:w="3733"/>
            </w:tblGrid>
            <w:tr w:rsidR="00F552F4" w:rsidRPr="0086623E" w14:paraId="72609F02" w14:textId="77777777">
              <w:trPr>
                <w:tblCellSpacing w:w="15" w:type="dxa"/>
              </w:trPr>
              <w:tc>
                <w:tcPr>
                  <w:tcW w:w="50" w:type="dxa"/>
                  <w:vAlign w:val="center"/>
                  <w:hideMark/>
                </w:tcPr>
                <w:p w14:paraId="17FC71BF" w14:textId="77777777" w:rsidR="00F552F4" w:rsidRPr="00A80D64" w:rsidRDefault="00F552F4">
                  <w:pPr>
                    <w:spacing w:after="0" w:line="240" w:lineRule="auto"/>
                    <w:jc w:val="center"/>
                    <w:rPr>
                      <w:rFonts w:ascii="Times New Roman" w:eastAsia="Times New Roman" w:hAnsi="Times New Roman" w:cs="Times New Roman"/>
                      <w:lang w:eastAsia="el-GR"/>
                    </w:rPr>
                  </w:pPr>
                </w:p>
              </w:tc>
              <w:tc>
                <w:tcPr>
                  <w:tcW w:w="3688" w:type="dxa"/>
                  <w:vAlign w:val="center"/>
                  <w:hideMark/>
                </w:tcPr>
                <w:p w14:paraId="4AA47A3D" w14:textId="77777777" w:rsidR="00F552F4" w:rsidRPr="00A80D64" w:rsidRDefault="00F552F4">
                  <w:pPr>
                    <w:spacing w:after="0" w:line="240" w:lineRule="auto"/>
                    <w:jc w:val="center"/>
                    <w:rPr>
                      <w:rFonts w:ascii="Times New Roman" w:eastAsia="Times New Roman" w:hAnsi="Times New Roman" w:cs="Times New Roman"/>
                      <w:lang w:eastAsia="el-GR"/>
                    </w:rPr>
                  </w:pPr>
                  <w:r w:rsidRPr="00A80D64">
                    <w:rPr>
                      <w:rFonts w:ascii="Times New Roman" w:eastAsia="Times New Roman" w:hAnsi="Times New Roman" w:cs="Times New Roman"/>
                      <w:lang w:val="en-US" w:eastAsia="el-GR"/>
                    </w:rPr>
                    <w:t xml:space="preserve">MD5: </w:t>
                  </w:r>
                </w:p>
                <w:tbl>
                  <w:tblPr>
                    <w:tblpPr w:leftFromText="45" w:rightFromText="45" w:vertAnchor="text"/>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783"/>
                  </w:tblGrid>
                  <w:tr w:rsidR="00F552F4" w:rsidRPr="00FC2B38" w14:paraId="435E93E8" w14:textId="77777777">
                    <w:trPr>
                      <w:tblCellSpacing w:w="15" w:type="dxa"/>
                    </w:trPr>
                    <w:tc>
                      <w:tcPr>
                        <w:tcW w:w="3723" w:type="dxa"/>
                        <w:vAlign w:val="center"/>
                        <w:hideMark/>
                      </w:tcPr>
                      <w:p w14:paraId="22F24570" w14:textId="77777777" w:rsidR="00F552F4" w:rsidRPr="00A80D64" w:rsidRDefault="00F552F4">
                        <w:pPr>
                          <w:spacing w:after="0" w:line="240" w:lineRule="auto"/>
                          <w:rPr>
                            <w:rFonts w:ascii="Times New Roman" w:eastAsia="Times New Roman" w:hAnsi="Times New Roman" w:cs="Times New Roman"/>
                            <w:lang w:eastAsia="el-GR"/>
                          </w:rPr>
                        </w:pPr>
                        <w:r w:rsidRPr="00A80D64">
                          <w:rPr>
                            <w:rFonts w:ascii="Times New Roman" w:eastAsia="Times New Roman" w:hAnsi="Times New Roman" w:cs="Times New Roman"/>
                            <w:lang w:eastAsia="el-GR"/>
                          </w:rPr>
                          <w:t>9c0de6c8532d7a66ddcf01861dfb6535</w:t>
                        </w:r>
                      </w:p>
                    </w:tc>
                  </w:tr>
                </w:tbl>
                <w:p w14:paraId="1E5D0A4B" w14:textId="77777777" w:rsidR="00F552F4" w:rsidRPr="00A80D64" w:rsidRDefault="00F552F4">
                  <w:pPr>
                    <w:spacing w:after="0" w:line="240" w:lineRule="auto"/>
                    <w:jc w:val="center"/>
                    <w:rPr>
                      <w:rFonts w:ascii="Times New Roman" w:eastAsia="Times New Roman" w:hAnsi="Times New Roman" w:cs="Times New Roman"/>
                      <w:lang w:eastAsia="el-GR"/>
                    </w:rPr>
                  </w:pPr>
                </w:p>
              </w:tc>
            </w:tr>
          </w:tbl>
          <w:p w14:paraId="7FC0FFAA" w14:textId="77777777" w:rsidR="00F552F4" w:rsidRPr="00A80D64" w:rsidRDefault="00F552F4" w:rsidP="007B29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
        </w:tc>
      </w:tr>
      <w:tr w:rsidR="00F552F4" w:rsidRPr="00A80D64" w14:paraId="036E32E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7"/>
            <w:shd w:val="clear" w:color="auto" w:fill="E7E6E6" w:themeFill="background2"/>
            <w:vAlign w:val="center"/>
          </w:tcPr>
          <w:p w14:paraId="3C14C249" w14:textId="77777777" w:rsidR="00F552F4" w:rsidRPr="00A80D64" w:rsidRDefault="00F552F4" w:rsidP="007B29AB">
            <w:pPr>
              <w:jc w:val="center"/>
              <w:rPr>
                <w:rFonts w:ascii="Times New Roman" w:hAnsi="Times New Roman" w:cs="Times New Roman"/>
              </w:rPr>
            </w:pPr>
            <w:r w:rsidRPr="00A80D64">
              <w:rPr>
                <w:rFonts w:ascii="Times New Roman" w:hAnsi="Times New Roman" w:cs="Times New Roman"/>
              </w:rPr>
              <w:t>Εγκληματολόγος ερευνητής που έκανε την κατάσχεση</w:t>
            </w:r>
          </w:p>
        </w:tc>
      </w:tr>
      <w:tr w:rsidR="00F552F4" w:rsidRPr="00A80D64" w14:paraId="7219E8F9" w14:textId="77777777">
        <w:tc>
          <w:tcPr>
            <w:cnfStyle w:val="001000000000" w:firstRow="0" w:lastRow="0" w:firstColumn="1" w:lastColumn="0" w:oddVBand="0" w:evenVBand="0" w:oddHBand="0" w:evenHBand="0" w:firstRowFirstColumn="0" w:firstRowLastColumn="0" w:lastRowFirstColumn="0" w:lastRowLastColumn="0"/>
            <w:tcW w:w="941" w:type="pct"/>
            <w:gridSpan w:val="2"/>
            <w:shd w:val="clear" w:color="auto" w:fill="auto"/>
            <w:vAlign w:val="center"/>
          </w:tcPr>
          <w:p w14:paraId="35A38D3A" w14:textId="77777777" w:rsidR="00F552F4" w:rsidRPr="00A80D64" w:rsidRDefault="00F552F4" w:rsidP="007B29AB">
            <w:pPr>
              <w:jc w:val="center"/>
              <w:rPr>
                <w:rFonts w:ascii="Times New Roman" w:hAnsi="Times New Roman" w:cs="Times New Roman"/>
              </w:rPr>
            </w:pPr>
            <w:r w:rsidRPr="00A80D64">
              <w:rPr>
                <w:rFonts w:ascii="Times New Roman" w:hAnsi="Times New Roman" w:cs="Times New Roman"/>
              </w:rPr>
              <w:t>Ονοματεπώνυμο</w:t>
            </w:r>
          </w:p>
        </w:tc>
        <w:tc>
          <w:tcPr>
            <w:tcW w:w="1412" w:type="pct"/>
            <w:gridSpan w:val="2"/>
            <w:shd w:val="clear" w:color="auto" w:fill="auto"/>
            <w:vAlign w:val="center"/>
          </w:tcPr>
          <w:p w14:paraId="5E6DC495" w14:textId="77777777" w:rsidR="00F552F4" w:rsidRPr="00A80D64" w:rsidRDefault="00F552F4" w:rsidP="007B29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80D64">
              <w:rPr>
                <w:rFonts w:ascii="Times New Roman" w:hAnsi="Times New Roman" w:cs="Times New Roman"/>
              </w:rPr>
              <w:t>Αργυρόπουλος Χρήστος</w:t>
            </w:r>
          </w:p>
        </w:tc>
        <w:tc>
          <w:tcPr>
            <w:tcW w:w="662" w:type="pct"/>
            <w:shd w:val="clear" w:color="auto" w:fill="auto"/>
            <w:vAlign w:val="center"/>
          </w:tcPr>
          <w:p w14:paraId="341B7227" w14:textId="77777777" w:rsidR="00F552F4" w:rsidRPr="00A80D64" w:rsidRDefault="00F552F4" w:rsidP="007B29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80D64">
              <w:rPr>
                <w:rFonts w:ascii="Times New Roman" w:hAnsi="Times New Roman" w:cs="Times New Roman"/>
              </w:rPr>
              <w:t>Τίτλος</w:t>
            </w:r>
          </w:p>
        </w:tc>
        <w:tc>
          <w:tcPr>
            <w:tcW w:w="1985" w:type="pct"/>
            <w:gridSpan w:val="2"/>
            <w:shd w:val="clear" w:color="auto" w:fill="auto"/>
            <w:vAlign w:val="center"/>
          </w:tcPr>
          <w:p w14:paraId="1BF71CD5" w14:textId="77777777" w:rsidR="00F552F4" w:rsidRPr="00A80D64" w:rsidRDefault="00F552F4" w:rsidP="007B29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80D64">
              <w:rPr>
                <w:rFonts w:ascii="Times New Roman" w:hAnsi="Times New Roman" w:cs="Times New Roman"/>
              </w:rPr>
              <w:t>Ερευνητής / Αναλυτής</w:t>
            </w:r>
          </w:p>
        </w:tc>
      </w:tr>
      <w:tr w:rsidR="00F552F4" w:rsidRPr="00A80D64" w14:paraId="1CA4A62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1" w:type="pct"/>
            <w:gridSpan w:val="2"/>
            <w:shd w:val="clear" w:color="auto" w:fill="auto"/>
            <w:vAlign w:val="center"/>
          </w:tcPr>
          <w:p w14:paraId="670B913D" w14:textId="77777777" w:rsidR="00F552F4" w:rsidRPr="00A80D64" w:rsidRDefault="00F552F4" w:rsidP="007B29AB">
            <w:pPr>
              <w:jc w:val="center"/>
              <w:rPr>
                <w:rFonts w:ascii="Times New Roman" w:hAnsi="Times New Roman" w:cs="Times New Roman"/>
              </w:rPr>
            </w:pPr>
            <w:r w:rsidRPr="00A80D64">
              <w:rPr>
                <w:rFonts w:ascii="Times New Roman" w:hAnsi="Times New Roman" w:cs="Times New Roman"/>
              </w:rPr>
              <w:t>Τηλέφωνο</w:t>
            </w:r>
          </w:p>
        </w:tc>
        <w:tc>
          <w:tcPr>
            <w:tcW w:w="1412" w:type="pct"/>
            <w:gridSpan w:val="2"/>
            <w:shd w:val="clear" w:color="auto" w:fill="auto"/>
            <w:vAlign w:val="center"/>
          </w:tcPr>
          <w:p w14:paraId="41CFC9DF" w14:textId="77777777" w:rsidR="00F552F4" w:rsidRPr="00A80D64" w:rsidRDefault="00F552F4" w:rsidP="007B2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80D64">
              <w:rPr>
                <w:rFonts w:ascii="Times New Roman" w:hAnsi="Times New Roman" w:cs="Times New Roman"/>
              </w:rPr>
              <w:t>6942069420</w:t>
            </w:r>
          </w:p>
        </w:tc>
        <w:tc>
          <w:tcPr>
            <w:tcW w:w="662" w:type="pct"/>
            <w:shd w:val="clear" w:color="auto" w:fill="auto"/>
            <w:vAlign w:val="center"/>
          </w:tcPr>
          <w:p w14:paraId="5B803B63" w14:textId="77777777" w:rsidR="00F552F4" w:rsidRPr="00A80D64" w:rsidRDefault="00F552F4" w:rsidP="007B2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80D64">
              <w:rPr>
                <w:rFonts w:ascii="Times New Roman" w:hAnsi="Times New Roman" w:cs="Times New Roman"/>
              </w:rPr>
              <w:t>Τμήμα</w:t>
            </w:r>
          </w:p>
        </w:tc>
        <w:tc>
          <w:tcPr>
            <w:tcW w:w="1985" w:type="pct"/>
            <w:gridSpan w:val="2"/>
            <w:shd w:val="clear" w:color="auto" w:fill="auto"/>
            <w:vAlign w:val="center"/>
          </w:tcPr>
          <w:p w14:paraId="61733AD3" w14:textId="77777777" w:rsidR="00F552F4" w:rsidRPr="00A80D64" w:rsidRDefault="00F552F4" w:rsidP="007B2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80D64">
              <w:rPr>
                <w:rFonts w:ascii="Times New Roman" w:hAnsi="Times New Roman" w:cs="Times New Roman"/>
                <w:lang w:val="en-US"/>
              </w:rPr>
              <w:t>DF01</w:t>
            </w:r>
          </w:p>
        </w:tc>
      </w:tr>
      <w:tr w:rsidR="00F552F4" w:rsidRPr="00A80D64" w14:paraId="0EFBF7EA" w14:textId="77777777">
        <w:tc>
          <w:tcPr>
            <w:cnfStyle w:val="001000000000" w:firstRow="0" w:lastRow="0" w:firstColumn="1" w:lastColumn="0" w:oddVBand="0" w:evenVBand="0" w:oddHBand="0" w:evenHBand="0" w:firstRowFirstColumn="0" w:firstRowLastColumn="0" w:lastRowFirstColumn="0" w:lastRowLastColumn="0"/>
            <w:tcW w:w="941" w:type="pct"/>
            <w:gridSpan w:val="2"/>
            <w:shd w:val="clear" w:color="auto" w:fill="auto"/>
            <w:vAlign w:val="center"/>
          </w:tcPr>
          <w:p w14:paraId="738685B9" w14:textId="77777777" w:rsidR="00F552F4" w:rsidRPr="00A80D64" w:rsidRDefault="00F552F4" w:rsidP="007B29AB">
            <w:pPr>
              <w:jc w:val="center"/>
              <w:rPr>
                <w:rFonts w:ascii="Times New Roman" w:hAnsi="Times New Roman" w:cs="Times New Roman"/>
              </w:rPr>
            </w:pPr>
            <w:r w:rsidRPr="00A80D64">
              <w:rPr>
                <w:rFonts w:ascii="Times New Roman" w:hAnsi="Times New Roman" w:cs="Times New Roman"/>
              </w:rPr>
              <w:t>Υπογραφή</w:t>
            </w:r>
          </w:p>
        </w:tc>
        <w:tc>
          <w:tcPr>
            <w:tcW w:w="1412" w:type="pct"/>
            <w:gridSpan w:val="2"/>
            <w:shd w:val="clear" w:color="auto" w:fill="auto"/>
            <w:vAlign w:val="center"/>
          </w:tcPr>
          <w:p w14:paraId="0AC4F176" w14:textId="77777777" w:rsidR="00F552F4" w:rsidRPr="00A80D64" w:rsidRDefault="00F552F4" w:rsidP="007B29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80D64">
              <w:rPr>
                <w:rFonts w:ascii="Times New Roman" w:hAnsi="Times New Roman" w:cs="Times New Roman"/>
              </w:rPr>
              <w:t>ΧΑ</w:t>
            </w:r>
          </w:p>
        </w:tc>
        <w:tc>
          <w:tcPr>
            <w:tcW w:w="662" w:type="pct"/>
            <w:shd w:val="clear" w:color="auto" w:fill="auto"/>
            <w:vAlign w:val="center"/>
          </w:tcPr>
          <w:p w14:paraId="406FFB08" w14:textId="77777777" w:rsidR="00F552F4" w:rsidRPr="00A80D64" w:rsidRDefault="00F552F4" w:rsidP="007B29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80D64">
              <w:rPr>
                <w:rFonts w:ascii="Times New Roman" w:hAnsi="Times New Roman" w:cs="Times New Roman"/>
              </w:rPr>
              <w:t>Ημ/νια</w:t>
            </w:r>
          </w:p>
        </w:tc>
        <w:tc>
          <w:tcPr>
            <w:tcW w:w="1985" w:type="pct"/>
            <w:gridSpan w:val="2"/>
            <w:shd w:val="clear" w:color="auto" w:fill="auto"/>
            <w:vAlign w:val="center"/>
          </w:tcPr>
          <w:p w14:paraId="22FE4078" w14:textId="77777777" w:rsidR="00F552F4" w:rsidRPr="00A80D64" w:rsidRDefault="00F552F4" w:rsidP="007B29A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A80D64">
              <w:rPr>
                <w:rFonts w:ascii="Times New Roman" w:eastAsia="Times New Roman" w:hAnsi="Times New Roman" w:cs="Times New Roman"/>
                <w:lang w:val="en-US" w:eastAsia="el-GR"/>
              </w:rPr>
              <w:t>Wed</w:t>
            </w:r>
            <w:r w:rsidRPr="00A80D64">
              <w:rPr>
                <w:rFonts w:ascii="Times New Roman" w:eastAsia="Times New Roman" w:hAnsi="Times New Roman" w:cs="Times New Roman"/>
                <w:lang w:eastAsia="el-GR"/>
              </w:rPr>
              <w:t xml:space="preserve"> Jan 1</w:t>
            </w:r>
            <w:r w:rsidRPr="00A80D64">
              <w:rPr>
                <w:rFonts w:ascii="Times New Roman" w:eastAsia="Times New Roman" w:hAnsi="Times New Roman" w:cs="Times New Roman"/>
                <w:lang w:val="en-US" w:eastAsia="el-GR"/>
              </w:rPr>
              <w:t>9</w:t>
            </w:r>
            <w:r w:rsidRPr="00A80D64">
              <w:rPr>
                <w:rFonts w:ascii="Times New Roman" w:eastAsia="Times New Roman" w:hAnsi="Times New Roman" w:cs="Times New Roman"/>
                <w:lang w:eastAsia="el-GR"/>
              </w:rPr>
              <w:t xml:space="preserve"> 2011</w:t>
            </w:r>
          </w:p>
        </w:tc>
      </w:tr>
      <w:tr w:rsidR="00F552F4" w:rsidRPr="00A80D64" w14:paraId="5CE1EEF4" w14:textId="77777777">
        <w:trPr>
          <w:cnfStyle w:val="000000100000" w:firstRow="0" w:lastRow="0" w:firstColumn="0" w:lastColumn="0" w:oddVBand="0" w:evenVBand="0" w:oddHBand="1" w:evenHBand="0" w:firstRowFirstColumn="0" w:firstRowLastColumn="0" w:lastRowFirstColumn="0" w:lastRowLastColumn="0"/>
          <w:trHeight w:val="856"/>
        </w:trPr>
        <w:tc>
          <w:tcPr>
            <w:cnfStyle w:val="001000000000" w:firstRow="0" w:lastRow="0" w:firstColumn="1" w:lastColumn="0" w:oddVBand="0" w:evenVBand="0" w:oddHBand="0" w:evenHBand="0" w:firstRowFirstColumn="0" w:firstRowLastColumn="0" w:lastRowFirstColumn="0" w:lastRowLastColumn="0"/>
            <w:tcW w:w="941" w:type="pct"/>
            <w:gridSpan w:val="2"/>
            <w:shd w:val="clear" w:color="auto" w:fill="auto"/>
            <w:vAlign w:val="center"/>
          </w:tcPr>
          <w:p w14:paraId="736287F3" w14:textId="77777777" w:rsidR="00F552F4" w:rsidRPr="00A80D64" w:rsidRDefault="00F552F4" w:rsidP="007B29AB">
            <w:pPr>
              <w:jc w:val="center"/>
              <w:rPr>
                <w:rFonts w:ascii="Times New Roman" w:hAnsi="Times New Roman" w:cs="Times New Roman"/>
              </w:rPr>
            </w:pPr>
            <w:r w:rsidRPr="00A80D64">
              <w:rPr>
                <w:rFonts w:ascii="Times New Roman" w:hAnsi="Times New Roman" w:cs="Times New Roman"/>
              </w:rPr>
              <w:lastRenderedPageBreak/>
              <w:t>Σχόλια</w:t>
            </w:r>
          </w:p>
        </w:tc>
        <w:tc>
          <w:tcPr>
            <w:tcW w:w="4059" w:type="pct"/>
            <w:gridSpan w:val="5"/>
            <w:shd w:val="clear" w:color="auto" w:fill="auto"/>
            <w:vAlign w:val="center"/>
          </w:tcPr>
          <w:p w14:paraId="26065B1B" w14:textId="77777777" w:rsidR="00F552F4" w:rsidRPr="00A80D64" w:rsidRDefault="00F552F4" w:rsidP="007B29A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6298DFCE" w14:textId="77777777" w:rsidR="00F552F4" w:rsidRPr="00A80D64" w:rsidRDefault="00F552F4" w:rsidP="00F552F4">
      <w:pPr>
        <w:rPr>
          <w:rFonts w:ascii="Times New Roman" w:hAnsi="Times New Roman" w:cs="Times New Roman"/>
        </w:rPr>
      </w:pPr>
    </w:p>
    <w:p w14:paraId="795AEE22" w14:textId="77777777" w:rsidR="00AB12D4" w:rsidRPr="00A80D64" w:rsidRDefault="00AB12D4" w:rsidP="005D2D75">
      <w:pPr>
        <w:rPr>
          <w:rFonts w:ascii="Times New Roman" w:hAnsi="Times New Roman" w:cs="Times New Roman"/>
          <w:lang w:eastAsia="el-GR"/>
        </w:rPr>
      </w:pPr>
    </w:p>
    <w:p w14:paraId="328D9D44" w14:textId="77777777" w:rsidR="0043798A" w:rsidRPr="00A80D64" w:rsidRDefault="0043798A" w:rsidP="005D2D75">
      <w:pPr>
        <w:rPr>
          <w:rFonts w:ascii="Times New Roman" w:hAnsi="Times New Roman" w:cs="Times New Roman"/>
          <w:lang w:eastAsia="el-GR"/>
        </w:rPr>
      </w:pPr>
    </w:p>
    <w:p w14:paraId="3C440DA1" w14:textId="77777777" w:rsidR="0043798A" w:rsidRPr="00A80D64" w:rsidRDefault="0043798A" w:rsidP="005D2D75">
      <w:pPr>
        <w:rPr>
          <w:rFonts w:ascii="Times New Roman" w:hAnsi="Times New Roman" w:cs="Times New Roman"/>
          <w:lang w:eastAsia="el-GR"/>
        </w:rPr>
      </w:pPr>
    </w:p>
    <w:p w14:paraId="3666724B" w14:textId="77777777" w:rsidR="0043798A" w:rsidRPr="00A80D64" w:rsidRDefault="0043798A" w:rsidP="005D2D75">
      <w:pPr>
        <w:rPr>
          <w:rFonts w:ascii="Times New Roman" w:hAnsi="Times New Roman" w:cs="Times New Roman"/>
          <w:lang w:eastAsia="el-GR"/>
        </w:rPr>
      </w:pPr>
    </w:p>
    <w:p w14:paraId="6A55D75F" w14:textId="77777777" w:rsidR="0043798A" w:rsidRPr="00A80D64" w:rsidRDefault="0043798A" w:rsidP="005D2D75">
      <w:pPr>
        <w:rPr>
          <w:rFonts w:ascii="Times New Roman" w:hAnsi="Times New Roman" w:cs="Times New Roman"/>
          <w:lang w:eastAsia="el-GR"/>
        </w:rPr>
      </w:pPr>
    </w:p>
    <w:p w14:paraId="44246404" w14:textId="77777777" w:rsidR="0043798A" w:rsidRPr="00A80D64" w:rsidRDefault="0043798A" w:rsidP="005D2D75">
      <w:pPr>
        <w:rPr>
          <w:rFonts w:ascii="Times New Roman" w:hAnsi="Times New Roman" w:cs="Times New Roman"/>
          <w:lang w:eastAsia="el-GR"/>
        </w:rPr>
      </w:pPr>
    </w:p>
    <w:p w14:paraId="688A58E2" w14:textId="77777777" w:rsidR="0043798A" w:rsidRPr="00A80D64" w:rsidRDefault="0043798A" w:rsidP="005D2D75">
      <w:pPr>
        <w:rPr>
          <w:rFonts w:ascii="Times New Roman" w:hAnsi="Times New Roman" w:cs="Times New Roman"/>
          <w:lang w:eastAsia="el-GR"/>
        </w:rPr>
      </w:pPr>
    </w:p>
    <w:p w14:paraId="4AA839B0" w14:textId="77777777" w:rsidR="0043798A" w:rsidRPr="00A80D64" w:rsidRDefault="0043798A" w:rsidP="005D2D75">
      <w:pPr>
        <w:rPr>
          <w:rFonts w:ascii="Times New Roman" w:hAnsi="Times New Roman" w:cs="Times New Roman"/>
          <w:lang w:eastAsia="el-GR"/>
        </w:rPr>
      </w:pPr>
    </w:p>
    <w:p w14:paraId="2174A0B1" w14:textId="77777777" w:rsidR="0043798A" w:rsidRPr="00A80D64" w:rsidRDefault="0043798A" w:rsidP="005D2D75">
      <w:pPr>
        <w:rPr>
          <w:rFonts w:ascii="Times New Roman" w:hAnsi="Times New Roman" w:cs="Times New Roman"/>
          <w:lang w:eastAsia="el-GR"/>
        </w:rPr>
      </w:pPr>
    </w:p>
    <w:p w14:paraId="0CDF12F2" w14:textId="77777777" w:rsidR="0043798A" w:rsidRPr="00A80D64" w:rsidRDefault="0043798A" w:rsidP="005D2D75">
      <w:pPr>
        <w:rPr>
          <w:rFonts w:ascii="Times New Roman" w:hAnsi="Times New Roman" w:cs="Times New Roman"/>
          <w:lang w:eastAsia="el-GR"/>
        </w:rPr>
      </w:pPr>
    </w:p>
    <w:p w14:paraId="338F3EEC" w14:textId="77777777" w:rsidR="00F917B4" w:rsidRPr="00A80D64" w:rsidRDefault="00F917B4" w:rsidP="005D2D75">
      <w:pPr>
        <w:rPr>
          <w:rFonts w:ascii="Times New Roman" w:hAnsi="Times New Roman" w:cs="Times New Roman"/>
          <w:lang w:eastAsia="el-GR"/>
        </w:rPr>
      </w:pPr>
    </w:p>
    <w:p w14:paraId="233C547F" w14:textId="77777777" w:rsidR="00F917B4" w:rsidRPr="00A80D64" w:rsidRDefault="00F917B4" w:rsidP="005D2D75">
      <w:pPr>
        <w:rPr>
          <w:rFonts w:ascii="Times New Roman" w:hAnsi="Times New Roman" w:cs="Times New Roman"/>
          <w:lang w:eastAsia="el-GR"/>
        </w:rPr>
      </w:pPr>
    </w:p>
    <w:p w14:paraId="5E07DB45" w14:textId="77777777" w:rsidR="00F917B4" w:rsidRPr="00A80D64" w:rsidRDefault="00F917B4" w:rsidP="005D2D75">
      <w:pPr>
        <w:rPr>
          <w:rFonts w:ascii="Times New Roman" w:hAnsi="Times New Roman" w:cs="Times New Roman"/>
          <w:lang w:eastAsia="el-GR"/>
        </w:rPr>
      </w:pPr>
    </w:p>
    <w:p w14:paraId="04FDEB52" w14:textId="77777777" w:rsidR="00F917B4" w:rsidRPr="00A80D64" w:rsidRDefault="00F917B4" w:rsidP="005D2D75">
      <w:pPr>
        <w:rPr>
          <w:rFonts w:ascii="Times New Roman" w:hAnsi="Times New Roman" w:cs="Times New Roman"/>
          <w:lang w:eastAsia="el-GR"/>
        </w:rPr>
      </w:pPr>
    </w:p>
    <w:p w14:paraId="2B6B047D" w14:textId="77777777" w:rsidR="00F917B4" w:rsidRPr="00A80D64" w:rsidRDefault="00F917B4" w:rsidP="005D2D75">
      <w:pPr>
        <w:rPr>
          <w:rFonts w:ascii="Times New Roman" w:hAnsi="Times New Roman" w:cs="Times New Roman"/>
          <w:lang w:eastAsia="el-GR"/>
        </w:rPr>
      </w:pPr>
    </w:p>
    <w:p w14:paraId="1A9B3B9A" w14:textId="77777777" w:rsidR="00F917B4" w:rsidRPr="00A80D64" w:rsidRDefault="00F917B4" w:rsidP="005D2D75">
      <w:pPr>
        <w:rPr>
          <w:rFonts w:ascii="Times New Roman" w:hAnsi="Times New Roman" w:cs="Times New Roman"/>
          <w:lang w:eastAsia="el-GR"/>
        </w:rPr>
      </w:pPr>
    </w:p>
    <w:p w14:paraId="3C935B57" w14:textId="096BD831" w:rsidR="0043798A" w:rsidRPr="00A80D64" w:rsidRDefault="0043798A" w:rsidP="0043798A">
      <w:pPr>
        <w:pStyle w:val="Heading2"/>
        <w:rPr>
          <w:rFonts w:ascii="Times New Roman" w:hAnsi="Times New Roman" w:cs="Times New Roman"/>
          <w:lang w:eastAsia="el-GR"/>
        </w:rPr>
      </w:pPr>
      <w:bookmarkStart w:id="35" w:name="_Toc137160565"/>
      <w:r w:rsidRPr="00A80D64">
        <w:rPr>
          <w:rFonts w:ascii="Times New Roman" w:hAnsi="Times New Roman" w:cs="Times New Roman"/>
          <w:lang w:eastAsia="el-GR"/>
        </w:rPr>
        <w:t>Παράρτημα Ε – Φόρμες κατ</w:t>
      </w:r>
      <w:r w:rsidR="00D4638E" w:rsidRPr="00A80D64">
        <w:rPr>
          <w:rFonts w:ascii="Times New Roman" w:hAnsi="Times New Roman" w:cs="Times New Roman"/>
          <w:lang w:eastAsia="el-GR"/>
        </w:rPr>
        <w:t>άσχεσης</w:t>
      </w:r>
      <w:bookmarkEnd w:id="35"/>
      <w:r w:rsidR="00D4638E" w:rsidRPr="00A80D64">
        <w:rPr>
          <w:rFonts w:ascii="Times New Roman" w:hAnsi="Times New Roman" w:cs="Times New Roman"/>
          <w:lang w:eastAsia="el-GR"/>
        </w:rPr>
        <w:t xml:space="preserve"> </w:t>
      </w:r>
    </w:p>
    <w:p w14:paraId="675CC9B6" w14:textId="77777777" w:rsidR="00A91DD0" w:rsidRPr="00A80D64" w:rsidRDefault="00A91DD0" w:rsidP="00A91DD0">
      <w:pPr>
        <w:rPr>
          <w:rFonts w:ascii="Times New Roman" w:hAnsi="Times New Roman" w:cs="Times New Roman"/>
          <w:lang w:eastAsia="el-GR"/>
        </w:rPr>
      </w:pPr>
    </w:p>
    <w:p w14:paraId="546DFF2D" w14:textId="77777777" w:rsidR="006115CF" w:rsidRPr="00A80D64" w:rsidRDefault="006115CF" w:rsidP="006115CF">
      <w:pPr>
        <w:rPr>
          <w:rFonts w:ascii="Times New Roman" w:hAnsi="Times New Roman" w:cs="Times New Roman"/>
          <w:b/>
          <w:caps/>
          <w:color w:val="000000"/>
          <w:sz w:val="28"/>
          <w:szCs w:val="28"/>
          <w:lang w:bidi="en-US"/>
        </w:rPr>
      </w:pPr>
    </w:p>
    <w:p w14:paraId="1AE33B44" w14:textId="77777777" w:rsidR="006115CF" w:rsidRPr="00A80D64" w:rsidRDefault="006115CF" w:rsidP="006115CF">
      <w:pPr>
        <w:jc w:val="center"/>
        <w:rPr>
          <w:rFonts w:ascii="Times New Roman" w:hAnsi="Times New Roman" w:cs="Times New Roman"/>
          <w:b/>
          <w:sz w:val="32"/>
          <w:lang w:val="en-US"/>
        </w:rPr>
      </w:pPr>
      <w:r w:rsidRPr="00A80D64">
        <w:rPr>
          <w:rFonts w:ascii="Times New Roman" w:hAnsi="Times New Roman" w:cs="Times New Roman"/>
          <w:b/>
          <w:sz w:val="32"/>
          <w:lang w:val="en-US"/>
        </w:rPr>
        <w:t>EVIDENCE CHAIN OF CUSTODY TRACKING FORM</w:t>
      </w:r>
    </w:p>
    <w:p w14:paraId="1A6551FC" w14:textId="77777777" w:rsidR="006115CF" w:rsidRPr="00A80D64" w:rsidRDefault="006115CF" w:rsidP="006115CF">
      <w:pPr>
        <w:rPr>
          <w:rFonts w:ascii="Times New Roman" w:hAnsi="Times New Roman" w:cs="Times New Roman"/>
          <w:b/>
          <w:lang w:val="en-US"/>
        </w:rPr>
      </w:pPr>
    </w:p>
    <w:p w14:paraId="3C06DF74" w14:textId="77777777" w:rsidR="006115CF" w:rsidRPr="00A80D64" w:rsidRDefault="006115CF" w:rsidP="006115CF">
      <w:pPr>
        <w:rPr>
          <w:rFonts w:ascii="Times New Roman" w:hAnsi="Times New Roman" w:cs="Times New Roman"/>
          <w:b/>
          <w:lang w:val="en-US"/>
        </w:rPr>
      </w:pPr>
    </w:p>
    <w:p w14:paraId="6EB733BD" w14:textId="27DD8A32" w:rsidR="006115CF" w:rsidRPr="00A80D64" w:rsidRDefault="006115CF" w:rsidP="004122C4">
      <w:pPr>
        <w:spacing w:line="240" w:lineRule="auto"/>
        <w:rPr>
          <w:rFonts w:ascii="Times New Roman" w:hAnsi="Times New Roman" w:cs="Times New Roman"/>
          <w:sz w:val="24"/>
          <w:szCs w:val="24"/>
          <w:lang w:val="en-US"/>
        </w:rPr>
      </w:pPr>
      <w:r w:rsidRPr="00A80D64">
        <w:rPr>
          <w:rFonts w:ascii="Times New Roman" w:hAnsi="Times New Roman" w:cs="Times New Roman"/>
          <w:sz w:val="24"/>
          <w:szCs w:val="24"/>
          <w:lang w:val="en-US"/>
        </w:rPr>
        <w:t xml:space="preserve">Case Number: </w:t>
      </w:r>
      <w:r w:rsidR="00910800" w:rsidRPr="00A80D64">
        <w:rPr>
          <w:rFonts w:ascii="Times New Roman" w:hAnsi="Times New Roman" w:cs="Times New Roman"/>
          <w:sz w:val="24"/>
          <w:szCs w:val="24"/>
          <w:lang w:val="en-US"/>
        </w:rPr>
        <w:t>C</w:t>
      </w:r>
      <w:r w:rsidRPr="00A80D64">
        <w:rPr>
          <w:rFonts w:ascii="Times New Roman" w:hAnsi="Times New Roman" w:cs="Times New Roman"/>
          <w:sz w:val="24"/>
          <w:szCs w:val="24"/>
          <w:lang w:val="en-US"/>
        </w:rPr>
        <w:t xml:space="preserve">007 </w:t>
      </w:r>
    </w:p>
    <w:p w14:paraId="0548C842" w14:textId="77777777" w:rsidR="006115CF" w:rsidRPr="00A80D64" w:rsidRDefault="006115CF" w:rsidP="004122C4">
      <w:pPr>
        <w:spacing w:line="240" w:lineRule="auto"/>
        <w:rPr>
          <w:rFonts w:ascii="Times New Roman" w:hAnsi="Times New Roman" w:cs="Times New Roman"/>
          <w:sz w:val="24"/>
          <w:szCs w:val="24"/>
          <w:lang w:val="en-US"/>
        </w:rPr>
      </w:pPr>
      <w:r w:rsidRPr="00A80D64">
        <w:rPr>
          <w:rFonts w:ascii="Times New Roman" w:hAnsi="Times New Roman" w:cs="Times New Roman"/>
          <w:sz w:val="24"/>
          <w:szCs w:val="24"/>
          <w:lang w:val="en-US"/>
        </w:rPr>
        <w:t>Offense: Blackmailing &amp; Industrial Espionage</w:t>
      </w:r>
    </w:p>
    <w:p w14:paraId="54374359" w14:textId="77777777" w:rsidR="006115CF" w:rsidRPr="00A80D64" w:rsidRDefault="006115CF" w:rsidP="004122C4">
      <w:pPr>
        <w:spacing w:line="240" w:lineRule="auto"/>
        <w:rPr>
          <w:rFonts w:ascii="Times New Roman" w:hAnsi="Times New Roman" w:cs="Times New Roman"/>
          <w:sz w:val="24"/>
          <w:szCs w:val="24"/>
          <w:lang w:val="en-US"/>
        </w:rPr>
      </w:pPr>
      <w:r w:rsidRPr="00A80D64">
        <w:rPr>
          <w:rFonts w:ascii="Times New Roman" w:hAnsi="Times New Roman" w:cs="Times New Roman"/>
          <w:sz w:val="24"/>
          <w:szCs w:val="24"/>
          <w:lang w:val="en-US"/>
        </w:rPr>
        <w:t>Submitting Officer: (Name/ID#): Christos Argyropoulos (001)</w:t>
      </w:r>
    </w:p>
    <w:p w14:paraId="671F9016" w14:textId="77777777" w:rsidR="006115CF" w:rsidRPr="00A80D64" w:rsidRDefault="006115CF" w:rsidP="004122C4">
      <w:pPr>
        <w:spacing w:line="240" w:lineRule="auto"/>
        <w:rPr>
          <w:rFonts w:ascii="Times New Roman" w:hAnsi="Times New Roman" w:cs="Times New Roman"/>
          <w:sz w:val="24"/>
          <w:szCs w:val="24"/>
          <w:lang w:val="en-US"/>
        </w:rPr>
      </w:pPr>
      <w:r w:rsidRPr="00A80D64">
        <w:rPr>
          <w:rFonts w:ascii="Times New Roman" w:hAnsi="Times New Roman" w:cs="Times New Roman"/>
          <w:sz w:val="24"/>
          <w:szCs w:val="24"/>
          <w:lang w:val="en-US"/>
        </w:rPr>
        <w:t>Victim: M57</w:t>
      </w:r>
    </w:p>
    <w:p w14:paraId="40E78544" w14:textId="77777777" w:rsidR="006115CF" w:rsidRPr="00A80D64" w:rsidRDefault="006115CF" w:rsidP="004122C4">
      <w:pPr>
        <w:spacing w:line="240" w:lineRule="auto"/>
        <w:rPr>
          <w:rFonts w:ascii="Times New Roman" w:hAnsi="Times New Roman" w:cs="Times New Roman"/>
          <w:sz w:val="24"/>
          <w:szCs w:val="24"/>
          <w:lang w:val="en-US"/>
        </w:rPr>
      </w:pPr>
      <w:r w:rsidRPr="00A80D64">
        <w:rPr>
          <w:rFonts w:ascii="Times New Roman" w:hAnsi="Times New Roman" w:cs="Times New Roman"/>
          <w:sz w:val="24"/>
          <w:szCs w:val="24"/>
          <w:lang w:val="en-US"/>
        </w:rPr>
        <w:t>Suspect: Charlie</w:t>
      </w:r>
    </w:p>
    <w:p w14:paraId="0CF0636A" w14:textId="77777777" w:rsidR="006115CF" w:rsidRPr="00A80D64" w:rsidRDefault="006115CF" w:rsidP="004122C4">
      <w:pPr>
        <w:spacing w:line="240" w:lineRule="auto"/>
        <w:rPr>
          <w:rFonts w:ascii="Times New Roman" w:hAnsi="Times New Roman" w:cs="Times New Roman"/>
          <w:sz w:val="24"/>
          <w:szCs w:val="24"/>
          <w:lang w:val="en-US" w:eastAsia="el-GR"/>
        </w:rPr>
      </w:pPr>
      <w:r w:rsidRPr="00A80D64">
        <w:rPr>
          <w:rFonts w:ascii="Times New Roman" w:hAnsi="Times New Roman" w:cs="Times New Roman"/>
          <w:sz w:val="24"/>
          <w:szCs w:val="24"/>
          <w:lang w:val="en-US"/>
        </w:rPr>
        <w:t xml:space="preserve">Date/Time Seized: </w:t>
      </w:r>
      <w:r w:rsidRPr="00A80D64">
        <w:rPr>
          <w:rFonts w:ascii="Times New Roman" w:hAnsi="Times New Roman" w:cs="Times New Roman"/>
          <w:sz w:val="24"/>
          <w:szCs w:val="24"/>
          <w:lang w:val="en-US" w:eastAsia="el-GR"/>
        </w:rPr>
        <w:t>Wed Jan 12 2011</w:t>
      </w:r>
    </w:p>
    <w:p w14:paraId="7D228796" w14:textId="77777777" w:rsidR="006115CF" w:rsidRPr="00A80D64" w:rsidRDefault="006115CF" w:rsidP="004122C4">
      <w:pPr>
        <w:spacing w:line="240" w:lineRule="auto"/>
        <w:rPr>
          <w:rFonts w:ascii="Times New Roman" w:hAnsi="Times New Roman" w:cs="Times New Roman"/>
          <w:sz w:val="24"/>
          <w:szCs w:val="24"/>
          <w:lang w:val="en-US"/>
        </w:rPr>
      </w:pPr>
      <w:r w:rsidRPr="00A80D64">
        <w:rPr>
          <w:rFonts w:ascii="Times New Roman" w:hAnsi="Times New Roman" w:cs="Times New Roman"/>
          <w:sz w:val="24"/>
          <w:szCs w:val="24"/>
          <w:lang w:val="en-US"/>
        </w:rPr>
        <w:t>Location of Seizure:Open Space M57 HQ, 1</w:t>
      </w:r>
      <w:r w:rsidRPr="00A80D64">
        <w:rPr>
          <w:rFonts w:ascii="Times New Roman" w:hAnsi="Times New Roman" w:cs="Times New Roman"/>
          <w:sz w:val="24"/>
          <w:szCs w:val="24"/>
          <w:vertAlign w:val="superscript"/>
          <w:lang w:val="en-US"/>
        </w:rPr>
        <w:t>st</w:t>
      </w:r>
      <w:r w:rsidRPr="00A80D64">
        <w:rPr>
          <w:rFonts w:ascii="Times New Roman" w:hAnsi="Times New Roman" w:cs="Times New Roman"/>
          <w:sz w:val="24"/>
          <w:szCs w:val="24"/>
          <w:lang w:val="en-US"/>
        </w:rPr>
        <w:t xml:space="preserve"> Floor</w:t>
      </w:r>
    </w:p>
    <w:p w14:paraId="30B87A88" w14:textId="77777777" w:rsidR="006115CF" w:rsidRPr="00A80D64" w:rsidRDefault="006115CF" w:rsidP="006115CF">
      <w:pPr>
        <w:rPr>
          <w:rFonts w:ascii="Times New Roman" w:hAnsi="Times New Roman" w:cs="Times New Roman"/>
          <w:lang w:val="en-US"/>
        </w:rPr>
      </w:pPr>
    </w:p>
    <w:p w14:paraId="304182C2" w14:textId="77777777" w:rsidR="006115CF" w:rsidRPr="00A80D64" w:rsidRDefault="006115CF" w:rsidP="006115CF">
      <w:pPr>
        <w:rPr>
          <w:rFonts w:ascii="Times New Roman" w:hAnsi="Times New Roman" w:cs="Times New Roman"/>
          <w:lang w:val="en-US"/>
        </w:rPr>
      </w:pPr>
    </w:p>
    <w:tbl>
      <w:tblPr>
        <w:tblW w:w="0" w:type="auto"/>
        <w:tblInd w:w="108" w:type="dxa"/>
        <w:tblLook w:val="04A0" w:firstRow="1" w:lastRow="0" w:firstColumn="1" w:lastColumn="0" w:noHBand="0" w:noVBand="1"/>
      </w:tblPr>
      <w:tblGrid>
        <w:gridCol w:w="778"/>
        <w:gridCol w:w="1305"/>
        <w:gridCol w:w="6115"/>
      </w:tblGrid>
      <w:tr w:rsidR="00781F01" w:rsidRPr="00A80D64" w14:paraId="6D130DA5" w14:textId="77777777" w:rsidTr="004122C4">
        <w:tc>
          <w:tcPr>
            <w:tcW w:w="9360" w:type="dxa"/>
            <w:gridSpan w:val="3"/>
            <w:tcBorders>
              <w:bottom w:val="single" w:sz="4" w:space="0" w:color="auto"/>
            </w:tcBorders>
            <w:shd w:val="clear" w:color="auto" w:fill="BFBFBF" w:themeFill="background1" w:themeFillShade="BF"/>
          </w:tcPr>
          <w:p w14:paraId="5C420DAA" w14:textId="77777777" w:rsidR="006115CF" w:rsidRPr="00A80D64" w:rsidRDefault="006115CF" w:rsidP="005402D8">
            <w:pPr>
              <w:jc w:val="center"/>
              <w:rPr>
                <w:rFonts w:ascii="Times New Roman" w:hAnsi="Times New Roman" w:cs="Times New Roman"/>
                <w:b/>
              </w:rPr>
            </w:pPr>
            <w:r w:rsidRPr="00A80D64">
              <w:rPr>
                <w:rFonts w:ascii="Times New Roman" w:hAnsi="Times New Roman" w:cs="Times New Roman"/>
                <w:b/>
              </w:rPr>
              <w:t>Description of Evidence</w:t>
            </w:r>
          </w:p>
        </w:tc>
      </w:tr>
      <w:tr w:rsidR="00787B1F" w:rsidRPr="00D270B1" w14:paraId="6B5EEDEC" w14:textId="77777777" w:rsidTr="004122C4">
        <w:tc>
          <w:tcPr>
            <w:tcW w:w="810" w:type="dxa"/>
            <w:shd w:val="clear" w:color="auto" w:fill="D9D9D9" w:themeFill="background1" w:themeFillShade="D9"/>
          </w:tcPr>
          <w:p w14:paraId="0EFF5972" w14:textId="77777777" w:rsidR="006115CF" w:rsidRPr="00A80D64" w:rsidRDefault="006115CF" w:rsidP="005402D8">
            <w:pPr>
              <w:rPr>
                <w:rFonts w:ascii="Times New Roman" w:hAnsi="Times New Roman" w:cs="Times New Roman"/>
                <w:b/>
                <w:sz w:val="20"/>
                <w:szCs w:val="20"/>
              </w:rPr>
            </w:pPr>
            <w:r w:rsidRPr="00A80D64">
              <w:rPr>
                <w:rFonts w:ascii="Times New Roman" w:hAnsi="Times New Roman" w:cs="Times New Roman"/>
                <w:b/>
                <w:sz w:val="20"/>
                <w:szCs w:val="20"/>
              </w:rPr>
              <w:t>Item #</w:t>
            </w:r>
          </w:p>
        </w:tc>
        <w:tc>
          <w:tcPr>
            <w:tcW w:w="1387" w:type="dxa"/>
            <w:shd w:val="clear" w:color="auto" w:fill="D9D9D9" w:themeFill="background1" w:themeFillShade="D9"/>
          </w:tcPr>
          <w:p w14:paraId="75173078" w14:textId="77777777" w:rsidR="006115CF" w:rsidRPr="00A80D64" w:rsidRDefault="006115CF" w:rsidP="005402D8">
            <w:pPr>
              <w:rPr>
                <w:rFonts w:ascii="Times New Roman" w:hAnsi="Times New Roman" w:cs="Times New Roman"/>
                <w:b/>
                <w:sz w:val="20"/>
                <w:szCs w:val="20"/>
              </w:rPr>
            </w:pPr>
            <w:r w:rsidRPr="00A80D64">
              <w:rPr>
                <w:rFonts w:ascii="Times New Roman" w:hAnsi="Times New Roman" w:cs="Times New Roman"/>
                <w:b/>
                <w:sz w:val="20"/>
                <w:szCs w:val="20"/>
              </w:rPr>
              <w:t>Quantity</w:t>
            </w:r>
          </w:p>
        </w:tc>
        <w:tc>
          <w:tcPr>
            <w:tcW w:w="7163" w:type="dxa"/>
            <w:shd w:val="clear" w:color="auto" w:fill="D9D9D9" w:themeFill="background1" w:themeFillShade="D9"/>
          </w:tcPr>
          <w:p w14:paraId="15AB656E" w14:textId="77777777" w:rsidR="006115CF" w:rsidRPr="00A80D64" w:rsidRDefault="006115CF" w:rsidP="005402D8">
            <w:pPr>
              <w:jc w:val="center"/>
              <w:rPr>
                <w:rFonts w:ascii="Times New Roman" w:hAnsi="Times New Roman" w:cs="Times New Roman"/>
                <w:b/>
                <w:sz w:val="20"/>
                <w:szCs w:val="20"/>
                <w:lang w:val="en-US"/>
              </w:rPr>
            </w:pPr>
            <w:r w:rsidRPr="00A80D64">
              <w:rPr>
                <w:rFonts w:ascii="Times New Roman" w:hAnsi="Times New Roman" w:cs="Times New Roman"/>
                <w:b/>
                <w:sz w:val="20"/>
                <w:szCs w:val="20"/>
                <w:lang w:val="en-US"/>
              </w:rPr>
              <w:t xml:space="preserve">Description of Item </w:t>
            </w:r>
            <w:r w:rsidRPr="00A80D64">
              <w:rPr>
                <w:rFonts w:ascii="Times New Roman" w:hAnsi="Times New Roman" w:cs="Times New Roman"/>
                <w:sz w:val="20"/>
                <w:szCs w:val="20"/>
                <w:lang w:val="en-US"/>
              </w:rPr>
              <w:t>(Model, Serial #, Condition, Marks, Scratches)</w:t>
            </w:r>
            <w:r w:rsidRPr="00A80D64">
              <w:rPr>
                <w:rFonts w:ascii="Times New Roman" w:hAnsi="Times New Roman" w:cs="Times New Roman"/>
                <w:b/>
                <w:sz w:val="20"/>
                <w:szCs w:val="20"/>
                <w:lang w:val="en-US"/>
              </w:rPr>
              <w:t xml:space="preserve"> </w:t>
            </w:r>
          </w:p>
        </w:tc>
      </w:tr>
      <w:tr w:rsidR="006115CF" w:rsidRPr="00D270B1" w14:paraId="40BADC56" w14:textId="77777777" w:rsidTr="004122C4">
        <w:trPr>
          <w:trHeight w:val="360"/>
        </w:trPr>
        <w:tc>
          <w:tcPr>
            <w:tcW w:w="810" w:type="dxa"/>
          </w:tcPr>
          <w:p w14:paraId="33DA6315" w14:textId="77777777" w:rsidR="006115CF" w:rsidRPr="00A80D64" w:rsidRDefault="006115CF" w:rsidP="005402D8">
            <w:pPr>
              <w:rPr>
                <w:rFonts w:ascii="Times New Roman" w:hAnsi="Times New Roman" w:cs="Times New Roman"/>
              </w:rPr>
            </w:pPr>
            <w:r w:rsidRPr="00A80D64">
              <w:rPr>
                <w:rFonts w:ascii="Times New Roman" w:hAnsi="Times New Roman" w:cs="Times New Roman"/>
              </w:rPr>
              <w:t>0001</w:t>
            </w:r>
          </w:p>
        </w:tc>
        <w:tc>
          <w:tcPr>
            <w:tcW w:w="1387" w:type="dxa"/>
          </w:tcPr>
          <w:p w14:paraId="5C17E947" w14:textId="77777777" w:rsidR="006115CF" w:rsidRPr="00A80D64" w:rsidRDefault="006115CF" w:rsidP="005402D8">
            <w:pPr>
              <w:jc w:val="center"/>
              <w:rPr>
                <w:rFonts w:ascii="Times New Roman" w:hAnsi="Times New Roman" w:cs="Times New Roman"/>
              </w:rPr>
            </w:pPr>
            <w:r w:rsidRPr="00A80D64">
              <w:rPr>
                <w:rFonts w:ascii="Times New Roman" w:hAnsi="Times New Roman" w:cs="Times New Roman"/>
              </w:rPr>
              <w:t>1</w:t>
            </w:r>
          </w:p>
        </w:tc>
        <w:tc>
          <w:tcPr>
            <w:tcW w:w="7163" w:type="dxa"/>
          </w:tcPr>
          <w:p w14:paraId="1C5D4208" w14:textId="77777777" w:rsidR="006115CF" w:rsidRPr="00A80D64" w:rsidRDefault="006115CF" w:rsidP="005402D8">
            <w:pPr>
              <w:rPr>
                <w:rFonts w:ascii="Times New Roman" w:hAnsi="Times New Roman" w:cs="Times New Roman"/>
                <w:lang w:val="en-US"/>
              </w:rPr>
            </w:pPr>
            <w:r w:rsidRPr="00A80D64">
              <w:rPr>
                <w:rFonts w:ascii="Times New Roman" w:hAnsi="Times New Roman" w:cs="Times New Roman"/>
                <w:lang w:val="en-US"/>
              </w:rPr>
              <w:t>Dell Laptop (Dell Studio 15, 3007110203195377, Excellent Condition, No Marks, No Scracthes)</w:t>
            </w:r>
          </w:p>
        </w:tc>
      </w:tr>
      <w:tr w:rsidR="006115CF" w:rsidRPr="00D270B1" w14:paraId="307F7EC8" w14:textId="77777777" w:rsidTr="004122C4">
        <w:trPr>
          <w:trHeight w:val="590"/>
        </w:trPr>
        <w:tc>
          <w:tcPr>
            <w:tcW w:w="810" w:type="dxa"/>
          </w:tcPr>
          <w:p w14:paraId="5BA3A841" w14:textId="77777777" w:rsidR="006115CF" w:rsidRPr="00A80D64" w:rsidRDefault="006115CF" w:rsidP="005402D8">
            <w:pPr>
              <w:rPr>
                <w:rFonts w:ascii="Times New Roman" w:hAnsi="Times New Roman" w:cs="Times New Roman"/>
              </w:rPr>
            </w:pPr>
            <w:r w:rsidRPr="00A80D64">
              <w:rPr>
                <w:rFonts w:ascii="Times New Roman" w:hAnsi="Times New Roman" w:cs="Times New Roman"/>
              </w:rPr>
              <w:t>0002</w:t>
            </w:r>
          </w:p>
        </w:tc>
        <w:tc>
          <w:tcPr>
            <w:tcW w:w="1387" w:type="dxa"/>
          </w:tcPr>
          <w:p w14:paraId="307ABDB9" w14:textId="77777777" w:rsidR="006115CF" w:rsidRPr="00A80D64" w:rsidRDefault="006115CF" w:rsidP="005402D8">
            <w:pPr>
              <w:jc w:val="center"/>
              <w:rPr>
                <w:rFonts w:ascii="Times New Roman" w:hAnsi="Times New Roman" w:cs="Times New Roman"/>
              </w:rPr>
            </w:pPr>
            <w:r w:rsidRPr="00A80D64">
              <w:rPr>
                <w:rFonts w:ascii="Times New Roman" w:hAnsi="Times New Roman" w:cs="Times New Roman"/>
              </w:rPr>
              <w:t>1</w:t>
            </w:r>
          </w:p>
        </w:tc>
        <w:tc>
          <w:tcPr>
            <w:tcW w:w="7163" w:type="dxa"/>
          </w:tcPr>
          <w:p w14:paraId="6FCD4290" w14:textId="77777777" w:rsidR="006115CF" w:rsidRPr="00A80D64" w:rsidRDefault="006115CF" w:rsidP="005402D8">
            <w:pPr>
              <w:rPr>
                <w:rFonts w:ascii="Times New Roman" w:hAnsi="Times New Roman" w:cs="Times New Roman"/>
                <w:lang w:val="en-US"/>
              </w:rPr>
            </w:pPr>
            <w:r w:rsidRPr="00A80D64">
              <w:rPr>
                <w:rFonts w:ascii="Times New Roman" w:hAnsi="Times New Roman" w:cs="Times New Roman"/>
                <w:lang w:val="en-US"/>
              </w:rPr>
              <w:t>Usb Flash (Kingston DataTraveler 2.0, 2007110203195377, Excellent Condition, No Marks, No Scracthes)</w:t>
            </w:r>
          </w:p>
        </w:tc>
      </w:tr>
    </w:tbl>
    <w:p w14:paraId="262F8ADC" w14:textId="77777777" w:rsidR="006115CF" w:rsidRPr="00A80D64" w:rsidRDefault="006115CF" w:rsidP="006115CF">
      <w:pPr>
        <w:rPr>
          <w:rFonts w:ascii="Times New Roman" w:hAnsi="Times New Roman" w:cs="Times New Roman"/>
          <w:lang w:val="en-US"/>
        </w:rPr>
      </w:pPr>
    </w:p>
    <w:tbl>
      <w:tblPr>
        <w:tblW w:w="0" w:type="auto"/>
        <w:tblInd w:w="108" w:type="dxa"/>
        <w:tblLayout w:type="fixed"/>
        <w:tblLook w:val="04A0" w:firstRow="1" w:lastRow="0" w:firstColumn="1" w:lastColumn="0" w:noHBand="0" w:noVBand="1"/>
      </w:tblPr>
      <w:tblGrid>
        <w:gridCol w:w="809"/>
        <w:gridCol w:w="1349"/>
        <w:gridCol w:w="2602"/>
        <w:gridCol w:w="2350"/>
        <w:gridCol w:w="2250"/>
      </w:tblGrid>
      <w:tr w:rsidR="009A69F7" w:rsidRPr="00A80D64" w14:paraId="507AC37D" w14:textId="77777777" w:rsidTr="004122C4">
        <w:tc>
          <w:tcPr>
            <w:tcW w:w="9360" w:type="dxa"/>
            <w:gridSpan w:val="5"/>
            <w:shd w:val="clear" w:color="auto" w:fill="BFBFBF" w:themeFill="background1" w:themeFillShade="BF"/>
          </w:tcPr>
          <w:p w14:paraId="08EEE959" w14:textId="77777777" w:rsidR="006115CF" w:rsidRPr="00A80D64" w:rsidRDefault="006115CF" w:rsidP="005402D8">
            <w:pPr>
              <w:jc w:val="center"/>
              <w:rPr>
                <w:rFonts w:ascii="Times New Roman" w:hAnsi="Times New Roman" w:cs="Times New Roman"/>
                <w:b/>
              </w:rPr>
            </w:pPr>
            <w:r w:rsidRPr="00A80D64">
              <w:rPr>
                <w:rFonts w:ascii="Times New Roman" w:hAnsi="Times New Roman" w:cs="Times New Roman"/>
                <w:b/>
              </w:rPr>
              <w:t>Chain of Custody</w:t>
            </w:r>
          </w:p>
        </w:tc>
      </w:tr>
      <w:tr w:rsidR="00720417" w:rsidRPr="00A80D64" w14:paraId="2DC0753E" w14:textId="77777777" w:rsidTr="004122C4">
        <w:tc>
          <w:tcPr>
            <w:tcW w:w="809" w:type="dxa"/>
            <w:shd w:val="clear" w:color="auto" w:fill="D9D9D9" w:themeFill="background1" w:themeFillShade="D9"/>
          </w:tcPr>
          <w:p w14:paraId="10AA692E" w14:textId="77777777" w:rsidR="006115CF" w:rsidRPr="00A80D64" w:rsidRDefault="006115CF" w:rsidP="005402D8">
            <w:pPr>
              <w:jc w:val="center"/>
              <w:rPr>
                <w:rFonts w:ascii="Times New Roman" w:hAnsi="Times New Roman" w:cs="Times New Roman"/>
                <w:b/>
                <w:sz w:val="20"/>
                <w:szCs w:val="20"/>
              </w:rPr>
            </w:pPr>
            <w:r w:rsidRPr="00A80D64">
              <w:rPr>
                <w:rFonts w:ascii="Times New Roman" w:hAnsi="Times New Roman" w:cs="Times New Roman"/>
                <w:b/>
                <w:sz w:val="20"/>
                <w:szCs w:val="20"/>
              </w:rPr>
              <w:t>Item #</w:t>
            </w:r>
          </w:p>
        </w:tc>
        <w:tc>
          <w:tcPr>
            <w:tcW w:w="1349" w:type="dxa"/>
            <w:shd w:val="clear" w:color="auto" w:fill="D9D9D9" w:themeFill="background1" w:themeFillShade="D9"/>
          </w:tcPr>
          <w:p w14:paraId="7491CA39" w14:textId="77777777" w:rsidR="006115CF" w:rsidRPr="00A80D64" w:rsidRDefault="006115CF" w:rsidP="005402D8">
            <w:pPr>
              <w:jc w:val="center"/>
              <w:rPr>
                <w:rFonts w:ascii="Times New Roman" w:hAnsi="Times New Roman" w:cs="Times New Roman"/>
                <w:b/>
                <w:sz w:val="20"/>
                <w:szCs w:val="20"/>
              </w:rPr>
            </w:pPr>
            <w:r w:rsidRPr="00A80D64">
              <w:rPr>
                <w:rFonts w:ascii="Times New Roman" w:hAnsi="Times New Roman" w:cs="Times New Roman"/>
                <w:b/>
                <w:sz w:val="20"/>
                <w:szCs w:val="20"/>
              </w:rPr>
              <w:t>Date/Time</w:t>
            </w:r>
          </w:p>
        </w:tc>
        <w:tc>
          <w:tcPr>
            <w:tcW w:w="2602" w:type="dxa"/>
            <w:shd w:val="clear" w:color="auto" w:fill="D9D9D9" w:themeFill="background1" w:themeFillShade="D9"/>
          </w:tcPr>
          <w:p w14:paraId="1807D59C" w14:textId="77777777" w:rsidR="006115CF" w:rsidRPr="00A80D64" w:rsidRDefault="006115CF" w:rsidP="005402D8">
            <w:pPr>
              <w:jc w:val="center"/>
              <w:rPr>
                <w:rFonts w:ascii="Times New Roman" w:hAnsi="Times New Roman" w:cs="Times New Roman"/>
                <w:b/>
                <w:sz w:val="20"/>
                <w:szCs w:val="20"/>
              </w:rPr>
            </w:pPr>
            <w:r w:rsidRPr="00A80D64">
              <w:rPr>
                <w:rFonts w:ascii="Times New Roman" w:hAnsi="Times New Roman" w:cs="Times New Roman"/>
                <w:b/>
                <w:sz w:val="20"/>
                <w:szCs w:val="20"/>
              </w:rPr>
              <w:t>Released by</w:t>
            </w:r>
            <w:r w:rsidRPr="00A80D64">
              <w:rPr>
                <w:rFonts w:ascii="Times New Roman" w:hAnsi="Times New Roman" w:cs="Times New Roman"/>
                <w:b/>
                <w:sz w:val="20"/>
                <w:szCs w:val="20"/>
              </w:rPr>
              <w:br/>
            </w:r>
            <w:r w:rsidRPr="00A80D64">
              <w:rPr>
                <w:rFonts w:ascii="Times New Roman" w:hAnsi="Times New Roman" w:cs="Times New Roman"/>
                <w:sz w:val="20"/>
                <w:szCs w:val="20"/>
              </w:rPr>
              <w:t>(Signature &amp; ID#)</w:t>
            </w:r>
          </w:p>
        </w:tc>
        <w:tc>
          <w:tcPr>
            <w:tcW w:w="2350" w:type="dxa"/>
            <w:shd w:val="clear" w:color="auto" w:fill="D9D9D9" w:themeFill="background1" w:themeFillShade="D9"/>
          </w:tcPr>
          <w:p w14:paraId="7F9A8088" w14:textId="77777777" w:rsidR="006115CF" w:rsidRPr="00A80D64" w:rsidRDefault="006115CF" w:rsidP="005402D8">
            <w:pPr>
              <w:jc w:val="center"/>
              <w:rPr>
                <w:rFonts w:ascii="Times New Roman" w:hAnsi="Times New Roman" w:cs="Times New Roman"/>
                <w:b/>
                <w:sz w:val="20"/>
                <w:szCs w:val="20"/>
              </w:rPr>
            </w:pPr>
            <w:r w:rsidRPr="00A80D64">
              <w:rPr>
                <w:rFonts w:ascii="Times New Roman" w:hAnsi="Times New Roman" w:cs="Times New Roman"/>
                <w:b/>
                <w:sz w:val="20"/>
                <w:szCs w:val="20"/>
              </w:rPr>
              <w:t>Received by</w:t>
            </w:r>
            <w:r w:rsidRPr="00A80D64">
              <w:rPr>
                <w:rFonts w:ascii="Times New Roman" w:hAnsi="Times New Roman" w:cs="Times New Roman"/>
                <w:b/>
                <w:sz w:val="20"/>
                <w:szCs w:val="20"/>
              </w:rPr>
              <w:br/>
            </w:r>
            <w:r w:rsidRPr="00A80D64">
              <w:rPr>
                <w:rFonts w:ascii="Times New Roman" w:hAnsi="Times New Roman" w:cs="Times New Roman"/>
                <w:sz w:val="20"/>
                <w:szCs w:val="20"/>
              </w:rPr>
              <w:t>(Signature &amp; ID#)</w:t>
            </w:r>
          </w:p>
        </w:tc>
        <w:tc>
          <w:tcPr>
            <w:tcW w:w="2250" w:type="dxa"/>
            <w:shd w:val="clear" w:color="auto" w:fill="D9D9D9" w:themeFill="background1" w:themeFillShade="D9"/>
          </w:tcPr>
          <w:p w14:paraId="6541F0D1" w14:textId="77777777" w:rsidR="006115CF" w:rsidRPr="00A80D64" w:rsidRDefault="006115CF" w:rsidP="005402D8">
            <w:pPr>
              <w:jc w:val="center"/>
              <w:rPr>
                <w:rFonts w:ascii="Times New Roman" w:hAnsi="Times New Roman" w:cs="Times New Roman"/>
                <w:b/>
                <w:sz w:val="20"/>
                <w:szCs w:val="20"/>
              </w:rPr>
            </w:pPr>
            <w:r w:rsidRPr="00A80D64">
              <w:rPr>
                <w:rFonts w:ascii="Times New Roman" w:hAnsi="Times New Roman" w:cs="Times New Roman"/>
                <w:b/>
                <w:sz w:val="20"/>
                <w:szCs w:val="20"/>
              </w:rPr>
              <w:t>Comments/Location</w:t>
            </w:r>
          </w:p>
        </w:tc>
      </w:tr>
      <w:tr w:rsidR="006115CF" w:rsidRPr="00A80D64" w14:paraId="428E72E7" w14:textId="77777777" w:rsidTr="004122C4">
        <w:trPr>
          <w:trHeight w:val="754"/>
        </w:trPr>
        <w:tc>
          <w:tcPr>
            <w:tcW w:w="809" w:type="dxa"/>
          </w:tcPr>
          <w:p w14:paraId="4B5E93E7" w14:textId="77777777" w:rsidR="006115CF" w:rsidRPr="00A80D64" w:rsidRDefault="006115CF" w:rsidP="005402D8">
            <w:pPr>
              <w:rPr>
                <w:rFonts w:ascii="Times New Roman" w:hAnsi="Times New Roman" w:cs="Times New Roman"/>
              </w:rPr>
            </w:pPr>
            <w:r w:rsidRPr="00A80D64">
              <w:rPr>
                <w:rFonts w:ascii="Times New Roman" w:hAnsi="Times New Roman" w:cs="Times New Roman"/>
              </w:rPr>
              <w:t>0001</w:t>
            </w:r>
          </w:p>
        </w:tc>
        <w:tc>
          <w:tcPr>
            <w:tcW w:w="1349" w:type="dxa"/>
          </w:tcPr>
          <w:p w14:paraId="065CF098" w14:textId="77777777" w:rsidR="006115CF" w:rsidRPr="00A80D64" w:rsidRDefault="006115CF" w:rsidP="005402D8">
            <w:pPr>
              <w:rPr>
                <w:rFonts w:ascii="Times New Roman" w:hAnsi="Times New Roman" w:cs="Times New Roman"/>
              </w:rPr>
            </w:pPr>
            <w:r w:rsidRPr="00A80D64">
              <w:rPr>
                <w:rFonts w:ascii="Times New Roman" w:hAnsi="Times New Roman" w:cs="Times New Roman"/>
                <w:lang w:eastAsia="el-GR"/>
              </w:rPr>
              <w:t>Wed Jan 12 20:49:15 2011</w:t>
            </w:r>
          </w:p>
        </w:tc>
        <w:tc>
          <w:tcPr>
            <w:tcW w:w="2602" w:type="dxa"/>
          </w:tcPr>
          <w:p w14:paraId="3686AB5F" w14:textId="77777777" w:rsidR="006115CF" w:rsidRPr="00A80D64" w:rsidRDefault="006115CF" w:rsidP="005402D8">
            <w:pPr>
              <w:rPr>
                <w:rFonts w:ascii="Times New Roman" w:hAnsi="Times New Roman" w:cs="Times New Roman"/>
              </w:rPr>
            </w:pPr>
            <w:r w:rsidRPr="00A80D64">
              <w:rPr>
                <w:rFonts w:ascii="Times New Roman" w:hAnsi="Times New Roman" w:cs="Times New Roman"/>
              </w:rPr>
              <w:t>Pat McGoo (PM)</w:t>
            </w:r>
          </w:p>
        </w:tc>
        <w:tc>
          <w:tcPr>
            <w:tcW w:w="2350" w:type="dxa"/>
          </w:tcPr>
          <w:p w14:paraId="67691F2B" w14:textId="77777777" w:rsidR="006115CF" w:rsidRPr="00A80D64" w:rsidRDefault="006115CF" w:rsidP="005402D8">
            <w:pPr>
              <w:rPr>
                <w:rFonts w:ascii="Times New Roman" w:hAnsi="Times New Roman" w:cs="Times New Roman"/>
              </w:rPr>
            </w:pPr>
            <w:r w:rsidRPr="00A80D64">
              <w:rPr>
                <w:rFonts w:ascii="Times New Roman" w:hAnsi="Times New Roman" w:cs="Times New Roman"/>
              </w:rPr>
              <w:t>Christos Argyropoulos (CA)</w:t>
            </w:r>
          </w:p>
        </w:tc>
        <w:tc>
          <w:tcPr>
            <w:tcW w:w="2250" w:type="dxa"/>
          </w:tcPr>
          <w:p w14:paraId="46DDB5A6" w14:textId="77777777" w:rsidR="006115CF" w:rsidRPr="00A80D64" w:rsidRDefault="006115CF" w:rsidP="005402D8">
            <w:pPr>
              <w:rPr>
                <w:rFonts w:ascii="Times New Roman" w:hAnsi="Times New Roman" w:cs="Times New Roman"/>
              </w:rPr>
            </w:pPr>
            <w:r w:rsidRPr="00A80D64">
              <w:rPr>
                <w:rFonts w:ascii="Times New Roman" w:hAnsi="Times New Roman" w:cs="Times New Roman"/>
              </w:rPr>
              <w:t>Open Space M57 HQ</w:t>
            </w:r>
          </w:p>
        </w:tc>
      </w:tr>
      <w:tr w:rsidR="006115CF" w:rsidRPr="00A80D64" w14:paraId="74AC47F6" w14:textId="77777777" w:rsidTr="004122C4">
        <w:trPr>
          <w:trHeight w:val="694"/>
        </w:trPr>
        <w:tc>
          <w:tcPr>
            <w:tcW w:w="809" w:type="dxa"/>
          </w:tcPr>
          <w:p w14:paraId="6DDADA56" w14:textId="77777777" w:rsidR="006115CF" w:rsidRPr="00A80D64" w:rsidRDefault="006115CF" w:rsidP="005402D8">
            <w:pPr>
              <w:rPr>
                <w:rFonts w:ascii="Times New Roman" w:hAnsi="Times New Roman" w:cs="Times New Roman"/>
              </w:rPr>
            </w:pPr>
            <w:r w:rsidRPr="00A80D64">
              <w:rPr>
                <w:rFonts w:ascii="Times New Roman" w:hAnsi="Times New Roman" w:cs="Times New Roman"/>
              </w:rPr>
              <w:t>0002</w:t>
            </w:r>
          </w:p>
        </w:tc>
        <w:tc>
          <w:tcPr>
            <w:tcW w:w="1349" w:type="dxa"/>
          </w:tcPr>
          <w:p w14:paraId="7FF70DF3" w14:textId="77777777" w:rsidR="006115CF" w:rsidRPr="00A80D64" w:rsidRDefault="006115CF" w:rsidP="005402D8">
            <w:pPr>
              <w:rPr>
                <w:rFonts w:ascii="Times New Roman" w:hAnsi="Times New Roman" w:cs="Times New Roman"/>
              </w:rPr>
            </w:pPr>
            <w:r w:rsidRPr="00A80D64">
              <w:rPr>
                <w:rFonts w:ascii="Times New Roman" w:hAnsi="Times New Roman" w:cs="Times New Roman"/>
                <w:lang w:eastAsia="el-GR"/>
              </w:rPr>
              <w:t>Wed Jan 19 09:09:08 2011</w:t>
            </w:r>
          </w:p>
        </w:tc>
        <w:tc>
          <w:tcPr>
            <w:tcW w:w="2602" w:type="dxa"/>
          </w:tcPr>
          <w:p w14:paraId="43DF1518" w14:textId="77777777" w:rsidR="006115CF" w:rsidRPr="00A80D64" w:rsidRDefault="006115CF" w:rsidP="005402D8">
            <w:pPr>
              <w:rPr>
                <w:rFonts w:ascii="Times New Roman" w:hAnsi="Times New Roman" w:cs="Times New Roman"/>
              </w:rPr>
            </w:pPr>
            <w:r w:rsidRPr="00A80D64">
              <w:rPr>
                <w:rFonts w:ascii="Times New Roman" w:hAnsi="Times New Roman" w:cs="Times New Roman"/>
              </w:rPr>
              <w:t>Pat McGoo (PM)</w:t>
            </w:r>
          </w:p>
        </w:tc>
        <w:tc>
          <w:tcPr>
            <w:tcW w:w="2350" w:type="dxa"/>
          </w:tcPr>
          <w:p w14:paraId="60391042" w14:textId="77777777" w:rsidR="006115CF" w:rsidRPr="00A80D64" w:rsidRDefault="006115CF" w:rsidP="005402D8">
            <w:pPr>
              <w:rPr>
                <w:rFonts w:ascii="Times New Roman" w:hAnsi="Times New Roman" w:cs="Times New Roman"/>
              </w:rPr>
            </w:pPr>
            <w:r w:rsidRPr="00A80D64">
              <w:rPr>
                <w:rFonts w:ascii="Times New Roman" w:hAnsi="Times New Roman" w:cs="Times New Roman"/>
              </w:rPr>
              <w:t>Christos Argyropoulos (CA)</w:t>
            </w:r>
          </w:p>
        </w:tc>
        <w:tc>
          <w:tcPr>
            <w:tcW w:w="2250" w:type="dxa"/>
          </w:tcPr>
          <w:p w14:paraId="0831AC51" w14:textId="77777777" w:rsidR="006115CF" w:rsidRPr="00A80D64" w:rsidRDefault="006115CF" w:rsidP="005402D8">
            <w:pPr>
              <w:rPr>
                <w:rFonts w:ascii="Times New Roman" w:hAnsi="Times New Roman" w:cs="Times New Roman"/>
              </w:rPr>
            </w:pPr>
            <w:r w:rsidRPr="00A80D64">
              <w:rPr>
                <w:rFonts w:ascii="Times New Roman" w:hAnsi="Times New Roman" w:cs="Times New Roman"/>
              </w:rPr>
              <w:t>Open Space M57 HQ</w:t>
            </w:r>
          </w:p>
        </w:tc>
      </w:tr>
      <w:tr w:rsidR="006115CF" w:rsidRPr="00A80D64" w14:paraId="08303A42" w14:textId="77777777" w:rsidTr="004122C4">
        <w:trPr>
          <w:trHeight w:val="704"/>
        </w:trPr>
        <w:tc>
          <w:tcPr>
            <w:tcW w:w="809" w:type="dxa"/>
          </w:tcPr>
          <w:p w14:paraId="10518C7A" w14:textId="77777777" w:rsidR="006115CF" w:rsidRPr="00A80D64" w:rsidRDefault="006115CF" w:rsidP="005402D8">
            <w:pPr>
              <w:rPr>
                <w:rFonts w:ascii="Times New Roman" w:hAnsi="Times New Roman" w:cs="Times New Roman"/>
              </w:rPr>
            </w:pPr>
            <w:r w:rsidRPr="00A80D64">
              <w:rPr>
                <w:rFonts w:ascii="Times New Roman" w:hAnsi="Times New Roman" w:cs="Times New Roman"/>
              </w:rPr>
              <w:t>0001</w:t>
            </w:r>
          </w:p>
        </w:tc>
        <w:tc>
          <w:tcPr>
            <w:tcW w:w="1349" w:type="dxa"/>
          </w:tcPr>
          <w:p w14:paraId="2386CB36" w14:textId="77777777" w:rsidR="006115CF" w:rsidRPr="00A80D64" w:rsidRDefault="006115CF" w:rsidP="005402D8">
            <w:pPr>
              <w:rPr>
                <w:rFonts w:ascii="Times New Roman" w:hAnsi="Times New Roman" w:cs="Times New Roman"/>
              </w:rPr>
            </w:pPr>
            <w:r w:rsidRPr="00A80D64">
              <w:rPr>
                <w:rFonts w:ascii="Times New Roman" w:hAnsi="Times New Roman" w:cs="Times New Roman"/>
                <w:lang w:eastAsia="el-GR"/>
              </w:rPr>
              <w:t>Wed Jan 12 2011</w:t>
            </w:r>
          </w:p>
        </w:tc>
        <w:tc>
          <w:tcPr>
            <w:tcW w:w="2602" w:type="dxa"/>
          </w:tcPr>
          <w:p w14:paraId="052E9483" w14:textId="77777777" w:rsidR="006115CF" w:rsidRPr="00A80D64" w:rsidRDefault="006115CF" w:rsidP="005402D8">
            <w:pPr>
              <w:rPr>
                <w:rFonts w:ascii="Times New Roman" w:hAnsi="Times New Roman" w:cs="Times New Roman"/>
              </w:rPr>
            </w:pPr>
            <w:r w:rsidRPr="00A80D64">
              <w:rPr>
                <w:rFonts w:ascii="Times New Roman" w:hAnsi="Times New Roman" w:cs="Times New Roman"/>
              </w:rPr>
              <w:t>Christos Argyropoulos (CA)</w:t>
            </w:r>
          </w:p>
        </w:tc>
        <w:tc>
          <w:tcPr>
            <w:tcW w:w="2350" w:type="dxa"/>
          </w:tcPr>
          <w:p w14:paraId="67041A6A" w14:textId="77777777" w:rsidR="006115CF" w:rsidRPr="00A80D64" w:rsidRDefault="006115CF" w:rsidP="005402D8">
            <w:pPr>
              <w:rPr>
                <w:rFonts w:ascii="Times New Roman" w:hAnsi="Times New Roman" w:cs="Times New Roman"/>
              </w:rPr>
            </w:pPr>
            <w:r w:rsidRPr="00A80D64">
              <w:rPr>
                <w:rFonts w:ascii="Times New Roman" w:hAnsi="Times New Roman" w:cs="Times New Roman"/>
              </w:rPr>
              <w:t>Dourachalis Philip (DP)</w:t>
            </w:r>
          </w:p>
        </w:tc>
        <w:tc>
          <w:tcPr>
            <w:tcW w:w="2250" w:type="dxa"/>
          </w:tcPr>
          <w:p w14:paraId="23763086" w14:textId="77777777" w:rsidR="006115CF" w:rsidRPr="00A80D64" w:rsidRDefault="006115CF" w:rsidP="005402D8">
            <w:pPr>
              <w:rPr>
                <w:rFonts w:ascii="Times New Roman" w:hAnsi="Times New Roman" w:cs="Times New Roman"/>
              </w:rPr>
            </w:pPr>
            <w:r w:rsidRPr="00A80D64">
              <w:rPr>
                <w:rFonts w:ascii="Times New Roman" w:hAnsi="Times New Roman" w:cs="Times New Roman"/>
              </w:rPr>
              <w:t>AUEB InfoSec Ltd LAB</w:t>
            </w:r>
          </w:p>
        </w:tc>
      </w:tr>
      <w:tr w:rsidR="006115CF" w:rsidRPr="00A80D64" w14:paraId="2936087A" w14:textId="77777777" w:rsidTr="004122C4">
        <w:trPr>
          <w:trHeight w:val="714"/>
        </w:trPr>
        <w:tc>
          <w:tcPr>
            <w:tcW w:w="809" w:type="dxa"/>
          </w:tcPr>
          <w:p w14:paraId="3D37A495" w14:textId="77777777" w:rsidR="006115CF" w:rsidRPr="00A80D64" w:rsidRDefault="006115CF" w:rsidP="005402D8">
            <w:pPr>
              <w:rPr>
                <w:rFonts w:ascii="Times New Roman" w:hAnsi="Times New Roman" w:cs="Times New Roman"/>
              </w:rPr>
            </w:pPr>
            <w:r w:rsidRPr="00A80D64">
              <w:rPr>
                <w:rFonts w:ascii="Times New Roman" w:hAnsi="Times New Roman" w:cs="Times New Roman"/>
              </w:rPr>
              <w:t>0002</w:t>
            </w:r>
          </w:p>
        </w:tc>
        <w:tc>
          <w:tcPr>
            <w:tcW w:w="1349" w:type="dxa"/>
          </w:tcPr>
          <w:p w14:paraId="1AB1C139" w14:textId="77777777" w:rsidR="006115CF" w:rsidRPr="00A80D64" w:rsidRDefault="006115CF" w:rsidP="005402D8">
            <w:pPr>
              <w:rPr>
                <w:rFonts w:ascii="Times New Roman" w:hAnsi="Times New Roman" w:cs="Times New Roman"/>
              </w:rPr>
            </w:pPr>
            <w:r w:rsidRPr="00A80D64">
              <w:rPr>
                <w:rFonts w:ascii="Times New Roman" w:hAnsi="Times New Roman" w:cs="Times New Roman"/>
                <w:lang w:eastAsia="el-GR"/>
              </w:rPr>
              <w:t>Wed Jan 19 2011</w:t>
            </w:r>
          </w:p>
        </w:tc>
        <w:tc>
          <w:tcPr>
            <w:tcW w:w="2602" w:type="dxa"/>
          </w:tcPr>
          <w:p w14:paraId="304E5A0F" w14:textId="77777777" w:rsidR="006115CF" w:rsidRPr="00A80D64" w:rsidRDefault="006115CF" w:rsidP="005402D8">
            <w:pPr>
              <w:rPr>
                <w:rFonts w:ascii="Times New Roman" w:hAnsi="Times New Roman" w:cs="Times New Roman"/>
              </w:rPr>
            </w:pPr>
            <w:r w:rsidRPr="00A80D64">
              <w:rPr>
                <w:rFonts w:ascii="Times New Roman" w:hAnsi="Times New Roman" w:cs="Times New Roman"/>
              </w:rPr>
              <w:t>Christos Argyropoulos (CA)</w:t>
            </w:r>
          </w:p>
        </w:tc>
        <w:tc>
          <w:tcPr>
            <w:tcW w:w="2350" w:type="dxa"/>
          </w:tcPr>
          <w:p w14:paraId="48E1CDB0" w14:textId="77777777" w:rsidR="006115CF" w:rsidRPr="00A80D64" w:rsidRDefault="006115CF" w:rsidP="005402D8">
            <w:pPr>
              <w:rPr>
                <w:rFonts w:ascii="Times New Roman" w:hAnsi="Times New Roman" w:cs="Times New Roman"/>
              </w:rPr>
            </w:pPr>
            <w:r w:rsidRPr="00A80D64">
              <w:rPr>
                <w:rFonts w:ascii="Times New Roman" w:hAnsi="Times New Roman" w:cs="Times New Roman"/>
              </w:rPr>
              <w:t>Dourachalis Philip (DP)</w:t>
            </w:r>
          </w:p>
        </w:tc>
        <w:tc>
          <w:tcPr>
            <w:tcW w:w="2250" w:type="dxa"/>
          </w:tcPr>
          <w:p w14:paraId="199CA36B" w14:textId="77777777" w:rsidR="006115CF" w:rsidRPr="00A80D64" w:rsidRDefault="006115CF" w:rsidP="005402D8">
            <w:pPr>
              <w:rPr>
                <w:rFonts w:ascii="Times New Roman" w:hAnsi="Times New Roman" w:cs="Times New Roman"/>
              </w:rPr>
            </w:pPr>
            <w:r w:rsidRPr="00A80D64">
              <w:rPr>
                <w:rFonts w:ascii="Times New Roman" w:hAnsi="Times New Roman" w:cs="Times New Roman"/>
              </w:rPr>
              <w:t>AUEB InfoSec Ltd LAB</w:t>
            </w:r>
          </w:p>
        </w:tc>
      </w:tr>
      <w:tr w:rsidR="006115CF" w:rsidRPr="00A80D64" w14:paraId="75E8C77E" w14:textId="77777777" w:rsidTr="004122C4">
        <w:trPr>
          <w:trHeight w:val="1010"/>
        </w:trPr>
        <w:tc>
          <w:tcPr>
            <w:tcW w:w="809" w:type="dxa"/>
          </w:tcPr>
          <w:p w14:paraId="18F00A89" w14:textId="77777777" w:rsidR="006115CF" w:rsidRPr="00A80D64" w:rsidRDefault="006115CF" w:rsidP="005402D8">
            <w:pPr>
              <w:rPr>
                <w:rFonts w:ascii="Times New Roman" w:hAnsi="Times New Roman" w:cs="Times New Roman"/>
              </w:rPr>
            </w:pPr>
            <w:r w:rsidRPr="00A80D64">
              <w:rPr>
                <w:rFonts w:ascii="Times New Roman" w:hAnsi="Times New Roman" w:cs="Times New Roman"/>
              </w:rPr>
              <w:t>0001</w:t>
            </w:r>
          </w:p>
        </w:tc>
        <w:tc>
          <w:tcPr>
            <w:tcW w:w="1349" w:type="dxa"/>
          </w:tcPr>
          <w:p w14:paraId="4BD0F7EB" w14:textId="77777777" w:rsidR="006115CF" w:rsidRPr="00A80D64" w:rsidRDefault="006115CF" w:rsidP="005402D8">
            <w:pPr>
              <w:rPr>
                <w:rFonts w:ascii="Times New Roman" w:hAnsi="Times New Roman" w:cs="Times New Roman"/>
                <w:lang w:eastAsia="el-GR"/>
              </w:rPr>
            </w:pPr>
            <w:r w:rsidRPr="00A80D64">
              <w:rPr>
                <w:rFonts w:ascii="Times New Roman" w:hAnsi="Times New Roman" w:cs="Times New Roman"/>
                <w:lang w:eastAsia="el-GR"/>
              </w:rPr>
              <w:t>Wed Jan 22 2011</w:t>
            </w:r>
          </w:p>
        </w:tc>
        <w:tc>
          <w:tcPr>
            <w:tcW w:w="2602" w:type="dxa"/>
          </w:tcPr>
          <w:p w14:paraId="2AC3DD85" w14:textId="77777777" w:rsidR="006115CF" w:rsidRPr="00A80D64" w:rsidRDefault="006115CF" w:rsidP="005402D8">
            <w:pPr>
              <w:rPr>
                <w:rFonts w:ascii="Times New Roman" w:hAnsi="Times New Roman" w:cs="Times New Roman"/>
              </w:rPr>
            </w:pPr>
            <w:r w:rsidRPr="00A80D64">
              <w:rPr>
                <w:rFonts w:ascii="Times New Roman" w:hAnsi="Times New Roman" w:cs="Times New Roman"/>
              </w:rPr>
              <w:t>Dourachalis Philip (DP)</w:t>
            </w:r>
          </w:p>
        </w:tc>
        <w:tc>
          <w:tcPr>
            <w:tcW w:w="2350" w:type="dxa"/>
          </w:tcPr>
          <w:p w14:paraId="3716076A" w14:textId="77777777" w:rsidR="006115CF" w:rsidRPr="00A80D64" w:rsidRDefault="006115CF" w:rsidP="005402D8">
            <w:pPr>
              <w:rPr>
                <w:rFonts w:ascii="Times New Roman" w:hAnsi="Times New Roman" w:cs="Times New Roman"/>
              </w:rPr>
            </w:pPr>
            <w:r w:rsidRPr="00A80D64">
              <w:rPr>
                <w:rFonts w:ascii="Times New Roman" w:hAnsi="Times New Roman" w:cs="Times New Roman"/>
              </w:rPr>
              <w:t>Christos Argyropoulos (CA)</w:t>
            </w:r>
          </w:p>
        </w:tc>
        <w:tc>
          <w:tcPr>
            <w:tcW w:w="2250" w:type="dxa"/>
          </w:tcPr>
          <w:p w14:paraId="63274E03" w14:textId="77777777" w:rsidR="006115CF" w:rsidRPr="00A80D64" w:rsidRDefault="006115CF" w:rsidP="005402D8">
            <w:pPr>
              <w:rPr>
                <w:rFonts w:ascii="Times New Roman" w:hAnsi="Times New Roman" w:cs="Times New Roman"/>
              </w:rPr>
            </w:pPr>
            <w:r w:rsidRPr="00A80D64">
              <w:rPr>
                <w:rFonts w:ascii="Times New Roman" w:hAnsi="Times New Roman" w:cs="Times New Roman"/>
              </w:rPr>
              <w:t>AUEB InfoSec Ltd LAB</w:t>
            </w:r>
          </w:p>
        </w:tc>
      </w:tr>
      <w:tr w:rsidR="006115CF" w:rsidRPr="00A80D64" w14:paraId="31AE9BCE" w14:textId="77777777" w:rsidTr="004122C4">
        <w:trPr>
          <w:trHeight w:val="1010"/>
        </w:trPr>
        <w:tc>
          <w:tcPr>
            <w:tcW w:w="809" w:type="dxa"/>
          </w:tcPr>
          <w:p w14:paraId="7E3A1705" w14:textId="77777777" w:rsidR="006115CF" w:rsidRPr="00A80D64" w:rsidRDefault="006115CF" w:rsidP="005402D8">
            <w:pPr>
              <w:rPr>
                <w:rFonts w:ascii="Times New Roman" w:hAnsi="Times New Roman" w:cs="Times New Roman"/>
              </w:rPr>
            </w:pPr>
            <w:r w:rsidRPr="00A80D64">
              <w:rPr>
                <w:rFonts w:ascii="Times New Roman" w:hAnsi="Times New Roman" w:cs="Times New Roman"/>
              </w:rPr>
              <w:t>0002</w:t>
            </w:r>
          </w:p>
        </w:tc>
        <w:tc>
          <w:tcPr>
            <w:tcW w:w="1349" w:type="dxa"/>
          </w:tcPr>
          <w:p w14:paraId="15920A8A" w14:textId="77777777" w:rsidR="006115CF" w:rsidRPr="00A80D64" w:rsidRDefault="006115CF" w:rsidP="005402D8">
            <w:pPr>
              <w:rPr>
                <w:rFonts w:ascii="Times New Roman" w:hAnsi="Times New Roman" w:cs="Times New Roman"/>
                <w:lang w:eastAsia="el-GR"/>
              </w:rPr>
            </w:pPr>
            <w:r w:rsidRPr="00A80D64">
              <w:rPr>
                <w:rFonts w:ascii="Times New Roman" w:hAnsi="Times New Roman" w:cs="Times New Roman"/>
                <w:lang w:eastAsia="el-GR"/>
              </w:rPr>
              <w:t>Wed Jan 29 2011</w:t>
            </w:r>
          </w:p>
        </w:tc>
        <w:tc>
          <w:tcPr>
            <w:tcW w:w="2602" w:type="dxa"/>
          </w:tcPr>
          <w:p w14:paraId="1EAAFD04" w14:textId="77777777" w:rsidR="006115CF" w:rsidRPr="00A80D64" w:rsidRDefault="006115CF" w:rsidP="005402D8">
            <w:pPr>
              <w:rPr>
                <w:rFonts w:ascii="Times New Roman" w:hAnsi="Times New Roman" w:cs="Times New Roman"/>
              </w:rPr>
            </w:pPr>
            <w:r w:rsidRPr="00A80D64">
              <w:rPr>
                <w:rFonts w:ascii="Times New Roman" w:hAnsi="Times New Roman" w:cs="Times New Roman"/>
              </w:rPr>
              <w:t>Dourachalis Philip (DP)</w:t>
            </w:r>
          </w:p>
        </w:tc>
        <w:tc>
          <w:tcPr>
            <w:tcW w:w="2350" w:type="dxa"/>
          </w:tcPr>
          <w:p w14:paraId="20B954BA" w14:textId="77777777" w:rsidR="006115CF" w:rsidRPr="00A80D64" w:rsidRDefault="006115CF" w:rsidP="005402D8">
            <w:pPr>
              <w:rPr>
                <w:rFonts w:ascii="Times New Roman" w:hAnsi="Times New Roman" w:cs="Times New Roman"/>
              </w:rPr>
            </w:pPr>
            <w:r w:rsidRPr="00A80D64">
              <w:rPr>
                <w:rFonts w:ascii="Times New Roman" w:hAnsi="Times New Roman" w:cs="Times New Roman"/>
              </w:rPr>
              <w:t>Christos Argyropoulos (CA)</w:t>
            </w:r>
          </w:p>
        </w:tc>
        <w:tc>
          <w:tcPr>
            <w:tcW w:w="2250" w:type="dxa"/>
          </w:tcPr>
          <w:p w14:paraId="00F427FC" w14:textId="77777777" w:rsidR="006115CF" w:rsidRPr="00A80D64" w:rsidRDefault="006115CF" w:rsidP="005402D8">
            <w:pPr>
              <w:rPr>
                <w:rFonts w:ascii="Times New Roman" w:hAnsi="Times New Roman" w:cs="Times New Roman"/>
              </w:rPr>
            </w:pPr>
            <w:r w:rsidRPr="00A80D64">
              <w:rPr>
                <w:rFonts w:ascii="Times New Roman" w:hAnsi="Times New Roman" w:cs="Times New Roman"/>
              </w:rPr>
              <w:t>AUEB InfoSec Ltd LAB</w:t>
            </w:r>
          </w:p>
        </w:tc>
      </w:tr>
      <w:tr w:rsidR="006115CF" w:rsidRPr="00A80D64" w14:paraId="705A9ED3" w14:textId="77777777" w:rsidTr="004122C4">
        <w:trPr>
          <w:trHeight w:val="1010"/>
        </w:trPr>
        <w:tc>
          <w:tcPr>
            <w:tcW w:w="809" w:type="dxa"/>
          </w:tcPr>
          <w:p w14:paraId="129BFC97" w14:textId="77777777" w:rsidR="006115CF" w:rsidRPr="00A80D64" w:rsidRDefault="006115CF" w:rsidP="005402D8">
            <w:pPr>
              <w:rPr>
                <w:rFonts w:ascii="Times New Roman" w:hAnsi="Times New Roman" w:cs="Times New Roman"/>
              </w:rPr>
            </w:pPr>
            <w:r w:rsidRPr="00A80D64">
              <w:rPr>
                <w:rFonts w:ascii="Times New Roman" w:hAnsi="Times New Roman" w:cs="Times New Roman"/>
              </w:rPr>
              <w:t>0001</w:t>
            </w:r>
          </w:p>
        </w:tc>
        <w:tc>
          <w:tcPr>
            <w:tcW w:w="1349" w:type="dxa"/>
          </w:tcPr>
          <w:p w14:paraId="0535E82A" w14:textId="77777777" w:rsidR="006115CF" w:rsidRPr="00A80D64" w:rsidRDefault="006115CF" w:rsidP="005402D8">
            <w:pPr>
              <w:rPr>
                <w:rFonts w:ascii="Times New Roman" w:hAnsi="Times New Roman" w:cs="Times New Roman"/>
                <w:lang w:eastAsia="el-GR"/>
              </w:rPr>
            </w:pPr>
            <w:r w:rsidRPr="00A80D64">
              <w:rPr>
                <w:rFonts w:ascii="Times New Roman" w:hAnsi="Times New Roman" w:cs="Times New Roman"/>
                <w:lang w:eastAsia="el-GR"/>
              </w:rPr>
              <w:t>Wed Jan 22 2011</w:t>
            </w:r>
          </w:p>
        </w:tc>
        <w:tc>
          <w:tcPr>
            <w:tcW w:w="2602" w:type="dxa"/>
          </w:tcPr>
          <w:p w14:paraId="0018510A" w14:textId="77777777" w:rsidR="006115CF" w:rsidRPr="00A80D64" w:rsidRDefault="006115CF" w:rsidP="005402D8">
            <w:pPr>
              <w:rPr>
                <w:rFonts w:ascii="Times New Roman" w:hAnsi="Times New Roman" w:cs="Times New Roman"/>
              </w:rPr>
            </w:pPr>
            <w:r w:rsidRPr="00A80D64">
              <w:rPr>
                <w:rFonts w:ascii="Times New Roman" w:hAnsi="Times New Roman" w:cs="Times New Roman"/>
              </w:rPr>
              <w:t>Christos Argyropoulos (CA)</w:t>
            </w:r>
          </w:p>
        </w:tc>
        <w:tc>
          <w:tcPr>
            <w:tcW w:w="2350" w:type="dxa"/>
          </w:tcPr>
          <w:p w14:paraId="3FE9AA30" w14:textId="77777777" w:rsidR="006115CF" w:rsidRPr="00A80D64" w:rsidRDefault="006115CF" w:rsidP="005402D8">
            <w:pPr>
              <w:rPr>
                <w:rFonts w:ascii="Times New Roman" w:hAnsi="Times New Roman" w:cs="Times New Roman"/>
              </w:rPr>
            </w:pPr>
            <w:r w:rsidRPr="00A80D64">
              <w:rPr>
                <w:rFonts w:ascii="Times New Roman" w:hAnsi="Times New Roman" w:cs="Times New Roman"/>
              </w:rPr>
              <w:t>Pat McGoo (PM)</w:t>
            </w:r>
          </w:p>
        </w:tc>
        <w:tc>
          <w:tcPr>
            <w:tcW w:w="2250" w:type="dxa"/>
          </w:tcPr>
          <w:p w14:paraId="0232C274" w14:textId="77777777" w:rsidR="006115CF" w:rsidRPr="00A80D64" w:rsidRDefault="006115CF" w:rsidP="005402D8">
            <w:pPr>
              <w:rPr>
                <w:rFonts w:ascii="Times New Roman" w:hAnsi="Times New Roman" w:cs="Times New Roman"/>
              </w:rPr>
            </w:pPr>
            <w:r w:rsidRPr="00A80D64">
              <w:rPr>
                <w:rFonts w:ascii="Times New Roman" w:hAnsi="Times New Roman" w:cs="Times New Roman"/>
              </w:rPr>
              <w:t>Open Space M57 HQ</w:t>
            </w:r>
          </w:p>
        </w:tc>
      </w:tr>
      <w:tr w:rsidR="006115CF" w:rsidRPr="00A80D64" w14:paraId="4AC81450" w14:textId="77777777" w:rsidTr="004122C4">
        <w:trPr>
          <w:trHeight w:val="1010"/>
        </w:trPr>
        <w:tc>
          <w:tcPr>
            <w:tcW w:w="809" w:type="dxa"/>
          </w:tcPr>
          <w:p w14:paraId="5F8BF7D1" w14:textId="77777777" w:rsidR="006115CF" w:rsidRPr="00A80D64" w:rsidRDefault="006115CF" w:rsidP="005402D8">
            <w:pPr>
              <w:rPr>
                <w:rFonts w:ascii="Times New Roman" w:hAnsi="Times New Roman" w:cs="Times New Roman"/>
              </w:rPr>
            </w:pPr>
            <w:r w:rsidRPr="00A80D64">
              <w:rPr>
                <w:rFonts w:ascii="Times New Roman" w:hAnsi="Times New Roman" w:cs="Times New Roman"/>
              </w:rPr>
              <w:t>0002</w:t>
            </w:r>
          </w:p>
        </w:tc>
        <w:tc>
          <w:tcPr>
            <w:tcW w:w="1349" w:type="dxa"/>
          </w:tcPr>
          <w:p w14:paraId="17AF04BD" w14:textId="77777777" w:rsidR="006115CF" w:rsidRPr="00A80D64" w:rsidRDefault="006115CF" w:rsidP="005402D8">
            <w:pPr>
              <w:rPr>
                <w:rFonts w:ascii="Times New Roman" w:hAnsi="Times New Roman" w:cs="Times New Roman"/>
                <w:lang w:eastAsia="el-GR"/>
              </w:rPr>
            </w:pPr>
            <w:r w:rsidRPr="00A80D64">
              <w:rPr>
                <w:rFonts w:ascii="Times New Roman" w:hAnsi="Times New Roman" w:cs="Times New Roman"/>
                <w:lang w:eastAsia="el-GR"/>
              </w:rPr>
              <w:t>Wed Jan 29 2011</w:t>
            </w:r>
          </w:p>
        </w:tc>
        <w:tc>
          <w:tcPr>
            <w:tcW w:w="2602" w:type="dxa"/>
          </w:tcPr>
          <w:p w14:paraId="30558B25" w14:textId="77777777" w:rsidR="006115CF" w:rsidRPr="00A80D64" w:rsidRDefault="006115CF" w:rsidP="005402D8">
            <w:pPr>
              <w:rPr>
                <w:rFonts w:ascii="Times New Roman" w:hAnsi="Times New Roman" w:cs="Times New Roman"/>
              </w:rPr>
            </w:pPr>
            <w:r w:rsidRPr="00A80D64">
              <w:rPr>
                <w:rFonts w:ascii="Times New Roman" w:hAnsi="Times New Roman" w:cs="Times New Roman"/>
              </w:rPr>
              <w:t>Christos Argyropoulos (CA)</w:t>
            </w:r>
          </w:p>
        </w:tc>
        <w:tc>
          <w:tcPr>
            <w:tcW w:w="2350" w:type="dxa"/>
          </w:tcPr>
          <w:p w14:paraId="5CC7E507" w14:textId="77777777" w:rsidR="006115CF" w:rsidRPr="00A80D64" w:rsidRDefault="006115CF" w:rsidP="005402D8">
            <w:pPr>
              <w:rPr>
                <w:rFonts w:ascii="Times New Roman" w:hAnsi="Times New Roman" w:cs="Times New Roman"/>
              </w:rPr>
            </w:pPr>
            <w:r w:rsidRPr="00A80D64">
              <w:rPr>
                <w:rFonts w:ascii="Times New Roman" w:hAnsi="Times New Roman" w:cs="Times New Roman"/>
              </w:rPr>
              <w:t>Pat McGoo (PM)</w:t>
            </w:r>
          </w:p>
        </w:tc>
        <w:tc>
          <w:tcPr>
            <w:tcW w:w="2250" w:type="dxa"/>
          </w:tcPr>
          <w:p w14:paraId="7BAA2E88" w14:textId="77777777" w:rsidR="006115CF" w:rsidRPr="00A80D64" w:rsidRDefault="006115CF" w:rsidP="005402D8">
            <w:pPr>
              <w:rPr>
                <w:rFonts w:ascii="Times New Roman" w:hAnsi="Times New Roman" w:cs="Times New Roman"/>
              </w:rPr>
            </w:pPr>
            <w:r w:rsidRPr="00A80D64">
              <w:rPr>
                <w:rFonts w:ascii="Times New Roman" w:hAnsi="Times New Roman" w:cs="Times New Roman"/>
              </w:rPr>
              <w:t>Open Space M57 HQ</w:t>
            </w:r>
          </w:p>
        </w:tc>
      </w:tr>
    </w:tbl>
    <w:p w14:paraId="78C0131B" w14:textId="77777777" w:rsidR="006115CF" w:rsidRPr="00A80D64" w:rsidRDefault="006115CF" w:rsidP="006115CF">
      <w:pPr>
        <w:tabs>
          <w:tab w:val="left" w:pos="7020"/>
        </w:tabs>
        <w:rPr>
          <w:rFonts w:ascii="Times New Roman" w:hAnsi="Times New Roman" w:cs="Times New Roman"/>
          <w:sz w:val="16"/>
          <w:szCs w:val="16"/>
        </w:rPr>
      </w:pPr>
    </w:p>
    <w:p w14:paraId="1AA98CF7" w14:textId="77777777" w:rsidR="002F7521" w:rsidRDefault="002F7521" w:rsidP="005D2D75">
      <w:pPr>
        <w:rPr>
          <w:rFonts w:ascii="Times New Roman" w:hAnsi="Times New Roman" w:cs="Times New Roman"/>
          <w:lang w:eastAsia="el-GR"/>
        </w:rPr>
      </w:pPr>
    </w:p>
    <w:p w14:paraId="361B889A" w14:textId="77777777" w:rsidR="009E2806" w:rsidRPr="00A80D64" w:rsidRDefault="009E2806" w:rsidP="005D2D75">
      <w:pPr>
        <w:rPr>
          <w:rFonts w:ascii="Times New Roman" w:hAnsi="Times New Roman" w:cs="Times New Roman"/>
          <w:lang w:eastAsia="el-GR"/>
        </w:rPr>
      </w:pPr>
    </w:p>
    <w:p w14:paraId="601089EE" w14:textId="77777777" w:rsidR="002F7521" w:rsidRPr="00A80D64" w:rsidRDefault="002F7521" w:rsidP="005D2D75">
      <w:pPr>
        <w:rPr>
          <w:rFonts w:ascii="Times New Roman" w:hAnsi="Times New Roman" w:cs="Times New Roman"/>
          <w:lang w:eastAsia="el-GR"/>
        </w:rPr>
      </w:pPr>
    </w:p>
    <w:p w14:paraId="661152F9" w14:textId="04A9285E" w:rsidR="00253F3D" w:rsidRPr="00A80D64" w:rsidRDefault="00253F3D" w:rsidP="00253F3D">
      <w:pPr>
        <w:pStyle w:val="Heading2"/>
        <w:rPr>
          <w:rFonts w:ascii="Times New Roman" w:hAnsi="Times New Roman" w:cs="Times New Roman"/>
          <w:lang w:eastAsia="el-GR"/>
        </w:rPr>
      </w:pPr>
      <w:bookmarkStart w:id="36" w:name="_Toc137160566"/>
      <w:r w:rsidRPr="00A80D64">
        <w:rPr>
          <w:rFonts w:ascii="Times New Roman" w:hAnsi="Times New Roman" w:cs="Times New Roman"/>
          <w:lang w:eastAsia="el-GR"/>
        </w:rPr>
        <w:lastRenderedPageBreak/>
        <w:t xml:space="preserve">Παράρτημα ΣΤ – </w:t>
      </w:r>
      <w:r w:rsidR="007D2672" w:rsidRPr="00A80D64">
        <w:rPr>
          <w:rFonts w:ascii="Times New Roman" w:hAnsi="Times New Roman" w:cs="Times New Roman"/>
          <w:lang w:eastAsia="el-GR"/>
        </w:rPr>
        <w:t xml:space="preserve"> Εξοπλισμός εργαστηρίου</w:t>
      </w:r>
      <w:bookmarkEnd w:id="36"/>
    </w:p>
    <w:p w14:paraId="603EA5D3" w14:textId="2213BB7A" w:rsidR="002F7521" w:rsidRPr="00A80D64" w:rsidRDefault="002F7521" w:rsidP="005D2D75">
      <w:pPr>
        <w:rPr>
          <w:rFonts w:ascii="Times New Roman" w:hAnsi="Times New Roman" w:cs="Times New Roman"/>
          <w:lang w:eastAsia="el-GR"/>
        </w:rPr>
      </w:pPr>
    </w:p>
    <w:tbl>
      <w:tblPr>
        <w:tblW w:w="0" w:type="auto"/>
        <w:tblLook w:val="04A0" w:firstRow="1" w:lastRow="0" w:firstColumn="1" w:lastColumn="0" w:noHBand="0" w:noVBand="1"/>
      </w:tblPr>
      <w:tblGrid>
        <w:gridCol w:w="4106"/>
        <w:gridCol w:w="4190"/>
      </w:tblGrid>
      <w:tr w:rsidR="006D3AE7" w:rsidRPr="00A80D64" w14:paraId="48175299" w14:textId="77777777" w:rsidTr="006D3AE7">
        <w:tc>
          <w:tcPr>
            <w:tcW w:w="8296" w:type="dxa"/>
            <w:gridSpan w:val="2"/>
          </w:tcPr>
          <w:p w14:paraId="25BC6910" w14:textId="77777777" w:rsidR="006D3AE7" w:rsidRPr="00A80D64" w:rsidRDefault="006D3AE7" w:rsidP="006D3AE7">
            <w:pPr>
              <w:jc w:val="center"/>
              <w:rPr>
                <w:rFonts w:ascii="Times New Roman" w:hAnsi="Times New Roman" w:cs="Times New Roman"/>
              </w:rPr>
            </w:pPr>
            <w:r w:rsidRPr="00A80D64">
              <w:rPr>
                <w:rFonts w:ascii="Times New Roman" w:hAnsi="Times New Roman" w:cs="Times New Roman"/>
              </w:rPr>
              <w:t>Εξοπλισμός Forensics (Jump Bag)</w:t>
            </w:r>
          </w:p>
        </w:tc>
      </w:tr>
      <w:tr w:rsidR="006D3AE7" w:rsidRPr="00A80D64" w14:paraId="7283266D" w14:textId="77777777" w:rsidTr="006D3AE7">
        <w:tc>
          <w:tcPr>
            <w:tcW w:w="4106" w:type="dxa"/>
          </w:tcPr>
          <w:p w14:paraId="41C88283" w14:textId="77777777" w:rsidR="006D3AE7" w:rsidRPr="00A80D64" w:rsidRDefault="006D3AE7" w:rsidP="006D3AE7">
            <w:pPr>
              <w:jc w:val="center"/>
              <w:rPr>
                <w:rFonts w:ascii="Times New Roman" w:hAnsi="Times New Roman" w:cs="Times New Roman"/>
              </w:rPr>
            </w:pPr>
            <w:r w:rsidRPr="00A80D64">
              <w:rPr>
                <w:rFonts w:ascii="Times New Roman" w:hAnsi="Times New Roman" w:cs="Times New Roman"/>
              </w:rPr>
              <w:t>Serial Numbers</w:t>
            </w:r>
          </w:p>
        </w:tc>
        <w:tc>
          <w:tcPr>
            <w:tcW w:w="4190" w:type="dxa"/>
          </w:tcPr>
          <w:p w14:paraId="4443A7A4" w14:textId="77777777" w:rsidR="006D3AE7" w:rsidRPr="00A80D64" w:rsidRDefault="006D3AE7" w:rsidP="006D3AE7">
            <w:pPr>
              <w:jc w:val="center"/>
              <w:rPr>
                <w:rFonts w:ascii="Times New Roman" w:hAnsi="Times New Roman" w:cs="Times New Roman"/>
              </w:rPr>
            </w:pPr>
            <w:r w:rsidRPr="00A80D64">
              <w:rPr>
                <w:rFonts w:ascii="Times New Roman" w:hAnsi="Times New Roman" w:cs="Times New Roman"/>
              </w:rPr>
              <w:t>Name</w:t>
            </w:r>
          </w:p>
        </w:tc>
      </w:tr>
      <w:tr w:rsidR="006D3AE7" w:rsidRPr="00D270B1" w14:paraId="0AC2C37B" w14:textId="77777777" w:rsidTr="006D3AE7">
        <w:trPr>
          <w:trHeight w:val="586"/>
        </w:trPr>
        <w:tc>
          <w:tcPr>
            <w:tcW w:w="4106" w:type="dxa"/>
          </w:tcPr>
          <w:p w14:paraId="2C661A5C" w14:textId="77777777" w:rsidR="006D3AE7" w:rsidRPr="00A80D64" w:rsidRDefault="006D3AE7" w:rsidP="006D3AE7">
            <w:pPr>
              <w:jc w:val="center"/>
              <w:rPr>
                <w:rFonts w:ascii="Times New Roman" w:hAnsi="Times New Roman" w:cs="Times New Roman"/>
              </w:rPr>
            </w:pPr>
            <w:r w:rsidRPr="00A80D64">
              <w:rPr>
                <w:rFonts w:ascii="Times New Roman" w:hAnsi="Times New Roman" w:cs="Times New Roman"/>
              </w:rPr>
              <w:t>8T7B0D6X9Y, 4J9H2K5L7Q, 2D6F8G0M1N, 7P3R9S5T2W</w:t>
            </w:r>
          </w:p>
        </w:tc>
        <w:tc>
          <w:tcPr>
            <w:tcW w:w="4190" w:type="dxa"/>
          </w:tcPr>
          <w:p w14:paraId="640E1183" w14:textId="77777777" w:rsidR="006D3AE7" w:rsidRPr="00A80D64" w:rsidRDefault="006D3AE7" w:rsidP="006D3AE7">
            <w:pPr>
              <w:rPr>
                <w:rFonts w:ascii="Times New Roman" w:hAnsi="Times New Roman" w:cs="Times New Roman"/>
                <w:lang w:val="en-US"/>
              </w:rPr>
            </w:pPr>
            <w:r w:rsidRPr="00A80D64">
              <w:rPr>
                <w:rFonts w:ascii="Times New Roman" w:hAnsi="Times New Roman" w:cs="Times New Roman"/>
                <w:lang w:val="en-US"/>
              </w:rPr>
              <w:t>x4 SanDisk USB stick 32GB (Caine, FTK Imager, FEX Imager, Volatility, MDD, DumpIt)</w:t>
            </w:r>
          </w:p>
        </w:tc>
      </w:tr>
      <w:tr w:rsidR="006D3AE7" w:rsidRPr="00D270B1" w14:paraId="40D78F19" w14:textId="77777777" w:rsidTr="006D3AE7">
        <w:trPr>
          <w:trHeight w:val="70"/>
        </w:trPr>
        <w:tc>
          <w:tcPr>
            <w:tcW w:w="4106" w:type="dxa"/>
          </w:tcPr>
          <w:p w14:paraId="6CD206F2" w14:textId="77777777" w:rsidR="006D3AE7" w:rsidRPr="00A80D64" w:rsidRDefault="006D3AE7" w:rsidP="006D3AE7">
            <w:pPr>
              <w:jc w:val="center"/>
              <w:rPr>
                <w:rFonts w:ascii="Times New Roman" w:hAnsi="Times New Roman" w:cs="Times New Roman"/>
              </w:rPr>
            </w:pPr>
            <w:r w:rsidRPr="00A80D64">
              <w:rPr>
                <w:rFonts w:ascii="Times New Roman" w:hAnsi="Times New Roman" w:cs="Times New Roman"/>
              </w:rPr>
              <w:t>4U6V8W0X2Y, 1Z3A5B7C9D</w:t>
            </w:r>
          </w:p>
        </w:tc>
        <w:tc>
          <w:tcPr>
            <w:tcW w:w="4190" w:type="dxa"/>
          </w:tcPr>
          <w:p w14:paraId="506153C5" w14:textId="77777777" w:rsidR="006D3AE7" w:rsidRPr="00A80D64" w:rsidRDefault="006D3AE7" w:rsidP="006D3AE7">
            <w:pPr>
              <w:rPr>
                <w:rFonts w:ascii="Times New Roman" w:hAnsi="Times New Roman" w:cs="Times New Roman"/>
                <w:lang w:val="en-US"/>
              </w:rPr>
            </w:pPr>
            <w:r w:rsidRPr="00A80D64">
              <w:rPr>
                <w:rFonts w:ascii="Times New Roman" w:hAnsi="Times New Roman" w:cs="Times New Roman"/>
                <w:lang w:val="en-US"/>
              </w:rPr>
              <w:t>x2 Samsung Portable SSD T7 USB 3.2 2.5"</w:t>
            </w:r>
          </w:p>
        </w:tc>
      </w:tr>
      <w:tr w:rsidR="006D3AE7" w:rsidRPr="00D270B1" w14:paraId="21B07328" w14:textId="77777777" w:rsidTr="006D3AE7">
        <w:trPr>
          <w:trHeight w:val="70"/>
        </w:trPr>
        <w:tc>
          <w:tcPr>
            <w:tcW w:w="4106" w:type="dxa"/>
          </w:tcPr>
          <w:p w14:paraId="28998674" w14:textId="77777777" w:rsidR="006D3AE7" w:rsidRPr="00A80D64" w:rsidRDefault="006D3AE7" w:rsidP="006D3AE7">
            <w:pPr>
              <w:jc w:val="center"/>
              <w:rPr>
                <w:rFonts w:ascii="Times New Roman" w:hAnsi="Times New Roman" w:cs="Times New Roman"/>
              </w:rPr>
            </w:pPr>
            <w:r w:rsidRPr="00A80D64">
              <w:rPr>
                <w:rFonts w:ascii="Times New Roman" w:hAnsi="Times New Roman" w:cs="Times New Roman"/>
              </w:rPr>
              <w:t>6E8F0G2H4I</w:t>
            </w:r>
          </w:p>
        </w:tc>
        <w:tc>
          <w:tcPr>
            <w:tcW w:w="4190" w:type="dxa"/>
          </w:tcPr>
          <w:p w14:paraId="24C7D7D9" w14:textId="77777777" w:rsidR="006D3AE7" w:rsidRPr="00A80D64" w:rsidRDefault="006D3AE7" w:rsidP="006D3AE7">
            <w:pPr>
              <w:rPr>
                <w:rFonts w:ascii="Times New Roman" w:hAnsi="Times New Roman" w:cs="Times New Roman"/>
                <w:lang w:val="en-US"/>
              </w:rPr>
            </w:pPr>
            <w:r w:rsidRPr="00A80D64">
              <w:rPr>
                <w:rFonts w:ascii="Times New Roman" w:hAnsi="Times New Roman" w:cs="Times New Roman"/>
                <w:lang w:val="en-US"/>
              </w:rPr>
              <w:t>G319 Signal Detector Anti-eavesdropping GPS Anti-Location Scanner</w:t>
            </w:r>
          </w:p>
        </w:tc>
      </w:tr>
      <w:tr w:rsidR="006D3AE7" w:rsidRPr="00D270B1" w14:paraId="1782BA52" w14:textId="77777777" w:rsidTr="006D3AE7">
        <w:tc>
          <w:tcPr>
            <w:tcW w:w="4106" w:type="dxa"/>
          </w:tcPr>
          <w:p w14:paraId="093E7869" w14:textId="77777777" w:rsidR="006D3AE7" w:rsidRPr="00A80D64" w:rsidRDefault="006D3AE7" w:rsidP="006D3AE7">
            <w:pPr>
              <w:jc w:val="center"/>
              <w:rPr>
                <w:rFonts w:ascii="Times New Roman" w:hAnsi="Times New Roman" w:cs="Times New Roman"/>
              </w:rPr>
            </w:pPr>
            <w:r w:rsidRPr="00A80D64">
              <w:rPr>
                <w:rFonts w:ascii="Times New Roman" w:hAnsi="Times New Roman" w:cs="Times New Roman"/>
              </w:rPr>
              <w:t>3J5K7L9M1N</w:t>
            </w:r>
          </w:p>
        </w:tc>
        <w:tc>
          <w:tcPr>
            <w:tcW w:w="4190" w:type="dxa"/>
          </w:tcPr>
          <w:p w14:paraId="3C9E146F" w14:textId="77777777" w:rsidR="006D3AE7" w:rsidRPr="00A80D64" w:rsidRDefault="006D3AE7" w:rsidP="006D3AE7">
            <w:pPr>
              <w:jc w:val="both"/>
              <w:rPr>
                <w:rFonts w:ascii="Times New Roman" w:hAnsi="Times New Roman" w:cs="Times New Roman"/>
                <w:lang w:val="en-US"/>
              </w:rPr>
            </w:pPr>
            <w:r w:rsidRPr="00A80D64">
              <w:rPr>
                <w:rFonts w:ascii="Times New Roman" w:hAnsi="Times New Roman" w:cs="Times New Roman"/>
                <w:lang w:val="en-US"/>
              </w:rPr>
              <w:t xml:space="preserve">Sony Mirrorless </w:t>
            </w:r>
            <w:r w:rsidRPr="00A80D64">
              <w:rPr>
                <w:rFonts w:ascii="Times New Roman" w:hAnsi="Times New Roman" w:cs="Times New Roman"/>
              </w:rPr>
              <w:t>Φωτογραφική</w:t>
            </w:r>
            <w:r w:rsidRPr="00A80D64">
              <w:rPr>
                <w:rFonts w:ascii="Times New Roman" w:hAnsi="Times New Roman" w:cs="Times New Roman"/>
                <w:lang w:val="en-US"/>
              </w:rPr>
              <w:t xml:space="preserve"> </w:t>
            </w:r>
            <w:r w:rsidRPr="00A80D64">
              <w:rPr>
                <w:rFonts w:ascii="Times New Roman" w:hAnsi="Times New Roman" w:cs="Times New Roman"/>
              </w:rPr>
              <w:t>Μηχανή</w:t>
            </w:r>
            <w:r w:rsidRPr="00A80D64">
              <w:rPr>
                <w:rFonts w:ascii="Times New Roman" w:hAnsi="Times New Roman" w:cs="Times New Roman"/>
                <w:lang w:val="en-US"/>
              </w:rPr>
              <w:t xml:space="preserve"> ZV-E10 Crop Frame Kit (E PZ 16-50mm F3.5-5.6 OSS) Black</w:t>
            </w:r>
          </w:p>
        </w:tc>
      </w:tr>
      <w:tr w:rsidR="006D3AE7" w:rsidRPr="00D270B1" w14:paraId="4B395C9B" w14:textId="77777777" w:rsidTr="006D3AE7">
        <w:tc>
          <w:tcPr>
            <w:tcW w:w="4106" w:type="dxa"/>
          </w:tcPr>
          <w:p w14:paraId="0D32A705" w14:textId="77777777" w:rsidR="006D3AE7" w:rsidRPr="00A80D64" w:rsidRDefault="006D3AE7" w:rsidP="006D3AE7">
            <w:pPr>
              <w:jc w:val="center"/>
              <w:rPr>
                <w:rFonts w:ascii="Times New Roman" w:hAnsi="Times New Roman" w:cs="Times New Roman"/>
              </w:rPr>
            </w:pPr>
            <w:r w:rsidRPr="00A80D64">
              <w:rPr>
                <w:rFonts w:ascii="Times New Roman" w:hAnsi="Times New Roman" w:cs="Times New Roman"/>
              </w:rPr>
              <w:t>8O0P2Q4R6S</w:t>
            </w:r>
          </w:p>
        </w:tc>
        <w:tc>
          <w:tcPr>
            <w:tcW w:w="4190" w:type="dxa"/>
          </w:tcPr>
          <w:p w14:paraId="6B3E2C60" w14:textId="77777777" w:rsidR="006D3AE7" w:rsidRPr="00A80D64" w:rsidRDefault="006D3AE7" w:rsidP="006D3AE7">
            <w:pPr>
              <w:jc w:val="both"/>
              <w:rPr>
                <w:rFonts w:ascii="Times New Roman" w:hAnsi="Times New Roman" w:cs="Times New Roman"/>
                <w:lang w:val="en-US"/>
              </w:rPr>
            </w:pPr>
            <w:r w:rsidRPr="00A80D64">
              <w:rPr>
                <w:rFonts w:ascii="Times New Roman" w:hAnsi="Times New Roman" w:cs="Times New Roman"/>
                <w:lang w:val="en-US"/>
              </w:rPr>
              <w:t>MSI Titan GT77HX 13VI-048PL 17.3" IPS UHD 144Hz (i9-13980HX/64GB/2TB SSD + 2TB SSD/GeForce RTX 4090/W11 Home) Core Black (US Keyboard)</w:t>
            </w:r>
          </w:p>
        </w:tc>
      </w:tr>
      <w:tr w:rsidR="006D3AE7" w:rsidRPr="00A80D64" w14:paraId="5DC6343B" w14:textId="77777777" w:rsidTr="006D3AE7">
        <w:tc>
          <w:tcPr>
            <w:tcW w:w="4106" w:type="dxa"/>
          </w:tcPr>
          <w:p w14:paraId="72A2785A" w14:textId="77777777" w:rsidR="006D3AE7" w:rsidRPr="00A80D64" w:rsidRDefault="006D3AE7" w:rsidP="006D3AE7">
            <w:pPr>
              <w:jc w:val="center"/>
              <w:rPr>
                <w:rFonts w:ascii="Times New Roman" w:hAnsi="Times New Roman" w:cs="Times New Roman"/>
              </w:rPr>
            </w:pPr>
            <w:r w:rsidRPr="00A80D64">
              <w:rPr>
                <w:rFonts w:ascii="Times New Roman" w:hAnsi="Times New Roman" w:cs="Times New Roman"/>
              </w:rPr>
              <w:t>-</w:t>
            </w:r>
          </w:p>
        </w:tc>
        <w:tc>
          <w:tcPr>
            <w:tcW w:w="4190" w:type="dxa"/>
          </w:tcPr>
          <w:p w14:paraId="5DF010ED" w14:textId="77777777" w:rsidR="006D3AE7" w:rsidRPr="00A80D64" w:rsidRDefault="006D3AE7" w:rsidP="006D3AE7">
            <w:pPr>
              <w:jc w:val="both"/>
              <w:rPr>
                <w:rFonts w:ascii="Times New Roman" w:hAnsi="Times New Roman" w:cs="Times New Roman"/>
              </w:rPr>
            </w:pPr>
            <w:r w:rsidRPr="00A80D64">
              <w:rPr>
                <w:rFonts w:ascii="Times New Roman" w:hAnsi="Times New Roman" w:cs="Times New Roman"/>
              </w:rPr>
              <w:t>Total THKTHP21476 Βαλίτσα με 147 Εργαλεία</w:t>
            </w:r>
          </w:p>
        </w:tc>
      </w:tr>
      <w:tr w:rsidR="006D3AE7" w:rsidRPr="00A80D64" w14:paraId="30C9F252" w14:textId="77777777" w:rsidTr="006D3AE7">
        <w:tc>
          <w:tcPr>
            <w:tcW w:w="4106" w:type="dxa"/>
          </w:tcPr>
          <w:p w14:paraId="17CE9700" w14:textId="77777777" w:rsidR="006D3AE7" w:rsidRPr="00A80D64" w:rsidRDefault="006D3AE7" w:rsidP="006D3AE7">
            <w:pPr>
              <w:jc w:val="center"/>
              <w:rPr>
                <w:rFonts w:ascii="Times New Roman" w:hAnsi="Times New Roman" w:cs="Times New Roman"/>
              </w:rPr>
            </w:pPr>
            <w:r w:rsidRPr="00A80D64">
              <w:rPr>
                <w:rFonts w:ascii="Times New Roman" w:hAnsi="Times New Roman" w:cs="Times New Roman"/>
              </w:rPr>
              <w:t>-</w:t>
            </w:r>
          </w:p>
        </w:tc>
        <w:tc>
          <w:tcPr>
            <w:tcW w:w="4190" w:type="dxa"/>
          </w:tcPr>
          <w:p w14:paraId="6B838D20" w14:textId="77777777" w:rsidR="006D3AE7" w:rsidRPr="00A80D64" w:rsidRDefault="006D3AE7" w:rsidP="006D3AE7">
            <w:pPr>
              <w:jc w:val="both"/>
              <w:rPr>
                <w:rFonts w:ascii="Times New Roman" w:hAnsi="Times New Roman" w:cs="Times New Roman"/>
              </w:rPr>
            </w:pPr>
            <w:r w:rsidRPr="00A80D64">
              <w:rPr>
                <w:rFonts w:ascii="Times New Roman" w:hAnsi="Times New Roman" w:cs="Times New Roman"/>
              </w:rPr>
              <w:t>Sawtooth EVIDENCE Tape</w:t>
            </w:r>
          </w:p>
        </w:tc>
      </w:tr>
      <w:tr w:rsidR="006D3AE7" w:rsidRPr="00A80D64" w14:paraId="59FF91A8" w14:textId="77777777" w:rsidTr="006D3AE7">
        <w:tc>
          <w:tcPr>
            <w:tcW w:w="4106" w:type="dxa"/>
          </w:tcPr>
          <w:p w14:paraId="4E620AA1" w14:textId="77777777" w:rsidR="006D3AE7" w:rsidRPr="00A80D64" w:rsidRDefault="006D3AE7" w:rsidP="006D3AE7">
            <w:pPr>
              <w:jc w:val="center"/>
              <w:rPr>
                <w:rFonts w:ascii="Times New Roman" w:hAnsi="Times New Roman" w:cs="Times New Roman"/>
              </w:rPr>
            </w:pPr>
            <w:r w:rsidRPr="00A80D64">
              <w:rPr>
                <w:rFonts w:ascii="Times New Roman" w:hAnsi="Times New Roman" w:cs="Times New Roman"/>
              </w:rPr>
              <w:t>5T7U9V1W3X</w:t>
            </w:r>
          </w:p>
        </w:tc>
        <w:tc>
          <w:tcPr>
            <w:tcW w:w="4190" w:type="dxa"/>
          </w:tcPr>
          <w:p w14:paraId="223EB056" w14:textId="77777777" w:rsidR="006D3AE7" w:rsidRPr="00A80D64" w:rsidRDefault="006D3AE7" w:rsidP="006D3AE7">
            <w:pPr>
              <w:jc w:val="both"/>
              <w:rPr>
                <w:rFonts w:ascii="Times New Roman" w:hAnsi="Times New Roman" w:cs="Times New Roman"/>
              </w:rPr>
            </w:pPr>
            <w:r w:rsidRPr="00A80D64">
              <w:rPr>
                <w:rFonts w:ascii="Times New Roman" w:hAnsi="Times New Roman" w:cs="Times New Roman"/>
              </w:rPr>
              <w:t>Panasonic Βιντεοκάμερα Full HD (1080p) @ 50fps HC-V380 Αισθητήρας CMOS Αποθήκευση σε Κάρτα Μνήμης με Οθόνη Αφής 3" και HDMI / WiFi / USB 2.0</w:t>
            </w:r>
          </w:p>
        </w:tc>
      </w:tr>
      <w:tr w:rsidR="006D3AE7" w:rsidRPr="00D270B1" w14:paraId="44985ACC" w14:textId="77777777" w:rsidTr="006D3AE7">
        <w:tc>
          <w:tcPr>
            <w:tcW w:w="4106" w:type="dxa"/>
          </w:tcPr>
          <w:p w14:paraId="3C83BFA2" w14:textId="77777777" w:rsidR="006D3AE7" w:rsidRPr="00A80D64" w:rsidRDefault="006D3AE7" w:rsidP="006D3AE7">
            <w:pPr>
              <w:jc w:val="center"/>
              <w:rPr>
                <w:rFonts w:ascii="Times New Roman" w:hAnsi="Times New Roman" w:cs="Times New Roman"/>
              </w:rPr>
            </w:pPr>
            <w:r w:rsidRPr="00A80D64">
              <w:rPr>
                <w:rFonts w:ascii="Times New Roman" w:hAnsi="Times New Roman" w:cs="Times New Roman"/>
              </w:rPr>
              <w:t>-</w:t>
            </w:r>
          </w:p>
        </w:tc>
        <w:tc>
          <w:tcPr>
            <w:tcW w:w="4190" w:type="dxa"/>
          </w:tcPr>
          <w:p w14:paraId="255B8F62" w14:textId="77777777" w:rsidR="006D3AE7" w:rsidRPr="00A80D64" w:rsidRDefault="006D3AE7" w:rsidP="006D3AE7">
            <w:pPr>
              <w:jc w:val="both"/>
              <w:rPr>
                <w:rFonts w:ascii="Times New Roman" w:hAnsi="Times New Roman" w:cs="Times New Roman"/>
                <w:lang w:val="en-US"/>
              </w:rPr>
            </w:pPr>
            <w:r w:rsidRPr="00A80D64">
              <w:rPr>
                <w:rFonts w:ascii="Times New Roman" w:hAnsi="Times New Roman" w:cs="Times New Roman"/>
                <w:lang w:val="en-US"/>
              </w:rPr>
              <w:t>Walfront 100Pcs/Lot Anti Static Zip Lock Bags, ESD Shielding Static-Free Plastic Storage Bag for Electronic</w:t>
            </w:r>
          </w:p>
        </w:tc>
      </w:tr>
      <w:tr w:rsidR="006D3AE7" w:rsidRPr="00D270B1" w14:paraId="62AA46C3" w14:textId="77777777" w:rsidTr="006D3AE7">
        <w:tc>
          <w:tcPr>
            <w:tcW w:w="4106" w:type="dxa"/>
          </w:tcPr>
          <w:p w14:paraId="23E026CB" w14:textId="77777777" w:rsidR="006D3AE7" w:rsidRPr="00A80D64" w:rsidRDefault="006D3AE7" w:rsidP="006D3AE7">
            <w:pPr>
              <w:jc w:val="center"/>
              <w:rPr>
                <w:rFonts w:ascii="Times New Roman" w:hAnsi="Times New Roman" w:cs="Times New Roman"/>
              </w:rPr>
            </w:pPr>
            <w:r w:rsidRPr="00A80D64">
              <w:rPr>
                <w:rFonts w:ascii="Times New Roman" w:hAnsi="Times New Roman" w:cs="Times New Roman"/>
              </w:rPr>
              <w:t>1E5V7W9B3M</w:t>
            </w:r>
          </w:p>
        </w:tc>
        <w:tc>
          <w:tcPr>
            <w:tcW w:w="4190" w:type="dxa"/>
          </w:tcPr>
          <w:p w14:paraId="693CF5B0" w14:textId="77777777" w:rsidR="006D3AE7" w:rsidRPr="00A80D64" w:rsidRDefault="006D3AE7" w:rsidP="006D3AE7">
            <w:pPr>
              <w:jc w:val="both"/>
              <w:rPr>
                <w:rStyle w:val="rush-component"/>
                <w:rFonts w:ascii="Times New Roman" w:hAnsi="Times New Roman" w:cs="Times New Roman"/>
                <w:lang w:val="en-US"/>
              </w:rPr>
            </w:pPr>
            <w:r w:rsidRPr="00A80D64">
              <w:rPr>
                <w:rStyle w:val="rush-component"/>
                <w:rFonts w:ascii="Times New Roman" w:hAnsi="Times New Roman" w:cs="Times New Roman"/>
                <w:lang w:val="en-US"/>
              </w:rPr>
              <w:t>Veger Tank Lite Power Bank 50000mAh 20W (#</w:t>
            </w:r>
            <w:r w:rsidRPr="00A80D64">
              <w:rPr>
                <w:rFonts w:ascii="Times New Roman" w:hAnsi="Times New Roman" w:cs="Times New Roman"/>
                <w:lang w:val="en-US"/>
              </w:rPr>
              <w:t>1E5V7W9B3M)</w:t>
            </w:r>
          </w:p>
        </w:tc>
      </w:tr>
      <w:tr w:rsidR="006D3AE7" w:rsidRPr="00A80D64" w14:paraId="1722F9EF" w14:textId="77777777" w:rsidTr="006D3AE7">
        <w:trPr>
          <w:trHeight w:val="70"/>
        </w:trPr>
        <w:tc>
          <w:tcPr>
            <w:tcW w:w="4106" w:type="dxa"/>
          </w:tcPr>
          <w:p w14:paraId="3969A146" w14:textId="77777777" w:rsidR="006D3AE7" w:rsidRPr="00A80D64" w:rsidRDefault="006D3AE7" w:rsidP="006D3AE7">
            <w:pPr>
              <w:jc w:val="center"/>
              <w:rPr>
                <w:rStyle w:val="rush-component"/>
                <w:rFonts w:ascii="Times New Roman" w:hAnsi="Times New Roman" w:cs="Times New Roman"/>
              </w:rPr>
            </w:pPr>
            <w:r w:rsidRPr="00A80D64">
              <w:rPr>
                <w:rStyle w:val="rush-component"/>
                <w:rFonts w:ascii="Times New Roman" w:hAnsi="Times New Roman" w:cs="Times New Roman"/>
              </w:rPr>
              <w:t>-</w:t>
            </w:r>
          </w:p>
        </w:tc>
        <w:tc>
          <w:tcPr>
            <w:tcW w:w="4190" w:type="dxa"/>
          </w:tcPr>
          <w:p w14:paraId="245CCCA1" w14:textId="77777777" w:rsidR="006D3AE7" w:rsidRPr="00A80D64" w:rsidRDefault="006D3AE7" w:rsidP="006D3AE7">
            <w:pPr>
              <w:jc w:val="both"/>
              <w:rPr>
                <w:rStyle w:val="rush-component"/>
                <w:rFonts w:ascii="Times New Roman" w:hAnsi="Times New Roman" w:cs="Times New Roman"/>
              </w:rPr>
            </w:pPr>
            <w:r w:rsidRPr="00A80D64">
              <w:rPr>
                <w:rStyle w:val="rush-component"/>
                <w:rFonts w:ascii="Times New Roman" w:hAnsi="Times New Roman" w:cs="Times New Roman"/>
              </w:rPr>
              <w:t>Petzl Επαναφορτιζόμενος Φακός Κεφαλής Αδιάβροχος IP67 με Μέγιστη Φωτεινότητα 2800lm</w:t>
            </w:r>
          </w:p>
        </w:tc>
      </w:tr>
      <w:tr w:rsidR="006D3AE7" w:rsidRPr="00D270B1" w14:paraId="288F8E65" w14:textId="77777777" w:rsidTr="006D3AE7">
        <w:tc>
          <w:tcPr>
            <w:tcW w:w="4106" w:type="dxa"/>
          </w:tcPr>
          <w:p w14:paraId="33DAF734" w14:textId="77777777" w:rsidR="006D3AE7" w:rsidRPr="00A80D64" w:rsidRDefault="006D3AE7" w:rsidP="006D3AE7">
            <w:pPr>
              <w:jc w:val="center"/>
              <w:rPr>
                <w:rStyle w:val="rush-component"/>
                <w:rFonts w:ascii="Times New Roman" w:hAnsi="Times New Roman" w:cs="Times New Roman"/>
              </w:rPr>
            </w:pPr>
            <w:r w:rsidRPr="00A80D64">
              <w:rPr>
                <w:rFonts w:ascii="Times New Roman" w:hAnsi="Times New Roman" w:cs="Times New Roman"/>
              </w:rPr>
              <w:t>5F7G9H1I3J</w:t>
            </w:r>
          </w:p>
        </w:tc>
        <w:tc>
          <w:tcPr>
            <w:tcW w:w="4190" w:type="dxa"/>
          </w:tcPr>
          <w:p w14:paraId="724A5443" w14:textId="77777777" w:rsidR="006D3AE7" w:rsidRPr="00A80D64" w:rsidRDefault="006D3AE7" w:rsidP="006D3AE7">
            <w:pPr>
              <w:jc w:val="both"/>
              <w:rPr>
                <w:rFonts w:ascii="Times New Roman" w:hAnsi="Times New Roman" w:cs="Times New Roman"/>
                <w:lang w:val="en-US"/>
              </w:rPr>
            </w:pPr>
            <w:r w:rsidRPr="00A80D64">
              <w:rPr>
                <w:rFonts w:ascii="Times New Roman" w:hAnsi="Times New Roman" w:cs="Times New Roman"/>
                <w:lang w:val="en-US"/>
              </w:rPr>
              <w:t>Ugreen CR113 USB 3.0 Hub (#5F7G9H1I3J)</w:t>
            </w:r>
          </w:p>
        </w:tc>
      </w:tr>
    </w:tbl>
    <w:p w14:paraId="2EDE80E6" w14:textId="77777777" w:rsidR="00373125" w:rsidRPr="00A80D64" w:rsidRDefault="00373125" w:rsidP="005D2D75">
      <w:pPr>
        <w:rPr>
          <w:rFonts w:ascii="Times New Roman" w:hAnsi="Times New Roman" w:cs="Times New Roman"/>
          <w:lang w:val="en-US" w:eastAsia="el-GR"/>
        </w:rPr>
      </w:pPr>
    </w:p>
    <w:p w14:paraId="54C40C9E" w14:textId="77777777" w:rsidR="00B80482" w:rsidRPr="00A80D64" w:rsidRDefault="00B80482" w:rsidP="005D2D75">
      <w:pPr>
        <w:rPr>
          <w:rFonts w:ascii="Times New Roman" w:hAnsi="Times New Roman" w:cs="Times New Roman"/>
          <w:lang w:val="en-US" w:eastAsia="el-GR"/>
        </w:rPr>
      </w:pPr>
    </w:p>
    <w:p w14:paraId="1D4710B8" w14:textId="77777777" w:rsidR="00373125" w:rsidRPr="00A80D64" w:rsidRDefault="00373125" w:rsidP="005D2D75">
      <w:pPr>
        <w:rPr>
          <w:rFonts w:ascii="Times New Roman" w:hAnsi="Times New Roman" w:cs="Times New Roman"/>
          <w:lang w:val="en-US" w:eastAsia="el-GR"/>
        </w:rPr>
      </w:pPr>
    </w:p>
    <w:p w14:paraId="514EC5FB" w14:textId="3AAB00DB" w:rsidR="00373125" w:rsidRPr="00A80D64" w:rsidRDefault="00373125" w:rsidP="00373125">
      <w:pPr>
        <w:pStyle w:val="Heading2"/>
        <w:rPr>
          <w:rFonts w:ascii="Times New Roman" w:hAnsi="Times New Roman" w:cs="Times New Roman"/>
          <w:lang w:eastAsia="el-GR"/>
        </w:rPr>
      </w:pPr>
      <w:bookmarkStart w:id="37" w:name="_Toc137160567"/>
      <w:r w:rsidRPr="00A80D64">
        <w:rPr>
          <w:rFonts w:ascii="Times New Roman" w:hAnsi="Times New Roman" w:cs="Times New Roman"/>
          <w:lang w:eastAsia="el-GR"/>
        </w:rPr>
        <w:t xml:space="preserve">Παράρτημα Ζ –  </w:t>
      </w:r>
      <w:r w:rsidR="009763AD" w:rsidRPr="00A80D64">
        <w:rPr>
          <w:rFonts w:ascii="Times New Roman" w:hAnsi="Times New Roman" w:cs="Times New Roman"/>
          <w:lang w:eastAsia="el-GR"/>
        </w:rPr>
        <w:t>Γλωσσάρι</w:t>
      </w:r>
      <w:bookmarkEnd w:id="37"/>
    </w:p>
    <w:p w14:paraId="1C0D89DC" w14:textId="77777777" w:rsidR="00373125" w:rsidRPr="00A80D64" w:rsidRDefault="00373125" w:rsidP="005D2D75">
      <w:pPr>
        <w:rPr>
          <w:rFonts w:ascii="Times New Roman" w:hAnsi="Times New Roman" w:cs="Times New Roman"/>
          <w:lang w:eastAsia="el-GR"/>
        </w:rPr>
      </w:pPr>
    </w:p>
    <w:p w14:paraId="53473BB8" w14:textId="3CBB304D" w:rsidR="00601D28" w:rsidRPr="00D0363D" w:rsidRDefault="00EC2D42" w:rsidP="001762FF">
      <w:pPr>
        <w:pStyle w:val="ListParagraph"/>
        <w:numPr>
          <w:ilvl w:val="0"/>
          <w:numId w:val="23"/>
        </w:numPr>
        <w:rPr>
          <w:rFonts w:ascii="Times New Roman" w:hAnsi="Times New Roman" w:cs="Times New Roman"/>
          <w:sz w:val="24"/>
          <w:szCs w:val="24"/>
          <w:lang w:eastAsia="el-GR"/>
        </w:rPr>
      </w:pPr>
      <w:r w:rsidRPr="00D0363D">
        <w:rPr>
          <w:rFonts w:ascii="Times New Roman" w:hAnsi="Times New Roman" w:cs="Times New Roman"/>
          <w:b/>
          <w:sz w:val="24"/>
          <w:szCs w:val="24"/>
          <w:lang w:val="en-US" w:eastAsia="el-GR"/>
        </w:rPr>
        <w:lastRenderedPageBreak/>
        <w:t>Dynamic</w:t>
      </w:r>
      <w:r w:rsidRPr="00D0363D">
        <w:rPr>
          <w:rFonts w:ascii="Times New Roman" w:hAnsi="Times New Roman" w:cs="Times New Roman"/>
          <w:b/>
          <w:sz w:val="24"/>
          <w:szCs w:val="24"/>
          <w:lang w:eastAsia="el-GR"/>
        </w:rPr>
        <w:t xml:space="preserve"> </w:t>
      </w:r>
      <w:r w:rsidRPr="00D0363D">
        <w:rPr>
          <w:rFonts w:ascii="Times New Roman" w:hAnsi="Times New Roman" w:cs="Times New Roman"/>
          <w:b/>
          <w:sz w:val="24"/>
          <w:szCs w:val="24"/>
          <w:lang w:val="en-US" w:eastAsia="el-GR"/>
        </w:rPr>
        <w:t>Host</w:t>
      </w:r>
      <w:r w:rsidRPr="00D0363D">
        <w:rPr>
          <w:rFonts w:ascii="Times New Roman" w:hAnsi="Times New Roman" w:cs="Times New Roman"/>
          <w:b/>
          <w:sz w:val="24"/>
          <w:szCs w:val="24"/>
          <w:lang w:eastAsia="el-GR"/>
        </w:rPr>
        <w:t xml:space="preserve"> </w:t>
      </w:r>
      <w:r w:rsidRPr="00D0363D">
        <w:rPr>
          <w:rFonts w:ascii="Times New Roman" w:hAnsi="Times New Roman" w:cs="Times New Roman"/>
          <w:b/>
          <w:sz w:val="24"/>
          <w:szCs w:val="24"/>
          <w:lang w:val="en-US" w:eastAsia="el-GR"/>
        </w:rPr>
        <w:t>Configuration</w:t>
      </w:r>
      <w:r w:rsidRPr="00D0363D">
        <w:rPr>
          <w:rFonts w:ascii="Times New Roman" w:hAnsi="Times New Roman" w:cs="Times New Roman"/>
          <w:b/>
          <w:sz w:val="24"/>
          <w:szCs w:val="24"/>
          <w:lang w:eastAsia="el-GR"/>
        </w:rPr>
        <w:t xml:space="preserve"> </w:t>
      </w:r>
      <w:r w:rsidRPr="00D0363D">
        <w:rPr>
          <w:rFonts w:ascii="Times New Roman" w:hAnsi="Times New Roman" w:cs="Times New Roman"/>
          <w:b/>
          <w:sz w:val="24"/>
          <w:szCs w:val="24"/>
          <w:lang w:val="en-US" w:eastAsia="el-GR"/>
        </w:rPr>
        <w:t>Protocol</w:t>
      </w:r>
      <w:r w:rsidR="00485C63" w:rsidRPr="00D0363D">
        <w:rPr>
          <w:rFonts w:ascii="Times New Roman" w:hAnsi="Times New Roman" w:cs="Times New Roman"/>
          <w:b/>
          <w:sz w:val="24"/>
          <w:szCs w:val="24"/>
          <w:lang w:eastAsia="el-GR"/>
        </w:rPr>
        <w:t xml:space="preserve"> (</w:t>
      </w:r>
      <w:r w:rsidR="00485C63" w:rsidRPr="00D0363D">
        <w:rPr>
          <w:rFonts w:ascii="Times New Roman" w:hAnsi="Times New Roman" w:cs="Times New Roman"/>
          <w:b/>
          <w:sz w:val="24"/>
          <w:szCs w:val="24"/>
          <w:lang w:val="en-US" w:eastAsia="el-GR"/>
        </w:rPr>
        <w:t>DHCP</w:t>
      </w:r>
      <w:r w:rsidR="00485C63" w:rsidRPr="00D0363D">
        <w:rPr>
          <w:rFonts w:ascii="Times New Roman" w:hAnsi="Times New Roman" w:cs="Times New Roman"/>
          <w:b/>
          <w:sz w:val="24"/>
          <w:szCs w:val="24"/>
          <w:lang w:eastAsia="el-GR"/>
        </w:rPr>
        <w:t>)</w:t>
      </w:r>
      <w:r w:rsidRPr="00D0363D">
        <w:rPr>
          <w:rFonts w:ascii="Times New Roman" w:hAnsi="Times New Roman" w:cs="Times New Roman"/>
          <w:b/>
          <w:sz w:val="24"/>
          <w:szCs w:val="24"/>
          <w:lang w:eastAsia="el-GR"/>
        </w:rPr>
        <w:t>:</w:t>
      </w:r>
      <w:r w:rsidRPr="00D0363D">
        <w:rPr>
          <w:rFonts w:ascii="Times New Roman" w:hAnsi="Times New Roman" w:cs="Times New Roman"/>
          <w:sz w:val="24"/>
          <w:szCs w:val="24"/>
          <w:lang w:eastAsia="el-GR"/>
        </w:rPr>
        <w:t xml:space="preserve"> </w:t>
      </w:r>
      <w:r w:rsidR="00931EC9" w:rsidRPr="00D0363D">
        <w:rPr>
          <w:rFonts w:ascii="Times New Roman" w:hAnsi="Times New Roman" w:cs="Times New Roman"/>
          <w:sz w:val="24"/>
          <w:szCs w:val="24"/>
          <w:lang w:eastAsia="el-GR"/>
        </w:rPr>
        <w:t xml:space="preserve">Ένα σύνολο κανόνων που χρησιμοποιούνται από συσκευές επικοινωνιών, όπως υπολογιστές, δρομολογητές, ή προσαρμογείς δικτύου </w:t>
      </w:r>
      <w:r w:rsidR="000A0FBA" w:rsidRPr="00D0363D">
        <w:rPr>
          <w:rFonts w:ascii="Times New Roman" w:hAnsi="Times New Roman" w:cs="Times New Roman"/>
          <w:sz w:val="24"/>
          <w:szCs w:val="24"/>
          <w:lang w:eastAsia="el-GR"/>
        </w:rPr>
        <w:t xml:space="preserve">οι οποίοι </w:t>
      </w:r>
      <w:r w:rsidR="00931EC9" w:rsidRPr="00D0363D">
        <w:rPr>
          <w:rFonts w:ascii="Times New Roman" w:hAnsi="Times New Roman" w:cs="Times New Roman"/>
          <w:sz w:val="24"/>
          <w:szCs w:val="24"/>
          <w:lang w:eastAsia="el-GR"/>
        </w:rPr>
        <w:t xml:space="preserve">επιτρέπουν στη συσκευή να ζητά και να λαμβάνει μια διεύθυνση </w:t>
      </w:r>
      <w:r w:rsidR="00931EC9" w:rsidRPr="00D0363D">
        <w:rPr>
          <w:rFonts w:ascii="Times New Roman" w:hAnsi="Times New Roman" w:cs="Times New Roman"/>
          <w:sz w:val="24"/>
          <w:szCs w:val="24"/>
          <w:lang w:val="en-US" w:eastAsia="el-GR"/>
        </w:rPr>
        <w:t>IP</w:t>
      </w:r>
      <w:r w:rsidR="00931EC9" w:rsidRPr="00D0363D">
        <w:rPr>
          <w:rFonts w:ascii="Times New Roman" w:hAnsi="Times New Roman" w:cs="Times New Roman"/>
          <w:sz w:val="24"/>
          <w:szCs w:val="24"/>
          <w:lang w:eastAsia="el-GR"/>
        </w:rPr>
        <w:t xml:space="preserve"> από έναν διακομιστή που διαθέτει έναν κατάλογο διευθύνσεων.</w:t>
      </w:r>
    </w:p>
    <w:p w14:paraId="5997D882" w14:textId="77777777" w:rsidR="00601D28" w:rsidRPr="00D0363D" w:rsidRDefault="00601D28" w:rsidP="005D2D75">
      <w:pPr>
        <w:rPr>
          <w:rFonts w:ascii="Times New Roman" w:hAnsi="Times New Roman" w:cs="Times New Roman"/>
          <w:sz w:val="24"/>
          <w:szCs w:val="24"/>
          <w:lang w:eastAsia="el-GR"/>
        </w:rPr>
      </w:pPr>
    </w:p>
    <w:p w14:paraId="19666341" w14:textId="42DD6EC3" w:rsidR="006529FA" w:rsidRPr="005C5744" w:rsidRDefault="00601D28" w:rsidP="001762FF">
      <w:pPr>
        <w:pStyle w:val="ListParagraph"/>
        <w:numPr>
          <w:ilvl w:val="0"/>
          <w:numId w:val="23"/>
        </w:numPr>
        <w:rPr>
          <w:rFonts w:ascii="Times New Roman" w:hAnsi="Times New Roman" w:cs="Times New Roman"/>
          <w:sz w:val="24"/>
          <w:szCs w:val="24"/>
        </w:rPr>
      </w:pPr>
      <w:r w:rsidRPr="00D0363D">
        <w:rPr>
          <w:rFonts w:ascii="Times New Roman" w:hAnsi="Times New Roman" w:cs="Times New Roman"/>
          <w:b/>
          <w:sz w:val="24"/>
          <w:szCs w:val="24"/>
          <w:lang w:eastAsia="el-GR"/>
        </w:rPr>
        <w:t>IP</w:t>
      </w:r>
      <w:r w:rsidR="00F110C7" w:rsidRPr="00D0363D">
        <w:rPr>
          <w:rFonts w:ascii="Times New Roman" w:hAnsi="Times New Roman" w:cs="Times New Roman"/>
          <w:b/>
          <w:sz w:val="24"/>
          <w:szCs w:val="24"/>
          <w:lang w:eastAsia="el-GR"/>
        </w:rPr>
        <w:t>:</w:t>
      </w:r>
      <w:r w:rsidR="00F110C7" w:rsidRPr="00D0363D">
        <w:rPr>
          <w:rStyle w:val="Heading2Char"/>
          <w:rFonts w:ascii="Times New Roman" w:hAnsi="Times New Roman" w:cs="Times New Roman"/>
          <w:sz w:val="24"/>
          <w:szCs w:val="24"/>
        </w:rPr>
        <w:t xml:space="preserve"> </w:t>
      </w:r>
      <w:r w:rsidR="00F110C7" w:rsidRPr="00D0363D">
        <w:rPr>
          <w:rStyle w:val="hgkelc"/>
          <w:rFonts w:ascii="Times New Roman" w:hAnsi="Times New Roman" w:cs="Times New Roman"/>
          <w:sz w:val="24"/>
          <w:szCs w:val="24"/>
        </w:rPr>
        <w:t xml:space="preserve">Είναι ένας μοναδικός αριθμός που χρησιμοποιείται από συσκευές σε ένα δίκτυο υπολογιστών που χρησιμοποιεί το Internet Protocol standard για τη μεταξύ τους αναγνώριση και </w:t>
      </w:r>
      <w:r w:rsidR="00694A3E" w:rsidRPr="00D0363D">
        <w:rPr>
          <w:rStyle w:val="hgkelc"/>
          <w:rFonts w:ascii="Times New Roman" w:hAnsi="Times New Roman" w:cs="Times New Roman"/>
          <w:sz w:val="24"/>
          <w:szCs w:val="24"/>
        </w:rPr>
        <w:t>επικοινωνία</w:t>
      </w:r>
      <w:r w:rsidR="00F110C7" w:rsidRPr="00D0363D">
        <w:rPr>
          <w:rStyle w:val="hgkelc"/>
          <w:rFonts w:ascii="Times New Roman" w:hAnsi="Times New Roman" w:cs="Times New Roman"/>
          <w:sz w:val="24"/>
          <w:szCs w:val="24"/>
        </w:rPr>
        <w:t>.</w:t>
      </w:r>
    </w:p>
    <w:p w14:paraId="14F68A17" w14:textId="77777777" w:rsidR="00FB7F6F" w:rsidRPr="00D0363D" w:rsidRDefault="00FB7F6F" w:rsidP="005D2D75">
      <w:pPr>
        <w:rPr>
          <w:rFonts w:ascii="Times New Roman" w:hAnsi="Times New Roman" w:cs="Times New Roman"/>
          <w:sz w:val="24"/>
          <w:szCs w:val="24"/>
          <w:lang w:eastAsia="el-GR"/>
        </w:rPr>
      </w:pPr>
    </w:p>
    <w:p w14:paraId="44670EC7" w14:textId="2F9D3922" w:rsidR="00FB7F6F" w:rsidRPr="00D0363D" w:rsidRDefault="00FB7F6F" w:rsidP="001762FF">
      <w:pPr>
        <w:pStyle w:val="ListParagraph"/>
        <w:numPr>
          <w:ilvl w:val="0"/>
          <w:numId w:val="23"/>
        </w:numPr>
        <w:rPr>
          <w:rFonts w:ascii="Times New Roman" w:hAnsi="Times New Roman" w:cs="Times New Roman"/>
          <w:sz w:val="24"/>
          <w:szCs w:val="24"/>
          <w:lang w:eastAsia="el-GR"/>
        </w:rPr>
      </w:pPr>
      <w:r w:rsidRPr="00D0363D">
        <w:rPr>
          <w:rFonts w:ascii="Times New Roman" w:hAnsi="Times New Roman" w:cs="Times New Roman"/>
          <w:b/>
          <w:sz w:val="24"/>
          <w:szCs w:val="24"/>
          <w:lang w:val="en-US" w:eastAsia="el-GR"/>
        </w:rPr>
        <w:t>Digital</w:t>
      </w:r>
      <w:r w:rsidRPr="00D0363D">
        <w:rPr>
          <w:rFonts w:ascii="Times New Roman" w:hAnsi="Times New Roman" w:cs="Times New Roman"/>
          <w:b/>
          <w:sz w:val="24"/>
          <w:szCs w:val="24"/>
          <w:lang w:eastAsia="el-GR"/>
        </w:rPr>
        <w:t xml:space="preserve"> </w:t>
      </w:r>
      <w:r w:rsidRPr="00D0363D">
        <w:rPr>
          <w:rFonts w:ascii="Times New Roman" w:hAnsi="Times New Roman" w:cs="Times New Roman"/>
          <w:b/>
          <w:sz w:val="24"/>
          <w:szCs w:val="24"/>
          <w:lang w:val="en-US" w:eastAsia="el-GR"/>
        </w:rPr>
        <w:t>Evidence</w:t>
      </w:r>
      <w:r w:rsidRPr="00D0363D">
        <w:rPr>
          <w:rFonts w:ascii="Times New Roman" w:hAnsi="Times New Roman" w:cs="Times New Roman"/>
          <w:b/>
          <w:sz w:val="24"/>
          <w:szCs w:val="24"/>
          <w:lang w:eastAsia="el-GR"/>
        </w:rPr>
        <w:t>:</w:t>
      </w:r>
      <w:r w:rsidRPr="00D0363D">
        <w:rPr>
          <w:rFonts w:ascii="Times New Roman" w:hAnsi="Times New Roman" w:cs="Times New Roman"/>
          <w:sz w:val="24"/>
          <w:szCs w:val="24"/>
          <w:lang w:eastAsia="el-GR"/>
        </w:rPr>
        <w:t xml:space="preserve"> </w:t>
      </w:r>
      <w:r w:rsidR="003E76A0" w:rsidRPr="00D0363D">
        <w:rPr>
          <w:rFonts w:ascii="Times New Roman" w:hAnsi="Times New Roman" w:cs="Times New Roman"/>
          <w:sz w:val="24"/>
          <w:szCs w:val="24"/>
          <w:lang w:eastAsia="el-GR"/>
        </w:rPr>
        <w:t>Πληροφορίες αποθηκευμένες σε δυαδική μορφή οι οποίες μπορούν να επικαλεστούν στο δικαστήριο.</w:t>
      </w:r>
    </w:p>
    <w:p w14:paraId="7082FE50" w14:textId="77777777" w:rsidR="00A71A8A" w:rsidRPr="00D0363D" w:rsidRDefault="00A71A8A" w:rsidP="00FB7F6F">
      <w:pPr>
        <w:rPr>
          <w:rFonts w:ascii="Times New Roman" w:hAnsi="Times New Roman" w:cs="Times New Roman"/>
          <w:sz w:val="24"/>
          <w:szCs w:val="24"/>
          <w:lang w:eastAsia="el-GR"/>
        </w:rPr>
      </w:pPr>
    </w:p>
    <w:p w14:paraId="395A3CA6" w14:textId="52329787" w:rsidR="00A71A8A" w:rsidRPr="00D0363D" w:rsidRDefault="00A71A8A" w:rsidP="001762FF">
      <w:pPr>
        <w:pStyle w:val="ListParagraph"/>
        <w:numPr>
          <w:ilvl w:val="0"/>
          <w:numId w:val="23"/>
        </w:numPr>
        <w:rPr>
          <w:rFonts w:ascii="Times New Roman" w:hAnsi="Times New Roman" w:cs="Times New Roman"/>
          <w:sz w:val="24"/>
          <w:szCs w:val="24"/>
          <w:lang w:eastAsia="el-GR"/>
        </w:rPr>
      </w:pPr>
      <w:r w:rsidRPr="00D0363D">
        <w:rPr>
          <w:rFonts w:ascii="Times New Roman" w:hAnsi="Times New Roman" w:cs="Times New Roman"/>
          <w:b/>
          <w:sz w:val="24"/>
          <w:szCs w:val="24"/>
          <w:lang w:val="en-US"/>
        </w:rPr>
        <w:t>H</w:t>
      </w:r>
      <w:r w:rsidRPr="00D0363D">
        <w:rPr>
          <w:rFonts w:ascii="Times New Roman" w:hAnsi="Times New Roman" w:cs="Times New Roman"/>
          <w:b/>
          <w:sz w:val="24"/>
          <w:szCs w:val="24"/>
        </w:rPr>
        <w:t xml:space="preserve">ash value: </w:t>
      </w:r>
      <w:r w:rsidR="00670A84" w:rsidRPr="00D0363D">
        <w:rPr>
          <w:rFonts w:ascii="Times New Roman" w:hAnsi="Times New Roman" w:cs="Times New Roman"/>
          <w:sz w:val="24"/>
          <w:szCs w:val="24"/>
        </w:rPr>
        <w:t xml:space="preserve">Είναι μια </w:t>
      </w:r>
      <w:r w:rsidR="009743A0" w:rsidRPr="00D0363D">
        <w:rPr>
          <w:rFonts w:ascii="Times New Roman" w:hAnsi="Times New Roman" w:cs="Times New Roman"/>
          <w:sz w:val="24"/>
          <w:szCs w:val="24"/>
        </w:rPr>
        <w:t>αλφαριθμητική</w:t>
      </w:r>
      <w:r w:rsidR="00670A84" w:rsidRPr="00D0363D">
        <w:rPr>
          <w:rFonts w:ascii="Times New Roman" w:hAnsi="Times New Roman" w:cs="Times New Roman"/>
          <w:sz w:val="24"/>
          <w:szCs w:val="24"/>
        </w:rPr>
        <w:t xml:space="preserve"> τιμή σταθερού μήκους που ταυτοποιεί μοναδικά τα δεδομένα.</w:t>
      </w:r>
    </w:p>
    <w:p w14:paraId="0DF81A69" w14:textId="77777777" w:rsidR="005001F7" w:rsidRPr="00D0363D" w:rsidRDefault="005001F7" w:rsidP="00FB7F6F">
      <w:pPr>
        <w:rPr>
          <w:rFonts w:ascii="Times New Roman" w:hAnsi="Times New Roman" w:cs="Times New Roman"/>
          <w:sz w:val="24"/>
          <w:szCs w:val="24"/>
        </w:rPr>
      </w:pPr>
    </w:p>
    <w:p w14:paraId="29FB5BA8" w14:textId="2B93DA6C" w:rsidR="005001F7" w:rsidRPr="00D0363D" w:rsidRDefault="005001F7" w:rsidP="001762FF">
      <w:pPr>
        <w:pStyle w:val="ListParagraph"/>
        <w:numPr>
          <w:ilvl w:val="0"/>
          <w:numId w:val="23"/>
        </w:numPr>
        <w:tabs>
          <w:tab w:val="left" w:pos="1800"/>
        </w:tabs>
        <w:rPr>
          <w:rFonts w:ascii="Times New Roman" w:hAnsi="Times New Roman" w:cs="Times New Roman"/>
          <w:sz w:val="24"/>
          <w:szCs w:val="24"/>
        </w:rPr>
      </w:pPr>
      <w:r w:rsidRPr="00D0363D">
        <w:rPr>
          <w:rFonts w:ascii="Times New Roman" w:hAnsi="Times New Roman" w:cs="Times New Roman"/>
          <w:b/>
          <w:sz w:val="24"/>
          <w:szCs w:val="24"/>
          <w:lang w:val="en-US"/>
        </w:rPr>
        <w:t>Pacific</w:t>
      </w:r>
      <w:r w:rsidRPr="00D0363D">
        <w:rPr>
          <w:rFonts w:ascii="Times New Roman" w:hAnsi="Times New Roman" w:cs="Times New Roman"/>
          <w:b/>
          <w:sz w:val="24"/>
          <w:szCs w:val="24"/>
        </w:rPr>
        <w:t xml:space="preserve"> </w:t>
      </w:r>
      <w:r w:rsidRPr="00D0363D">
        <w:rPr>
          <w:rFonts w:ascii="Times New Roman" w:hAnsi="Times New Roman" w:cs="Times New Roman"/>
          <w:b/>
          <w:sz w:val="24"/>
          <w:szCs w:val="24"/>
          <w:lang w:val="en-US"/>
        </w:rPr>
        <w:t>Standard</w:t>
      </w:r>
      <w:r w:rsidRPr="00D0363D">
        <w:rPr>
          <w:rFonts w:ascii="Times New Roman" w:hAnsi="Times New Roman" w:cs="Times New Roman"/>
          <w:b/>
          <w:sz w:val="24"/>
          <w:szCs w:val="24"/>
        </w:rPr>
        <w:t xml:space="preserve"> </w:t>
      </w:r>
      <w:r w:rsidRPr="00D0363D">
        <w:rPr>
          <w:rFonts w:ascii="Times New Roman" w:hAnsi="Times New Roman" w:cs="Times New Roman"/>
          <w:b/>
          <w:sz w:val="24"/>
          <w:szCs w:val="24"/>
          <w:lang w:val="en-US"/>
        </w:rPr>
        <w:t>Time</w:t>
      </w:r>
      <w:r w:rsidR="00156E68" w:rsidRPr="00D0363D">
        <w:rPr>
          <w:rFonts w:ascii="Times New Roman" w:hAnsi="Times New Roman" w:cs="Times New Roman"/>
          <w:b/>
          <w:sz w:val="24"/>
          <w:szCs w:val="24"/>
        </w:rPr>
        <w:t xml:space="preserve"> (</w:t>
      </w:r>
      <w:r w:rsidR="00156E68" w:rsidRPr="00D0363D">
        <w:rPr>
          <w:rFonts w:ascii="Times New Roman" w:hAnsi="Times New Roman" w:cs="Times New Roman"/>
          <w:b/>
          <w:sz w:val="24"/>
          <w:szCs w:val="24"/>
          <w:lang w:val="en-US"/>
        </w:rPr>
        <w:t>PST</w:t>
      </w:r>
      <w:r w:rsidR="00156E68" w:rsidRPr="00D0363D">
        <w:rPr>
          <w:rFonts w:ascii="Times New Roman" w:hAnsi="Times New Roman" w:cs="Times New Roman"/>
          <w:b/>
          <w:sz w:val="24"/>
          <w:szCs w:val="24"/>
        </w:rPr>
        <w:t>):</w:t>
      </w:r>
      <w:r w:rsidR="0047390E" w:rsidRPr="00D0363D">
        <w:rPr>
          <w:rFonts w:ascii="Times New Roman" w:hAnsi="Times New Roman" w:cs="Times New Roman"/>
          <w:b/>
          <w:sz w:val="24"/>
          <w:szCs w:val="24"/>
        </w:rPr>
        <w:t xml:space="preserve"> </w:t>
      </w:r>
      <w:r w:rsidR="00515256" w:rsidRPr="00D0363D">
        <w:rPr>
          <w:rFonts w:ascii="Times New Roman" w:hAnsi="Times New Roman" w:cs="Times New Roman"/>
          <w:sz w:val="24"/>
          <w:szCs w:val="24"/>
        </w:rPr>
        <w:t>Είναι μια κανονική ζώνη ώρας που χρησιμοποιείται από την πρώτη Κυριακή του Νοεμβρίου έως τη δεύτερη Κυριακή του Μαρτίου, όταν δεν ισχύει η θερινή ώρα</w:t>
      </w:r>
    </w:p>
    <w:p w14:paraId="1A84FC3C" w14:textId="08D7AE44" w:rsidR="005001F7" w:rsidRPr="00D0363D" w:rsidRDefault="005001F7" w:rsidP="00FB7F6F">
      <w:pPr>
        <w:rPr>
          <w:rFonts w:ascii="Times New Roman" w:hAnsi="Times New Roman" w:cs="Times New Roman"/>
          <w:sz w:val="24"/>
          <w:szCs w:val="24"/>
          <w:lang w:eastAsia="el-GR"/>
        </w:rPr>
      </w:pPr>
    </w:p>
    <w:p w14:paraId="226DB83D" w14:textId="03D0EE11" w:rsidR="001D43DA" w:rsidRPr="00D0363D" w:rsidRDefault="001D43DA" w:rsidP="001762FF">
      <w:pPr>
        <w:pStyle w:val="ListParagraph"/>
        <w:numPr>
          <w:ilvl w:val="0"/>
          <w:numId w:val="23"/>
        </w:numPr>
        <w:rPr>
          <w:rFonts w:ascii="Times New Roman" w:hAnsi="Times New Roman" w:cs="Times New Roman"/>
          <w:sz w:val="24"/>
          <w:szCs w:val="24"/>
          <w:lang w:eastAsia="el-GR"/>
        </w:rPr>
      </w:pPr>
      <w:r w:rsidRPr="00D0363D">
        <w:rPr>
          <w:rFonts w:ascii="Times New Roman" w:hAnsi="Times New Roman" w:cs="Times New Roman"/>
          <w:b/>
          <w:sz w:val="24"/>
          <w:szCs w:val="24"/>
        </w:rPr>
        <w:t>Βrowsers:</w:t>
      </w:r>
      <w:r w:rsidR="009A6C19" w:rsidRPr="00D0363D">
        <w:rPr>
          <w:rFonts w:ascii="Times New Roman" w:hAnsi="Times New Roman" w:cs="Times New Roman"/>
          <w:b/>
          <w:sz w:val="24"/>
          <w:szCs w:val="24"/>
        </w:rPr>
        <w:t xml:space="preserve"> </w:t>
      </w:r>
      <w:r w:rsidR="009A6C19" w:rsidRPr="00D0363D">
        <w:rPr>
          <w:rFonts w:ascii="Times New Roman" w:hAnsi="Times New Roman" w:cs="Times New Roman"/>
          <w:sz w:val="24"/>
          <w:szCs w:val="24"/>
        </w:rPr>
        <w:t xml:space="preserve">Ένας </w:t>
      </w:r>
      <w:r w:rsidR="009A6C19" w:rsidRPr="00D0363D">
        <w:rPr>
          <w:rFonts w:ascii="Times New Roman" w:hAnsi="Times New Roman" w:cs="Times New Roman"/>
          <w:b/>
          <w:sz w:val="24"/>
          <w:szCs w:val="24"/>
        </w:rPr>
        <w:t>περιηγητής web</w:t>
      </w:r>
      <w:r w:rsidR="009A6C19" w:rsidRPr="00D0363D">
        <w:rPr>
          <w:rFonts w:ascii="Times New Roman" w:hAnsi="Times New Roman" w:cs="Times New Roman"/>
          <w:sz w:val="24"/>
          <w:szCs w:val="24"/>
        </w:rPr>
        <w:t xml:space="preserve"> ή </w:t>
      </w:r>
      <w:r w:rsidR="009A6C19" w:rsidRPr="00D0363D">
        <w:rPr>
          <w:rFonts w:ascii="Times New Roman" w:hAnsi="Times New Roman" w:cs="Times New Roman"/>
          <w:b/>
          <w:sz w:val="24"/>
          <w:szCs w:val="24"/>
        </w:rPr>
        <w:t>φυλλομετρητής web</w:t>
      </w:r>
      <w:r w:rsidR="009A6C19" w:rsidRPr="00D0363D">
        <w:rPr>
          <w:rFonts w:ascii="Times New Roman" w:hAnsi="Times New Roman" w:cs="Times New Roman"/>
          <w:sz w:val="24"/>
          <w:szCs w:val="24"/>
        </w:rPr>
        <w:t xml:space="preserve"> είναι λογισμικό που επιτρέπει στον χρήστη του να προβάλλει και να αλληλεπιδρά με κείμενα, εικόνες, βίντεο, μουσική, παιχνίδια και άλλες πληροφορίες συνήθως αναρτημένες σε μια ιστοσελίδα ενός ιστότοπου στον Παγκόσμιο Ιστό ή σε ένα τοπικό δίκτυο.</w:t>
      </w:r>
    </w:p>
    <w:p w14:paraId="3C4E992F" w14:textId="77777777" w:rsidR="007A7417" w:rsidRPr="00D0363D" w:rsidRDefault="007A7417" w:rsidP="007A7417">
      <w:pPr>
        <w:pStyle w:val="ListParagraph"/>
        <w:rPr>
          <w:rFonts w:ascii="Times New Roman" w:hAnsi="Times New Roman" w:cs="Times New Roman"/>
          <w:sz w:val="24"/>
          <w:szCs w:val="24"/>
          <w:lang w:eastAsia="el-GR"/>
        </w:rPr>
      </w:pPr>
    </w:p>
    <w:p w14:paraId="058B1742" w14:textId="098F7EDD" w:rsidR="007A7417" w:rsidRPr="00D0363D" w:rsidRDefault="007A7417" w:rsidP="007A7417">
      <w:pPr>
        <w:pStyle w:val="ListParagraph"/>
        <w:numPr>
          <w:ilvl w:val="0"/>
          <w:numId w:val="23"/>
        </w:numPr>
        <w:rPr>
          <w:rFonts w:ascii="Times New Roman" w:hAnsi="Times New Roman" w:cs="Times New Roman"/>
          <w:b/>
          <w:sz w:val="24"/>
          <w:szCs w:val="24"/>
          <w:lang w:eastAsia="el-GR"/>
        </w:rPr>
      </w:pPr>
      <w:r w:rsidRPr="00D0363D">
        <w:rPr>
          <w:rFonts w:ascii="Times New Roman" w:hAnsi="Times New Roman" w:cs="Times New Roman"/>
          <w:b/>
          <w:sz w:val="24"/>
          <w:szCs w:val="24"/>
          <w:lang w:val="en-US" w:eastAsia="el-GR"/>
        </w:rPr>
        <w:t>URL</w:t>
      </w:r>
      <w:r w:rsidRPr="00D0363D">
        <w:rPr>
          <w:rFonts w:ascii="Times New Roman" w:hAnsi="Times New Roman" w:cs="Times New Roman"/>
          <w:b/>
          <w:sz w:val="24"/>
          <w:szCs w:val="24"/>
          <w:lang w:eastAsia="el-GR"/>
        </w:rPr>
        <w:t>:</w:t>
      </w:r>
      <w:r w:rsidR="00FC2780" w:rsidRPr="00D0363D">
        <w:rPr>
          <w:rFonts w:ascii="Times New Roman" w:hAnsi="Times New Roman" w:cs="Times New Roman"/>
          <w:b/>
          <w:sz w:val="24"/>
          <w:szCs w:val="24"/>
          <w:lang w:eastAsia="el-GR"/>
        </w:rPr>
        <w:t xml:space="preserve"> </w:t>
      </w:r>
      <w:r w:rsidR="00FC2780" w:rsidRPr="00D0363D">
        <w:rPr>
          <w:rFonts w:ascii="Times New Roman" w:hAnsi="Times New Roman" w:cs="Times New Roman"/>
          <w:sz w:val="24"/>
          <w:szCs w:val="24"/>
          <w:lang w:val="en-US"/>
        </w:rPr>
        <w:t>E</w:t>
      </w:r>
      <w:r w:rsidR="00FC2780" w:rsidRPr="00D0363D">
        <w:rPr>
          <w:rFonts w:ascii="Times New Roman" w:hAnsi="Times New Roman" w:cs="Times New Roman"/>
          <w:sz w:val="24"/>
          <w:szCs w:val="24"/>
        </w:rPr>
        <w:t>ίναι η διεύθυνση ενός αρχείου ή μίας ιστοσελίδας μέσα στο Internet.</w:t>
      </w:r>
    </w:p>
    <w:p w14:paraId="4B723091" w14:textId="77777777" w:rsidR="002833B8" w:rsidRPr="00D0363D" w:rsidRDefault="002833B8" w:rsidP="002833B8">
      <w:pPr>
        <w:pStyle w:val="ListParagraph"/>
        <w:rPr>
          <w:rFonts w:ascii="Times New Roman" w:hAnsi="Times New Roman" w:cs="Times New Roman"/>
          <w:b/>
          <w:sz w:val="24"/>
          <w:szCs w:val="24"/>
          <w:lang w:eastAsia="el-GR"/>
        </w:rPr>
      </w:pPr>
    </w:p>
    <w:p w14:paraId="5C768FA9" w14:textId="30993F19" w:rsidR="002833B8" w:rsidRPr="00D0363D" w:rsidRDefault="00436264" w:rsidP="007A7417">
      <w:pPr>
        <w:pStyle w:val="ListParagraph"/>
        <w:numPr>
          <w:ilvl w:val="0"/>
          <w:numId w:val="23"/>
        </w:numPr>
        <w:rPr>
          <w:rFonts w:ascii="Times New Roman" w:hAnsi="Times New Roman" w:cs="Times New Roman"/>
          <w:sz w:val="24"/>
          <w:szCs w:val="24"/>
          <w:lang w:eastAsia="el-GR"/>
        </w:rPr>
      </w:pPr>
      <w:r w:rsidRPr="00D0363D">
        <w:rPr>
          <w:rFonts w:ascii="Times New Roman" w:hAnsi="Times New Roman" w:cs="Times New Roman"/>
          <w:b/>
          <w:sz w:val="24"/>
          <w:szCs w:val="24"/>
          <w:lang w:val="en-US" w:eastAsia="el-GR"/>
        </w:rPr>
        <w:t>L</w:t>
      </w:r>
      <w:r w:rsidR="009E1D8E" w:rsidRPr="00D0363D">
        <w:rPr>
          <w:rFonts w:ascii="Times New Roman" w:hAnsi="Times New Roman" w:cs="Times New Roman"/>
          <w:b/>
          <w:sz w:val="24"/>
          <w:szCs w:val="24"/>
          <w:lang w:val="en-US" w:eastAsia="el-GR"/>
        </w:rPr>
        <w:t>ive</w:t>
      </w:r>
      <w:r w:rsidR="009E1D8E" w:rsidRPr="00D0363D">
        <w:rPr>
          <w:rFonts w:ascii="Times New Roman" w:hAnsi="Times New Roman" w:cs="Times New Roman"/>
          <w:b/>
          <w:sz w:val="24"/>
          <w:szCs w:val="24"/>
          <w:lang w:eastAsia="el-GR"/>
        </w:rPr>
        <w:t xml:space="preserve"> </w:t>
      </w:r>
      <w:r w:rsidR="009E1D8E" w:rsidRPr="00D0363D">
        <w:rPr>
          <w:rFonts w:ascii="Times New Roman" w:hAnsi="Times New Roman" w:cs="Times New Roman"/>
          <w:b/>
          <w:sz w:val="24"/>
          <w:szCs w:val="24"/>
          <w:lang w:val="en-US" w:eastAsia="el-GR"/>
        </w:rPr>
        <w:t>acquisition</w:t>
      </w:r>
      <w:r w:rsidR="00AE612D" w:rsidRPr="00D0363D">
        <w:rPr>
          <w:rFonts w:ascii="Times New Roman" w:hAnsi="Times New Roman" w:cs="Times New Roman"/>
          <w:b/>
          <w:sz w:val="24"/>
          <w:szCs w:val="24"/>
          <w:lang w:eastAsia="el-GR"/>
        </w:rPr>
        <w:t xml:space="preserve">: </w:t>
      </w:r>
      <w:r w:rsidR="00AE612D" w:rsidRPr="00D0363D">
        <w:rPr>
          <w:rFonts w:ascii="Times New Roman" w:hAnsi="Times New Roman" w:cs="Times New Roman"/>
          <w:sz w:val="24"/>
          <w:szCs w:val="24"/>
          <w:lang w:eastAsia="el-GR"/>
        </w:rPr>
        <w:t xml:space="preserve">Στην ψηφιακή εγκληματολογία αναφέρεται στη διαδικασία συλλογής και διατήρησης </w:t>
      </w:r>
      <w:bookmarkStart w:id="38" w:name="_Hlk136981195"/>
      <w:r w:rsidR="000D0536" w:rsidRPr="00D0363D">
        <w:rPr>
          <w:rFonts w:ascii="Times New Roman" w:hAnsi="Times New Roman" w:cs="Times New Roman"/>
          <w:sz w:val="24"/>
          <w:szCs w:val="24"/>
          <w:lang w:val="en-US" w:eastAsia="el-GR"/>
        </w:rPr>
        <w:t>volatile</w:t>
      </w:r>
      <w:r w:rsidR="00AE612D" w:rsidRPr="00D0363D">
        <w:rPr>
          <w:rFonts w:ascii="Times New Roman" w:hAnsi="Times New Roman" w:cs="Times New Roman"/>
          <w:sz w:val="24"/>
          <w:szCs w:val="24"/>
          <w:lang w:eastAsia="el-GR"/>
        </w:rPr>
        <w:t xml:space="preserve"> </w:t>
      </w:r>
      <w:bookmarkEnd w:id="38"/>
      <w:r w:rsidR="00AE612D" w:rsidRPr="00D0363D">
        <w:rPr>
          <w:rFonts w:ascii="Times New Roman" w:hAnsi="Times New Roman" w:cs="Times New Roman"/>
          <w:sz w:val="24"/>
          <w:szCs w:val="24"/>
          <w:lang w:eastAsia="el-GR"/>
        </w:rPr>
        <w:t>δεδομένων από ένα εν λειτουργία υπολογιστή ή ψηφιακή συσκευή.</w:t>
      </w:r>
    </w:p>
    <w:p w14:paraId="6DB53FBF" w14:textId="77777777" w:rsidR="000D0536" w:rsidRPr="00D0363D" w:rsidRDefault="000D0536" w:rsidP="000D0536">
      <w:pPr>
        <w:pStyle w:val="ListParagraph"/>
        <w:rPr>
          <w:rFonts w:ascii="Times New Roman" w:hAnsi="Times New Roman" w:cs="Times New Roman"/>
          <w:sz w:val="24"/>
          <w:szCs w:val="24"/>
          <w:lang w:eastAsia="el-GR"/>
        </w:rPr>
      </w:pPr>
    </w:p>
    <w:p w14:paraId="4084C5B4" w14:textId="57177799" w:rsidR="00570951" w:rsidRPr="00C64DC2" w:rsidRDefault="000D0536" w:rsidP="00C64DC2">
      <w:pPr>
        <w:pStyle w:val="ListParagraph"/>
        <w:numPr>
          <w:ilvl w:val="0"/>
          <w:numId w:val="23"/>
        </w:numPr>
        <w:rPr>
          <w:rFonts w:ascii="Times New Roman" w:hAnsi="Times New Roman" w:cs="Times New Roman"/>
          <w:sz w:val="24"/>
          <w:szCs w:val="24"/>
          <w:lang w:eastAsia="el-GR"/>
        </w:rPr>
      </w:pPr>
      <w:bookmarkStart w:id="39" w:name="_Ref137155514"/>
      <w:r w:rsidRPr="00D0363D">
        <w:rPr>
          <w:rFonts w:ascii="Times New Roman" w:hAnsi="Times New Roman" w:cs="Times New Roman"/>
          <w:b/>
          <w:sz w:val="24"/>
          <w:szCs w:val="24"/>
          <w:lang w:val="en-US" w:eastAsia="el-GR"/>
        </w:rPr>
        <w:t>V</w:t>
      </w:r>
      <w:r w:rsidRPr="00D0363D">
        <w:rPr>
          <w:rFonts w:ascii="Times New Roman" w:hAnsi="Times New Roman" w:cs="Times New Roman"/>
          <w:b/>
          <w:sz w:val="24"/>
          <w:szCs w:val="24"/>
          <w:lang w:eastAsia="el-GR"/>
        </w:rPr>
        <w:t xml:space="preserve">olatile: </w:t>
      </w:r>
      <w:r w:rsidR="00404EA9" w:rsidRPr="00D0363D">
        <w:rPr>
          <w:rFonts w:ascii="Times New Roman" w:hAnsi="Times New Roman" w:cs="Times New Roman"/>
          <w:sz w:val="24"/>
          <w:szCs w:val="24"/>
          <w:lang w:eastAsia="el-GR"/>
        </w:rPr>
        <w:t>Αναφέρεται στις πληροφορίες που βρίσκονται στην πτητική μνήμη (</w:t>
      </w:r>
      <w:r w:rsidR="00404EA9" w:rsidRPr="00D0363D">
        <w:rPr>
          <w:rFonts w:ascii="Times New Roman" w:hAnsi="Times New Roman" w:cs="Times New Roman"/>
          <w:sz w:val="24"/>
          <w:szCs w:val="24"/>
          <w:lang w:val="en-US" w:eastAsia="el-GR"/>
        </w:rPr>
        <w:t>RAM</w:t>
      </w:r>
      <w:r w:rsidR="00404EA9" w:rsidRPr="00D0363D">
        <w:rPr>
          <w:rFonts w:ascii="Times New Roman" w:hAnsi="Times New Roman" w:cs="Times New Roman"/>
          <w:sz w:val="24"/>
          <w:szCs w:val="24"/>
          <w:lang w:eastAsia="el-GR"/>
        </w:rPr>
        <w:t>) ή στον προσωρινό αποθηκευτικό χώρο ενός υπολογιστή και χάνονται όταν το σύστημα απενεργοποιείται ή επανεκκινείται.</w:t>
      </w:r>
      <w:bookmarkEnd w:id="39"/>
    </w:p>
    <w:p w14:paraId="5E8CF6B2" w14:textId="77777777" w:rsidR="00570951" w:rsidRDefault="00570951" w:rsidP="00570951">
      <w:pPr>
        <w:pStyle w:val="ListParagraph"/>
        <w:rPr>
          <w:rFonts w:ascii="Times New Roman" w:hAnsi="Times New Roman" w:cs="Times New Roman"/>
          <w:sz w:val="24"/>
          <w:szCs w:val="24"/>
          <w:lang w:eastAsia="el-GR"/>
        </w:rPr>
      </w:pPr>
    </w:p>
    <w:p w14:paraId="69DB9849" w14:textId="77777777" w:rsidR="00136C90" w:rsidRPr="004618E9" w:rsidRDefault="00136C90" w:rsidP="00570951">
      <w:pPr>
        <w:pStyle w:val="ListParagraph"/>
        <w:ind w:left="0"/>
        <w:rPr>
          <w:rFonts w:ascii="Times New Roman" w:hAnsi="Times New Roman" w:cs="Times New Roman"/>
          <w:lang w:eastAsia="el-GR"/>
        </w:rPr>
      </w:pPr>
    </w:p>
    <w:p w14:paraId="0F3006B1" w14:textId="77777777" w:rsidR="005515D1" w:rsidRPr="004618E9" w:rsidRDefault="005515D1" w:rsidP="00570951">
      <w:pPr>
        <w:pStyle w:val="ListParagraph"/>
        <w:ind w:left="0"/>
        <w:rPr>
          <w:rFonts w:ascii="Times New Roman" w:hAnsi="Times New Roman" w:cs="Times New Roman"/>
          <w:sz w:val="24"/>
          <w:szCs w:val="24"/>
          <w:lang w:eastAsia="el-GR"/>
        </w:rPr>
      </w:pPr>
    </w:p>
    <w:sectPr w:rsidR="005515D1" w:rsidRPr="004618E9">
      <w:headerReference w:type="even" r:id="rId98"/>
      <w:headerReference w:type="default" r:id="rId99"/>
      <w:footerReference w:type="even" r:id="rId100"/>
      <w:footerReference w:type="default" r:id="rId101"/>
      <w:headerReference w:type="first" r:id="rId102"/>
      <w:footerReference w:type="first" r:id="rId103"/>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88D602" w14:textId="77777777" w:rsidR="00024AFC" w:rsidRDefault="00024AFC" w:rsidP="004406FC">
      <w:pPr>
        <w:spacing w:after="0" w:line="240" w:lineRule="auto"/>
      </w:pPr>
      <w:r>
        <w:separator/>
      </w:r>
    </w:p>
  </w:endnote>
  <w:endnote w:type="continuationSeparator" w:id="0">
    <w:p w14:paraId="63EA211F" w14:textId="77777777" w:rsidR="00024AFC" w:rsidRDefault="00024AFC" w:rsidP="004406FC">
      <w:pPr>
        <w:spacing w:after="0" w:line="240" w:lineRule="auto"/>
      </w:pPr>
      <w:r>
        <w:continuationSeparator/>
      </w:r>
    </w:p>
  </w:endnote>
  <w:endnote w:type="continuationNotice" w:id="1">
    <w:p w14:paraId="791A1936" w14:textId="77777777" w:rsidR="00024AFC" w:rsidRDefault="00024AF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200247B" w:usb2="00000009" w:usb3="00000000" w:csb0="000001FF" w:csb1="00000000"/>
  </w:font>
  <w:font w:name="Calibri Light">
    <w:panose1 w:val="020F0302020204030204"/>
    <w:charset w:val="A1"/>
    <w:family w:val="swiss"/>
    <w:pitch w:val="variable"/>
    <w:sig w:usb0="E4002EFF" w:usb1="C200247B" w:usb2="00000009" w:usb3="00000000" w:csb0="000001FF" w:csb1="00000000"/>
  </w:font>
  <w:font w:name="Segoe UI">
    <w:panose1 w:val="020B0502040204020203"/>
    <w:charset w:val="A1"/>
    <w:family w:val="swiss"/>
    <w:pitch w:val="variable"/>
    <w:sig w:usb0="E4002EFF" w:usb1="C000E47F" w:usb2="00000009" w:usb3="00000000" w:csb0="000001FF" w:csb1="00000000"/>
  </w:font>
  <w:font w:name="Arial">
    <w:panose1 w:val="020B0604020202020204"/>
    <w:charset w:val="A1"/>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Franklin Gothic Book">
    <w:panose1 w:val="020B0503020102020204"/>
    <w:charset w:val="A1"/>
    <w:family w:val="swiss"/>
    <w:pitch w:val="variable"/>
    <w:sig w:usb0="00000287" w:usb1="00000000" w:usb2="00000000" w:usb3="00000000" w:csb0="0000009F" w:csb1="00000000"/>
  </w:font>
  <w:font w:name="Ink Free">
    <w:panose1 w:val="03080402000500000000"/>
    <w:charset w:val="A1"/>
    <w:family w:val="script"/>
    <w:pitch w:val="variable"/>
    <w:sig w:usb0="2000068F" w:usb1="4000000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41FEF" w14:textId="77777777" w:rsidR="00BA054F" w:rsidRDefault="00BA054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8925466"/>
      <w:docPartObj>
        <w:docPartGallery w:val="Page Numbers (Bottom of Page)"/>
        <w:docPartUnique/>
      </w:docPartObj>
    </w:sdtPr>
    <w:sdtEndPr>
      <w:rPr>
        <w:noProof/>
      </w:rPr>
    </w:sdtEndPr>
    <w:sdtContent>
      <w:p w14:paraId="6038023E" w14:textId="0616C96E" w:rsidR="00BA054F" w:rsidRDefault="00BA054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C6471E1" w14:textId="77777777" w:rsidR="00BA054F" w:rsidRDefault="00BA054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6A51F" w14:textId="77777777" w:rsidR="00BA054F" w:rsidRDefault="00BA05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E0E7FB" w14:textId="77777777" w:rsidR="00024AFC" w:rsidRDefault="00024AFC" w:rsidP="004406FC">
      <w:pPr>
        <w:spacing w:after="0" w:line="240" w:lineRule="auto"/>
      </w:pPr>
      <w:r>
        <w:separator/>
      </w:r>
    </w:p>
  </w:footnote>
  <w:footnote w:type="continuationSeparator" w:id="0">
    <w:p w14:paraId="6ED12A7A" w14:textId="77777777" w:rsidR="00024AFC" w:rsidRDefault="00024AFC" w:rsidP="004406FC">
      <w:pPr>
        <w:spacing w:after="0" w:line="240" w:lineRule="auto"/>
      </w:pPr>
      <w:r>
        <w:continuationSeparator/>
      </w:r>
    </w:p>
  </w:footnote>
  <w:footnote w:type="continuationNotice" w:id="1">
    <w:p w14:paraId="5DA3B16C" w14:textId="77777777" w:rsidR="00024AFC" w:rsidRDefault="00024AFC">
      <w:pPr>
        <w:spacing w:after="0" w:line="240" w:lineRule="auto"/>
      </w:pPr>
    </w:p>
  </w:footnote>
  <w:footnote w:id="2">
    <w:p w14:paraId="650539EC" w14:textId="57812E83" w:rsidR="004406FC" w:rsidRDefault="004406FC">
      <w:pPr>
        <w:pStyle w:val="FootnoteText"/>
      </w:pPr>
      <w:r>
        <w:rPr>
          <w:rStyle w:val="FootnoteReference"/>
        </w:rPr>
        <w:footnoteRef/>
      </w:r>
      <w:r>
        <w:t xml:space="preserve"> </w:t>
      </w:r>
      <w:r w:rsidRPr="004406FC">
        <w:t>https://www.sans.org/white-papers/35387/</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80ED4" w14:textId="77777777" w:rsidR="00BA054F" w:rsidRDefault="00BA054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984A5" w14:textId="77777777" w:rsidR="00BA054F" w:rsidRDefault="00BA054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91AD5" w14:textId="77777777" w:rsidR="00BA054F" w:rsidRDefault="00BA054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243C655A"/>
    <w:lvl w:ilvl="0">
      <w:start w:val="1"/>
      <w:numFmt w:val="bullet"/>
      <w:pStyle w:val="ListBullet"/>
      <w:lvlText w:val=""/>
      <w:lvlJc w:val="left"/>
      <w:pPr>
        <w:tabs>
          <w:tab w:val="num" w:pos="0"/>
        </w:tabs>
        <w:ind w:left="0" w:hanging="360"/>
      </w:pPr>
      <w:rPr>
        <w:rFonts w:ascii="Symbol" w:hAnsi="Symbol" w:hint="default"/>
      </w:rPr>
    </w:lvl>
  </w:abstractNum>
  <w:abstractNum w:abstractNumId="1" w15:restartNumberingAfterBreak="0">
    <w:nsid w:val="009513AD"/>
    <w:multiLevelType w:val="hybridMultilevel"/>
    <w:tmpl w:val="C4DE1A0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55957CB"/>
    <w:multiLevelType w:val="hybridMultilevel"/>
    <w:tmpl w:val="C6D21A3C"/>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872D6C"/>
    <w:multiLevelType w:val="hybridMultilevel"/>
    <w:tmpl w:val="A62EA8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0A4AA8"/>
    <w:multiLevelType w:val="hybridMultilevel"/>
    <w:tmpl w:val="651C3C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0A1FF4"/>
    <w:multiLevelType w:val="hybridMultilevel"/>
    <w:tmpl w:val="3D204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E31B6E"/>
    <w:multiLevelType w:val="hybridMultilevel"/>
    <w:tmpl w:val="8B582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6911E8"/>
    <w:multiLevelType w:val="hybridMultilevel"/>
    <w:tmpl w:val="5D1EBE96"/>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15:restartNumberingAfterBreak="0">
    <w:nsid w:val="36552B3A"/>
    <w:multiLevelType w:val="hybridMultilevel"/>
    <w:tmpl w:val="D618FAC8"/>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9320C0"/>
    <w:multiLevelType w:val="hybridMultilevel"/>
    <w:tmpl w:val="A078B5D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C955D9"/>
    <w:multiLevelType w:val="hybridMultilevel"/>
    <w:tmpl w:val="115A2D40"/>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063E37"/>
    <w:multiLevelType w:val="hybridMultilevel"/>
    <w:tmpl w:val="5F78F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A7959AA"/>
    <w:multiLevelType w:val="multilevel"/>
    <w:tmpl w:val="33A2498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521525DD"/>
    <w:multiLevelType w:val="hybridMultilevel"/>
    <w:tmpl w:val="EA04217A"/>
    <w:lvl w:ilvl="0" w:tplc="FFFFFFFF">
      <w:start w:val="1"/>
      <w:numFmt w:val="decimal"/>
      <w:lvlText w:val="%1."/>
      <w:lvlJc w:val="left"/>
      <w:pPr>
        <w:ind w:left="1440" w:hanging="360"/>
      </w:p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5AE25A0B"/>
    <w:multiLevelType w:val="hybridMultilevel"/>
    <w:tmpl w:val="78FA9A70"/>
    <w:lvl w:ilvl="0" w:tplc="9636106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EC507FC"/>
    <w:multiLevelType w:val="hybridMultilevel"/>
    <w:tmpl w:val="A97CA2D4"/>
    <w:lvl w:ilvl="0" w:tplc="5E7061CE">
      <w:start w:val="1"/>
      <w:numFmt w:val="upperLetter"/>
      <w:lvlText w:val="%1)"/>
      <w:lvlJc w:val="left"/>
      <w:pPr>
        <w:ind w:left="720" w:hanging="360"/>
      </w:pPr>
      <w:rPr>
        <w:rFonts w:ascii="Times New Roman" w:hAnsi="Times New Roman" w:cs="Times New Roman" w:hint="default"/>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1762A68"/>
    <w:multiLevelType w:val="hybridMultilevel"/>
    <w:tmpl w:val="DC6492BE"/>
    <w:lvl w:ilvl="0" w:tplc="0409000F">
      <w:start w:val="1"/>
      <w:numFmt w:val="decimal"/>
      <w:lvlText w:val="%1."/>
      <w:lvlJc w:val="left"/>
      <w:pPr>
        <w:ind w:left="1080" w:hanging="360"/>
      </w:pPr>
      <w:rPr>
        <w:rFonts w:hint="default"/>
      </w:rPr>
    </w:lvl>
    <w:lvl w:ilvl="1" w:tplc="04080019">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17" w15:restartNumberingAfterBreak="0">
    <w:nsid w:val="63422273"/>
    <w:multiLevelType w:val="hybridMultilevel"/>
    <w:tmpl w:val="9EB2B00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 w15:restartNumberingAfterBreak="0">
    <w:nsid w:val="73C5147F"/>
    <w:multiLevelType w:val="hybridMultilevel"/>
    <w:tmpl w:val="8098DB90"/>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9" w15:restartNumberingAfterBreak="0">
    <w:nsid w:val="76043B29"/>
    <w:multiLevelType w:val="hybridMultilevel"/>
    <w:tmpl w:val="8C10D804"/>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D376B9A"/>
    <w:multiLevelType w:val="hybridMultilevel"/>
    <w:tmpl w:val="BE8CB8E8"/>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D9E60C7"/>
    <w:multiLevelType w:val="hybridMultilevel"/>
    <w:tmpl w:val="63426308"/>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40662821">
    <w:abstractNumId w:val="11"/>
  </w:num>
  <w:num w:numId="2" w16cid:durableId="1152789622">
    <w:abstractNumId w:val="4"/>
  </w:num>
  <w:num w:numId="3" w16cid:durableId="1480463445">
    <w:abstractNumId w:val="2"/>
  </w:num>
  <w:num w:numId="4" w16cid:durableId="819732533">
    <w:abstractNumId w:val="21"/>
  </w:num>
  <w:num w:numId="5" w16cid:durableId="1284144200">
    <w:abstractNumId w:val="3"/>
  </w:num>
  <w:num w:numId="6" w16cid:durableId="831258823">
    <w:abstractNumId w:val="5"/>
  </w:num>
  <w:num w:numId="7" w16cid:durableId="1692873052">
    <w:abstractNumId w:val="20"/>
  </w:num>
  <w:num w:numId="8" w16cid:durableId="1684624481">
    <w:abstractNumId w:val="19"/>
  </w:num>
  <w:num w:numId="9" w16cid:durableId="1339389056">
    <w:abstractNumId w:val="9"/>
  </w:num>
  <w:num w:numId="10" w16cid:durableId="787431518">
    <w:abstractNumId w:val="8"/>
  </w:num>
  <w:num w:numId="11" w16cid:durableId="576475869">
    <w:abstractNumId w:val="10"/>
  </w:num>
  <w:num w:numId="12" w16cid:durableId="2047100645">
    <w:abstractNumId w:val="1"/>
  </w:num>
  <w:num w:numId="13" w16cid:durableId="2102335552">
    <w:abstractNumId w:val="13"/>
  </w:num>
  <w:num w:numId="14" w16cid:durableId="13071196">
    <w:abstractNumId w:val="16"/>
  </w:num>
  <w:num w:numId="15" w16cid:durableId="1672175438">
    <w:abstractNumId w:val="18"/>
  </w:num>
  <w:num w:numId="16" w16cid:durableId="267398175">
    <w:abstractNumId w:val="14"/>
  </w:num>
  <w:num w:numId="17" w16cid:durableId="45999777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314601372">
    <w:abstractNumId w:val="0"/>
  </w:num>
  <w:num w:numId="19" w16cid:durableId="1723598439">
    <w:abstractNumId w:val="14"/>
    <w:lvlOverride w:ilvl="0">
      <w:startOverride w:val="29"/>
    </w:lvlOverride>
  </w:num>
  <w:num w:numId="20" w16cid:durableId="38676651">
    <w:abstractNumId w:val="12"/>
  </w:num>
  <w:num w:numId="21" w16cid:durableId="1470435938">
    <w:abstractNumId w:val="14"/>
    <w:lvlOverride w:ilvl="0">
      <w:startOverride w:val="43"/>
    </w:lvlOverride>
  </w:num>
  <w:num w:numId="22" w16cid:durableId="1096638827">
    <w:abstractNumId w:val="15"/>
  </w:num>
  <w:num w:numId="23" w16cid:durableId="439685633">
    <w:abstractNumId w:val="6"/>
  </w:num>
  <w:num w:numId="24" w16cid:durableId="2008750991">
    <w:abstractNumId w:val="17"/>
  </w:num>
  <w:num w:numId="25" w16cid:durableId="1809978890">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ILIPPOS DOURACHALIS">
    <w15:presenceInfo w15:providerId="AD" w15:userId="S::f.dourachalis@aueb.gr::9de70686-9769-4c76-8917-225ba6d98fd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DCD"/>
    <w:rsid w:val="0000003B"/>
    <w:rsid w:val="00000073"/>
    <w:rsid w:val="000005E3"/>
    <w:rsid w:val="00000764"/>
    <w:rsid w:val="00000B23"/>
    <w:rsid w:val="00000C4B"/>
    <w:rsid w:val="00000EFE"/>
    <w:rsid w:val="0000104D"/>
    <w:rsid w:val="000019DA"/>
    <w:rsid w:val="000025B9"/>
    <w:rsid w:val="00002CC9"/>
    <w:rsid w:val="00003875"/>
    <w:rsid w:val="0000479A"/>
    <w:rsid w:val="00006844"/>
    <w:rsid w:val="00006BC6"/>
    <w:rsid w:val="0000717A"/>
    <w:rsid w:val="00007343"/>
    <w:rsid w:val="000101C2"/>
    <w:rsid w:val="0001152E"/>
    <w:rsid w:val="00011AB9"/>
    <w:rsid w:val="0001249E"/>
    <w:rsid w:val="0001294E"/>
    <w:rsid w:val="00012B3F"/>
    <w:rsid w:val="000140C6"/>
    <w:rsid w:val="00014C59"/>
    <w:rsid w:val="00015C75"/>
    <w:rsid w:val="00016362"/>
    <w:rsid w:val="00016C29"/>
    <w:rsid w:val="00017513"/>
    <w:rsid w:val="0001754E"/>
    <w:rsid w:val="00020609"/>
    <w:rsid w:val="000222A4"/>
    <w:rsid w:val="000228FA"/>
    <w:rsid w:val="00022944"/>
    <w:rsid w:val="00022A9F"/>
    <w:rsid w:val="000234DB"/>
    <w:rsid w:val="000235E0"/>
    <w:rsid w:val="00023A77"/>
    <w:rsid w:val="00023D12"/>
    <w:rsid w:val="00023DCA"/>
    <w:rsid w:val="00023EC0"/>
    <w:rsid w:val="000242AD"/>
    <w:rsid w:val="00024AFC"/>
    <w:rsid w:val="00024B6A"/>
    <w:rsid w:val="0002503F"/>
    <w:rsid w:val="00026A46"/>
    <w:rsid w:val="0003074C"/>
    <w:rsid w:val="000308D3"/>
    <w:rsid w:val="00030BE2"/>
    <w:rsid w:val="00031429"/>
    <w:rsid w:val="00031625"/>
    <w:rsid w:val="00031B9C"/>
    <w:rsid w:val="00032E8B"/>
    <w:rsid w:val="00033060"/>
    <w:rsid w:val="00033065"/>
    <w:rsid w:val="0003342E"/>
    <w:rsid w:val="00034D3D"/>
    <w:rsid w:val="00034E64"/>
    <w:rsid w:val="000352E5"/>
    <w:rsid w:val="00036222"/>
    <w:rsid w:val="00036326"/>
    <w:rsid w:val="00037635"/>
    <w:rsid w:val="0004036C"/>
    <w:rsid w:val="000404D0"/>
    <w:rsid w:val="00040D0F"/>
    <w:rsid w:val="00041153"/>
    <w:rsid w:val="00041445"/>
    <w:rsid w:val="00041800"/>
    <w:rsid w:val="0004213D"/>
    <w:rsid w:val="000424F5"/>
    <w:rsid w:val="0004283E"/>
    <w:rsid w:val="0004442D"/>
    <w:rsid w:val="00044A87"/>
    <w:rsid w:val="00044B2D"/>
    <w:rsid w:val="00044E57"/>
    <w:rsid w:val="0004520C"/>
    <w:rsid w:val="000459DA"/>
    <w:rsid w:val="00046D3B"/>
    <w:rsid w:val="0005133C"/>
    <w:rsid w:val="00051749"/>
    <w:rsid w:val="000520E9"/>
    <w:rsid w:val="000522EA"/>
    <w:rsid w:val="000527D4"/>
    <w:rsid w:val="000529A2"/>
    <w:rsid w:val="00052E01"/>
    <w:rsid w:val="000538B7"/>
    <w:rsid w:val="00053CEE"/>
    <w:rsid w:val="00053E69"/>
    <w:rsid w:val="00053E88"/>
    <w:rsid w:val="00053FB1"/>
    <w:rsid w:val="0005408A"/>
    <w:rsid w:val="0005426C"/>
    <w:rsid w:val="000544E0"/>
    <w:rsid w:val="000556EA"/>
    <w:rsid w:val="00056028"/>
    <w:rsid w:val="00057696"/>
    <w:rsid w:val="00060352"/>
    <w:rsid w:val="00060BF1"/>
    <w:rsid w:val="000612E6"/>
    <w:rsid w:val="00061834"/>
    <w:rsid w:val="0006289E"/>
    <w:rsid w:val="00062D0B"/>
    <w:rsid w:val="00062EC3"/>
    <w:rsid w:val="0006334B"/>
    <w:rsid w:val="000636C4"/>
    <w:rsid w:val="00063810"/>
    <w:rsid w:val="0006453A"/>
    <w:rsid w:val="0006554B"/>
    <w:rsid w:val="000655CE"/>
    <w:rsid w:val="0006561A"/>
    <w:rsid w:val="000672F2"/>
    <w:rsid w:val="00070BDC"/>
    <w:rsid w:val="00071026"/>
    <w:rsid w:val="000712E7"/>
    <w:rsid w:val="00071C35"/>
    <w:rsid w:val="000720F2"/>
    <w:rsid w:val="000729C0"/>
    <w:rsid w:val="00072DDD"/>
    <w:rsid w:val="00072EE4"/>
    <w:rsid w:val="00072F3C"/>
    <w:rsid w:val="000736EB"/>
    <w:rsid w:val="00073997"/>
    <w:rsid w:val="00074066"/>
    <w:rsid w:val="0007427B"/>
    <w:rsid w:val="00074949"/>
    <w:rsid w:val="000753FB"/>
    <w:rsid w:val="00075533"/>
    <w:rsid w:val="00075A89"/>
    <w:rsid w:val="000770FB"/>
    <w:rsid w:val="000774AF"/>
    <w:rsid w:val="00077A39"/>
    <w:rsid w:val="00080141"/>
    <w:rsid w:val="000807F1"/>
    <w:rsid w:val="00082ECB"/>
    <w:rsid w:val="00083121"/>
    <w:rsid w:val="00083B73"/>
    <w:rsid w:val="00083BFD"/>
    <w:rsid w:val="000850DB"/>
    <w:rsid w:val="000851D3"/>
    <w:rsid w:val="00085F28"/>
    <w:rsid w:val="00086805"/>
    <w:rsid w:val="00087593"/>
    <w:rsid w:val="00090662"/>
    <w:rsid w:val="00090A41"/>
    <w:rsid w:val="00090E6D"/>
    <w:rsid w:val="00090F66"/>
    <w:rsid w:val="00091302"/>
    <w:rsid w:val="000924B8"/>
    <w:rsid w:val="000925A6"/>
    <w:rsid w:val="00092706"/>
    <w:rsid w:val="00092F85"/>
    <w:rsid w:val="00093908"/>
    <w:rsid w:val="0009489E"/>
    <w:rsid w:val="000955A7"/>
    <w:rsid w:val="00096478"/>
    <w:rsid w:val="000A0FBA"/>
    <w:rsid w:val="000A10A8"/>
    <w:rsid w:val="000A19E7"/>
    <w:rsid w:val="000A1A70"/>
    <w:rsid w:val="000A2587"/>
    <w:rsid w:val="000A302D"/>
    <w:rsid w:val="000A309E"/>
    <w:rsid w:val="000A35E8"/>
    <w:rsid w:val="000A4171"/>
    <w:rsid w:val="000A4416"/>
    <w:rsid w:val="000A44B2"/>
    <w:rsid w:val="000A47A3"/>
    <w:rsid w:val="000A4A4A"/>
    <w:rsid w:val="000A4D13"/>
    <w:rsid w:val="000A4F42"/>
    <w:rsid w:val="000A526C"/>
    <w:rsid w:val="000A56CF"/>
    <w:rsid w:val="000A6047"/>
    <w:rsid w:val="000B159D"/>
    <w:rsid w:val="000B15D0"/>
    <w:rsid w:val="000B18FA"/>
    <w:rsid w:val="000B1A59"/>
    <w:rsid w:val="000B25F6"/>
    <w:rsid w:val="000B29CF"/>
    <w:rsid w:val="000B2B10"/>
    <w:rsid w:val="000B3656"/>
    <w:rsid w:val="000B41E7"/>
    <w:rsid w:val="000B4511"/>
    <w:rsid w:val="000B4808"/>
    <w:rsid w:val="000B6377"/>
    <w:rsid w:val="000B6589"/>
    <w:rsid w:val="000B7AA3"/>
    <w:rsid w:val="000C02EC"/>
    <w:rsid w:val="000C098D"/>
    <w:rsid w:val="000C0D7B"/>
    <w:rsid w:val="000C1715"/>
    <w:rsid w:val="000C24B1"/>
    <w:rsid w:val="000C3864"/>
    <w:rsid w:val="000C40AA"/>
    <w:rsid w:val="000C4971"/>
    <w:rsid w:val="000C5257"/>
    <w:rsid w:val="000C56FD"/>
    <w:rsid w:val="000C60F5"/>
    <w:rsid w:val="000C6890"/>
    <w:rsid w:val="000C731E"/>
    <w:rsid w:val="000D0506"/>
    <w:rsid w:val="000D0536"/>
    <w:rsid w:val="000D0C9C"/>
    <w:rsid w:val="000D0DDF"/>
    <w:rsid w:val="000D118C"/>
    <w:rsid w:val="000D1234"/>
    <w:rsid w:val="000D172B"/>
    <w:rsid w:val="000D1C5A"/>
    <w:rsid w:val="000D214F"/>
    <w:rsid w:val="000D2722"/>
    <w:rsid w:val="000D2A79"/>
    <w:rsid w:val="000D3320"/>
    <w:rsid w:val="000D3E0B"/>
    <w:rsid w:val="000D3F8B"/>
    <w:rsid w:val="000D4552"/>
    <w:rsid w:val="000D4C96"/>
    <w:rsid w:val="000D5201"/>
    <w:rsid w:val="000D520A"/>
    <w:rsid w:val="000D53E3"/>
    <w:rsid w:val="000D54F6"/>
    <w:rsid w:val="000D5669"/>
    <w:rsid w:val="000D625A"/>
    <w:rsid w:val="000D72E4"/>
    <w:rsid w:val="000D7AB7"/>
    <w:rsid w:val="000D7BAD"/>
    <w:rsid w:val="000E014F"/>
    <w:rsid w:val="000E0C9B"/>
    <w:rsid w:val="000E1249"/>
    <w:rsid w:val="000E17FA"/>
    <w:rsid w:val="000E1B6B"/>
    <w:rsid w:val="000E2207"/>
    <w:rsid w:val="000E23CB"/>
    <w:rsid w:val="000E2BA8"/>
    <w:rsid w:val="000E3C9D"/>
    <w:rsid w:val="000E3F4E"/>
    <w:rsid w:val="000E4782"/>
    <w:rsid w:val="000E4AF4"/>
    <w:rsid w:val="000E56A0"/>
    <w:rsid w:val="000E59D8"/>
    <w:rsid w:val="000E5C75"/>
    <w:rsid w:val="000E5CDD"/>
    <w:rsid w:val="000E5D0A"/>
    <w:rsid w:val="000E5F7A"/>
    <w:rsid w:val="000E6098"/>
    <w:rsid w:val="000E72DF"/>
    <w:rsid w:val="000E76E4"/>
    <w:rsid w:val="000E7C49"/>
    <w:rsid w:val="000F00B8"/>
    <w:rsid w:val="000F1313"/>
    <w:rsid w:val="000F158E"/>
    <w:rsid w:val="000F229A"/>
    <w:rsid w:val="000F374E"/>
    <w:rsid w:val="000F4548"/>
    <w:rsid w:val="000F5148"/>
    <w:rsid w:val="000F62CD"/>
    <w:rsid w:val="000F654D"/>
    <w:rsid w:val="000F6F80"/>
    <w:rsid w:val="000F6FBB"/>
    <w:rsid w:val="000F77D2"/>
    <w:rsid w:val="00100A45"/>
    <w:rsid w:val="00100D7E"/>
    <w:rsid w:val="001015AA"/>
    <w:rsid w:val="001019CE"/>
    <w:rsid w:val="00101DAC"/>
    <w:rsid w:val="00102C21"/>
    <w:rsid w:val="0010311E"/>
    <w:rsid w:val="00103DA4"/>
    <w:rsid w:val="001044C6"/>
    <w:rsid w:val="00104517"/>
    <w:rsid w:val="001045BF"/>
    <w:rsid w:val="001052E6"/>
    <w:rsid w:val="0010571A"/>
    <w:rsid w:val="00106A4B"/>
    <w:rsid w:val="00106D82"/>
    <w:rsid w:val="00110FC7"/>
    <w:rsid w:val="00111910"/>
    <w:rsid w:val="00111F13"/>
    <w:rsid w:val="00112B1C"/>
    <w:rsid w:val="00114492"/>
    <w:rsid w:val="00114A3B"/>
    <w:rsid w:val="00114B1C"/>
    <w:rsid w:val="001159BA"/>
    <w:rsid w:val="00115C61"/>
    <w:rsid w:val="0012003D"/>
    <w:rsid w:val="00120190"/>
    <w:rsid w:val="00120822"/>
    <w:rsid w:val="00120E1D"/>
    <w:rsid w:val="001211E2"/>
    <w:rsid w:val="00121957"/>
    <w:rsid w:val="00122C88"/>
    <w:rsid w:val="00122E8B"/>
    <w:rsid w:val="00123760"/>
    <w:rsid w:val="001240E8"/>
    <w:rsid w:val="00124A24"/>
    <w:rsid w:val="00124EB6"/>
    <w:rsid w:val="00125314"/>
    <w:rsid w:val="00125ACE"/>
    <w:rsid w:val="00125E33"/>
    <w:rsid w:val="0012654D"/>
    <w:rsid w:val="001267E7"/>
    <w:rsid w:val="00126ED8"/>
    <w:rsid w:val="00127B38"/>
    <w:rsid w:val="00127B57"/>
    <w:rsid w:val="00127E3D"/>
    <w:rsid w:val="00127EE2"/>
    <w:rsid w:val="001304F5"/>
    <w:rsid w:val="00130D47"/>
    <w:rsid w:val="00130F31"/>
    <w:rsid w:val="00131445"/>
    <w:rsid w:val="00131BA0"/>
    <w:rsid w:val="00131C63"/>
    <w:rsid w:val="0013247C"/>
    <w:rsid w:val="00132756"/>
    <w:rsid w:val="00132A8D"/>
    <w:rsid w:val="001331A1"/>
    <w:rsid w:val="00133350"/>
    <w:rsid w:val="0013344C"/>
    <w:rsid w:val="00133776"/>
    <w:rsid w:val="00133E03"/>
    <w:rsid w:val="0013401E"/>
    <w:rsid w:val="00134065"/>
    <w:rsid w:val="00134D37"/>
    <w:rsid w:val="0013607C"/>
    <w:rsid w:val="001369C0"/>
    <w:rsid w:val="00136C90"/>
    <w:rsid w:val="00137D43"/>
    <w:rsid w:val="0014004D"/>
    <w:rsid w:val="00140FF0"/>
    <w:rsid w:val="00141370"/>
    <w:rsid w:val="00141BE5"/>
    <w:rsid w:val="00142838"/>
    <w:rsid w:val="00142D96"/>
    <w:rsid w:val="00142DAD"/>
    <w:rsid w:val="00143B8E"/>
    <w:rsid w:val="00143CF8"/>
    <w:rsid w:val="00144386"/>
    <w:rsid w:val="00144A9D"/>
    <w:rsid w:val="00145CA5"/>
    <w:rsid w:val="00145DA0"/>
    <w:rsid w:val="00146B16"/>
    <w:rsid w:val="00146C8B"/>
    <w:rsid w:val="001473CF"/>
    <w:rsid w:val="0014754D"/>
    <w:rsid w:val="00150C9B"/>
    <w:rsid w:val="00150DEC"/>
    <w:rsid w:val="00150E8D"/>
    <w:rsid w:val="00151883"/>
    <w:rsid w:val="001519B9"/>
    <w:rsid w:val="0015238D"/>
    <w:rsid w:val="00152ACE"/>
    <w:rsid w:val="00152D7C"/>
    <w:rsid w:val="00152E04"/>
    <w:rsid w:val="00153641"/>
    <w:rsid w:val="00154418"/>
    <w:rsid w:val="00154702"/>
    <w:rsid w:val="00154B0A"/>
    <w:rsid w:val="00154F5D"/>
    <w:rsid w:val="00155338"/>
    <w:rsid w:val="001553AC"/>
    <w:rsid w:val="001554BF"/>
    <w:rsid w:val="001554E8"/>
    <w:rsid w:val="00156100"/>
    <w:rsid w:val="0015647B"/>
    <w:rsid w:val="00156D96"/>
    <w:rsid w:val="00156E68"/>
    <w:rsid w:val="00157155"/>
    <w:rsid w:val="00157E8D"/>
    <w:rsid w:val="001609E3"/>
    <w:rsid w:val="0016226D"/>
    <w:rsid w:val="001625FA"/>
    <w:rsid w:val="00162904"/>
    <w:rsid w:val="001643B5"/>
    <w:rsid w:val="00165E08"/>
    <w:rsid w:val="001663E5"/>
    <w:rsid w:val="00166825"/>
    <w:rsid w:val="00166BDA"/>
    <w:rsid w:val="0016735D"/>
    <w:rsid w:val="0016775D"/>
    <w:rsid w:val="001705EC"/>
    <w:rsid w:val="00170A9E"/>
    <w:rsid w:val="001716AE"/>
    <w:rsid w:val="001716B5"/>
    <w:rsid w:val="00171725"/>
    <w:rsid w:val="00173409"/>
    <w:rsid w:val="00173C2A"/>
    <w:rsid w:val="001757A5"/>
    <w:rsid w:val="0017597D"/>
    <w:rsid w:val="00176214"/>
    <w:rsid w:val="001762FF"/>
    <w:rsid w:val="00176FC8"/>
    <w:rsid w:val="0017703A"/>
    <w:rsid w:val="00177C4F"/>
    <w:rsid w:val="00177EB3"/>
    <w:rsid w:val="00177ECB"/>
    <w:rsid w:val="00180111"/>
    <w:rsid w:val="00181172"/>
    <w:rsid w:val="00182058"/>
    <w:rsid w:val="0018298C"/>
    <w:rsid w:val="00182E51"/>
    <w:rsid w:val="00182FE5"/>
    <w:rsid w:val="00183461"/>
    <w:rsid w:val="001837F5"/>
    <w:rsid w:val="00183AD0"/>
    <w:rsid w:val="00183E97"/>
    <w:rsid w:val="00184F36"/>
    <w:rsid w:val="00184F47"/>
    <w:rsid w:val="00185489"/>
    <w:rsid w:val="00185EEF"/>
    <w:rsid w:val="00186D29"/>
    <w:rsid w:val="00187050"/>
    <w:rsid w:val="001871CE"/>
    <w:rsid w:val="00190117"/>
    <w:rsid w:val="00190471"/>
    <w:rsid w:val="001906EB"/>
    <w:rsid w:val="00190814"/>
    <w:rsid w:val="001925FE"/>
    <w:rsid w:val="00192A3F"/>
    <w:rsid w:val="00192B41"/>
    <w:rsid w:val="0019356B"/>
    <w:rsid w:val="001936E9"/>
    <w:rsid w:val="001937B6"/>
    <w:rsid w:val="00193D5E"/>
    <w:rsid w:val="00194A5B"/>
    <w:rsid w:val="001952DC"/>
    <w:rsid w:val="00195BEF"/>
    <w:rsid w:val="00195C1A"/>
    <w:rsid w:val="00195CC7"/>
    <w:rsid w:val="00196859"/>
    <w:rsid w:val="001968C8"/>
    <w:rsid w:val="00196FFD"/>
    <w:rsid w:val="00197004"/>
    <w:rsid w:val="001974FC"/>
    <w:rsid w:val="00197DF3"/>
    <w:rsid w:val="001A011F"/>
    <w:rsid w:val="001A0972"/>
    <w:rsid w:val="001A0CCE"/>
    <w:rsid w:val="001A173A"/>
    <w:rsid w:val="001A1854"/>
    <w:rsid w:val="001A2199"/>
    <w:rsid w:val="001A21C8"/>
    <w:rsid w:val="001A2257"/>
    <w:rsid w:val="001A281D"/>
    <w:rsid w:val="001A28FC"/>
    <w:rsid w:val="001A2D97"/>
    <w:rsid w:val="001A3565"/>
    <w:rsid w:val="001A41DF"/>
    <w:rsid w:val="001A437D"/>
    <w:rsid w:val="001A4B34"/>
    <w:rsid w:val="001A5EA0"/>
    <w:rsid w:val="001A71A9"/>
    <w:rsid w:val="001A786B"/>
    <w:rsid w:val="001A7959"/>
    <w:rsid w:val="001A7ADC"/>
    <w:rsid w:val="001B017E"/>
    <w:rsid w:val="001B0257"/>
    <w:rsid w:val="001B04AA"/>
    <w:rsid w:val="001B0DA6"/>
    <w:rsid w:val="001B1F2A"/>
    <w:rsid w:val="001B295F"/>
    <w:rsid w:val="001B2B97"/>
    <w:rsid w:val="001B2C07"/>
    <w:rsid w:val="001B2EF8"/>
    <w:rsid w:val="001B3CF8"/>
    <w:rsid w:val="001B4937"/>
    <w:rsid w:val="001B4FAA"/>
    <w:rsid w:val="001B5CD8"/>
    <w:rsid w:val="001B61E0"/>
    <w:rsid w:val="001B67EF"/>
    <w:rsid w:val="001B7172"/>
    <w:rsid w:val="001B78DC"/>
    <w:rsid w:val="001C0063"/>
    <w:rsid w:val="001C0FBF"/>
    <w:rsid w:val="001C1598"/>
    <w:rsid w:val="001C173B"/>
    <w:rsid w:val="001C1978"/>
    <w:rsid w:val="001C1EFD"/>
    <w:rsid w:val="001C2805"/>
    <w:rsid w:val="001C2AA5"/>
    <w:rsid w:val="001C2AAC"/>
    <w:rsid w:val="001C2C75"/>
    <w:rsid w:val="001C2E2F"/>
    <w:rsid w:val="001C374A"/>
    <w:rsid w:val="001C3A2C"/>
    <w:rsid w:val="001C4200"/>
    <w:rsid w:val="001C4563"/>
    <w:rsid w:val="001C49C3"/>
    <w:rsid w:val="001C4F6C"/>
    <w:rsid w:val="001C57A6"/>
    <w:rsid w:val="001C5DE5"/>
    <w:rsid w:val="001C676B"/>
    <w:rsid w:val="001C68E7"/>
    <w:rsid w:val="001C76FE"/>
    <w:rsid w:val="001C7796"/>
    <w:rsid w:val="001D157E"/>
    <w:rsid w:val="001D27BB"/>
    <w:rsid w:val="001D2BA4"/>
    <w:rsid w:val="001D2BCE"/>
    <w:rsid w:val="001D3F11"/>
    <w:rsid w:val="001D4386"/>
    <w:rsid w:val="001D43DA"/>
    <w:rsid w:val="001D4440"/>
    <w:rsid w:val="001D4876"/>
    <w:rsid w:val="001D488D"/>
    <w:rsid w:val="001D4F57"/>
    <w:rsid w:val="001D5043"/>
    <w:rsid w:val="001D56CD"/>
    <w:rsid w:val="001D6263"/>
    <w:rsid w:val="001D6CAA"/>
    <w:rsid w:val="001D7306"/>
    <w:rsid w:val="001D7670"/>
    <w:rsid w:val="001D7D53"/>
    <w:rsid w:val="001E02B7"/>
    <w:rsid w:val="001E0517"/>
    <w:rsid w:val="001E0942"/>
    <w:rsid w:val="001E29BE"/>
    <w:rsid w:val="001E3B44"/>
    <w:rsid w:val="001E3CA0"/>
    <w:rsid w:val="001E3CBF"/>
    <w:rsid w:val="001E4C85"/>
    <w:rsid w:val="001E4E09"/>
    <w:rsid w:val="001E539E"/>
    <w:rsid w:val="001E572F"/>
    <w:rsid w:val="001E5897"/>
    <w:rsid w:val="001E6362"/>
    <w:rsid w:val="001E691E"/>
    <w:rsid w:val="001E6A9D"/>
    <w:rsid w:val="001E6F4E"/>
    <w:rsid w:val="001E7036"/>
    <w:rsid w:val="001E749A"/>
    <w:rsid w:val="001E76F9"/>
    <w:rsid w:val="001E7754"/>
    <w:rsid w:val="001E7C00"/>
    <w:rsid w:val="001F0971"/>
    <w:rsid w:val="001F0F9C"/>
    <w:rsid w:val="001F13BF"/>
    <w:rsid w:val="001F13E2"/>
    <w:rsid w:val="001F1774"/>
    <w:rsid w:val="001F1E14"/>
    <w:rsid w:val="001F226D"/>
    <w:rsid w:val="001F2C01"/>
    <w:rsid w:val="001F36AA"/>
    <w:rsid w:val="001F38F5"/>
    <w:rsid w:val="001F4621"/>
    <w:rsid w:val="001F48CA"/>
    <w:rsid w:val="001F4935"/>
    <w:rsid w:val="001F4A10"/>
    <w:rsid w:val="001F5515"/>
    <w:rsid w:val="001F5673"/>
    <w:rsid w:val="001F570E"/>
    <w:rsid w:val="001F5ACE"/>
    <w:rsid w:val="001F71AE"/>
    <w:rsid w:val="001F72EB"/>
    <w:rsid w:val="001F743E"/>
    <w:rsid w:val="00201A98"/>
    <w:rsid w:val="00201BFF"/>
    <w:rsid w:val="00201C38"/>
    <w:rsid w:val="00201CF7"/>
    <w:rsid w:val="002026F7"/>
    <w:rsid w:val="00202A6F"/>
    <w:rsid w:val="002033C4"/>
    <w:rsid w:val="002034AA"/>
    <w:rsid w:val="00203D58"/>
    <w:rsid w:val="002040F6"/>
    <w:rsid w:val="002047E8"/>
    <w:rsid w:val="0020565B"/>
    <w:rsid w:val="00205DCA"/>
    <w:rsid w:val="00206D49"/>
    <w:rsid w:val="0020780E"/>
    <w:rsid w:val="00207829"/>
    <w:rsid w:val="00207B54"/>
    <w:rsid w:val="00207BD2"/>
    <w:rsid w:val="00207CE3"/>
    <w:rsid w:val="00210CD6"/>
    <w:rsid w:val="002118E8"/>
    <w:rsid w:val="00211C34"/>
    <w:rsid w:val="0021238F"/>
    <w:rsid w:val="00212995"/>
    <w:rsid w:val="00213124"/>
    <w:rsid w:val="00213151"/>
    <w:rsid w:val="00213303"/>
    <w:rsid w:val="00213950"/>
    <w:rsid w:val="002149E7"/>
    <w:rsid w:val="00214E03"/>
    <w:rsid w:val="002154B8"/>
    <w:rsid w:val="0021565A"/>
    <w:rsid w:val="00216613"/>
    <w:rsid w:val="00217174"/>
    <w:rsid w:val="00217315"/>
    <w:rsid w:val="00217610"/>
    <w:rsid w:val="0021796B"/>
    <w:rsid w:val="00220EBD"/>
    <w:rsid w:val="002214AF"/>
    <w:rsid w:val="00221CC9"/>
    <w:rsid w:val="00221EE5"/>
    <w:rsid w:val="00221F6A"/>
    <w:rsid w:val="00222F2C"/>
    <w:rsid w:val="00223090"/>
    <w:rsid w:val="002244DE"/>
    <w:rsid w:val="00224F16"/>
    <w:rsid w:val="00225D11"/>
    <w:rsid w:val="00225E8A"/>
    <w:rsid w:val="00225FA1"/>
    <w:rsid w:val="00225FE9"/>
    <w:rsid w:val="0022633F"/>
    <w:rsid w:val="002266C7"/>
    <w:rsid w:val="002270CF"/>
    <w:rsid w:val="002270F3"/>
    <w:rsid w:val="002272EE"/>
    <w:rsid w:val="002276BD"/>
    <w:rsid w:val="00227F79"/>
    <w:rsid w:val="002302A7"/>
    <w:rsid w:val="00231065"/>
    <w:rsid w:val="0023196A"/>
    <w:rsid w:val="002320DF"/>
    <w:rsid w:val="00232171"/>
    <w:rsid w:val="00232795"/>
    <w:rsid w:val="002330F4"/>
    <w:rsid w:val="00233829"/>
    <w:rsid w:val="00233BB3"/>
    <w:rsid w:val="0023401B"/>
    <w:rsid w:val="00236283"/>
    <w:rsid w:val="002365E8"/>
    <w:rsid w:val="00240142"/>
    <w:rsid w:val="00241EC3"/>
    <w:rsid w:val="00241FDA"/>
    <w:rsid w:val="00242436"/>
    <w:rsid w:val="002425EA"/>
    <w:rsid w:val="0024287A"/>
    <w:rsid w:val="00243169"/>
    <w:rsid w:val="002437CB"/>
    <w:rsid w:val="00243C68"/>
    <w:rsid w:val="00244806"/>
    <w:rsid w:val="0024485B"/>
    <w:rsid w:val="00246CE5"/>
    <w:rsid w:val="00247445"/>
    <w:rsid w:val="00247572"/>
    <w:rsid w:val="00247724"/>
    <w:rsid w:val="00247D66"/>
    <w:rsid w:val="00247EF0"/>
    <w:rsid w:val="00250808"/>
    <w:rsid w:val="00250988"/>
    <w:rsid w:val="00250CDC"/>
    <w:rsid w:val="00251B3C"/>
    <w:rsid w:val="00251C3D"/>
    <w:rsid w:val="0025224F"/>
    <w:rsid w:val="0025267F"/>
    <w:rsid w:val="00252E39"/>
    <w:rsid w:val="002530DF"/>
    <w:rsid w:val="0025313A"/>
    <w:rsid w:val="00253F3D"/>
    <w:rsid w:val="00254B77"/>
    <w:rsid w:val="002562E6"/>
    <w:rsid w:val="002573E1"/>
    <w:rsid w:val="00257781"/>
    <w:rsid w:val="00257855"/>
    <w:rsid w:val="0026097C"/>
    <w:rsid w:val="002609D3"/>
    <w:rsid w:val="0026108B"/>
    <w:rsid w:val="002612AB"/>
    <w:rsid w:val="00262837"/>
    <w:rsid w:val="002628E4"/>
    <w:rsid w:val="00262AED"/>
    <w:rsid w:val="00265048"/>
    <w:rsid w:val="002663E9"/>
    <w:rsid w:val="00266B8C"/>
    <w:rsid w:val="002670A1"/>
    <w:rsid w:val="00267C40"/>
    <w:rsid w:val="0027033F"/>
    <w:rsid w:val="00270DDD"/>
    <w:rsid w:val="00272AD0"/>
    <w:rsid w:val="00272F95"/>
    <w:rsid w:val="00273449"/>
    <w:rsid w:val="00273702"/>
    <w:rsid w:val="00273A3C"/>
    <w:rsid w:val="00273EF9"/>
    <w:rsid w:val="002746B1"/>
    <w:rsid w:val="00274E12"/>
    <w:rsid w:val="00275325"/>
    <w:rsid w:val="002753A3"/>
    <w:rsid w:val="00275BB1"/>
    <w:rsid w:val="0027638F"/>
    <w:rsid w:val="00277751"/>
    <w:rsid w:val="00277DA7"/>
    <w:rsid w:val="00277F2E"/>
    <w:rsid w:val="00280E53"/>
    <w:rsid w:val="002816BB"/>
    <w:rsid w:val="002827A3"/>
    <w:rsid w:val="0028333C"/>
    <w:rsid w:val="002833B8"/>
    <w:rsid w:val="002837FE"/>
    <w:rsid w:val="00283AEF"/>
    <w:rsid w:val="00284416"/>
    <w:rsid w:val="002850FC"/>
    <w:rsid w:val="00285363"/>
    <w:rsid w:val="00285E34"/>
    <w:rsid w:val="0028783C"/>
    <w:rsid w:val="00287EFB"/>
    <w:rsid w:val="00287FA9"/>
    <w:rsid w:val="00290136"/>
    <w:rsid w:val="002914C4"/>
    <w:rsid w:val="0029153B"/>
    <w:rsid w:val="00291BCB"/>
    <w:rsid w:val="00291E15"/>
    <w:rsid w:val="0029312A"/>
    <w:rsid w:val="00293269"/>
    <w:rsid w:val="002933C1"/>
    <w:rsid w:val="00293B69"/>
    <w:rsid w:val="002943C0"/>
    <w:rsid w:val="00294ADB"/>
    <w:rsid w:val="0029535A"/>
    <w:rsid w:val="002966B8"/>
    <w:rsid w:val="00296E25"/>
    <w:rsid w:val="00297E59"/>
    <w:rsid w:val="002A01F9"/>
    <w:rsid w:val="002A0222"/>
    <w:rsid w:val="002A0339"/>
    <w:rsid w:val="002A0748"/>
    <w:rsid w:val="002A1145"/>
    <w:rsid w:val="002A135D"/>
    <w:rsid w:val="002A3947"/>
    <w:rsid w:val="002A3D2C"/>
    <w:rsid w:val="002A3D7E"/>
    <w:rsid w:val="002A4151"/>
    <w:rsid w:val="002A424B"/>
    <w:rsid w:val="002A425A"/>
    <w:rsid w:val="002A451D"/>
    <w:rsid w:val="002A5281"/>
    <w:rsid w:val="002A5649"/>
    <w:rsid w:val="002A7243"/>
    <w:rsid w:val="002A76D9"/>
    <w:rsid w:val="002A7989"/>
    <w:rsid w:val="002A79A3"/>
    <w:rsid w:val="002A7CDA"/>
    <w:rsid w:val="002A7DF3"/>
    <w:rsid w:val="002B0369"/>
    <w:rsid w:val="002B0566"/>
    <w:rsid w:val="002B06F0"/>
    <w:rsid w:val="002B1C3F"/>
    <w:rsid w:val="002B1D67"/>
    <w:rsid w:val="002B2168"/>
    <w:rsid w:val="002B2A26"/>
    <w:rsid w:val="002B2C39"/>
    <w:rsid w:val="002B38E6"/>
    <w:rsid w:val="002B3939"/>
    <w:rsid w:val="002B39E1"/>
    <w:rsid w:val="002B4412"/>
    <w:rsid w:val="002B582C"/>
    <w:rsid w:val="002B59DC"/>
    <w:rsid w:val="002B5B88"/>
    <w:rsid w:val="002B6C2B"/>
    <w:rsid w:val="002B6D34"/>
    <w:rsid w:val="002B6FC4"/>
    <w:rsid w:val="002B7811"/>
    <w:rsid w:val="002B7C2B"/>
    <w:rsid w:val="002B7D7A"/>
    <w:rsid w:val="002B7EB1"/>
    <w:rsid w:val="002C0364"/>
    <w:rsid w:val="002C09BA"/>
    <w:rsid w:val="002C0BA0"/>
    <w:rsid w:val="002C0E87"/>
    <w:rsid w:val="002C137C"/>
    <w:rsid w:val="002C1C3A"/>
    <w:rsid w:val="002C1EF3"/>
    <w:rsid w:val="002C223B"/>
    <w:rsid w:val="002C26FB"/>
    <w:rsid w:val="002C3059"/>
    <w:rsid w:val="002C3389"/>
    <w:rsid w:val="002C5B21"/>
    <w:rsid w:val="002C60EF"/>
    <w:rsid w:val="002C6138"/>
    <w:rsid w:val="002C62FB"/>
    <w:rsid w:val="002C6693"/>
    <w:rsid w:val="002C706F"/>
    <w:rsid w:val="002D10F3"/>
    <w:rsid w:val="002D1751"/>
    <w:rsid w:val="002D1A37"/>
    <w:rsid w:val="002D1BD3"/>
    <w:rsid w:val="002D22C5"/>
    <w:rsid w:val="002D282C"/>
    <w:rsid w:val="002D2F42"/>
    <w:rsid w:val="002D3389"/>
    <w:rsid w:val="002D34F2"/>
    <w:rsid w:val="002D5F37"/>
    <w:rsid w:val="002D6872"/>
    <w:rsid w:val="002E0423"/>
    <w:rsid w:val="002E0641"/>
    <w:rsid w:val="002E0712"/>
    <w:rsid w:val="002E0ACD"/>
    <w:rsid w:val="002E0B5F"/>
    <w:rsid w:val="002E123E"/>
    <w:rsid w:val="002E19D0"/>
    <w:rsid w:val="002E1DCE"/>
    <w:rsid w:val="002E27C7"/>
    <w:rsid w:val="002E2CBB"/>
    <w:rsid w:val="002E4C76"/>
    <w:rsid w:val="002E57A1"/>
    <w:rsid w:val="002E588E"/>
    <w:rsid w:val="002E58E5"/>
    <w:rsid w:val="002E59F2"/>
    <w:rsid w:val="002E6EFE"/>
    <w:rsid w:val="002E70FC"/>
    <w:rsid w:val="002E780A"/>
    <w:rsid w:val="002F007A"/>
    <w:rsid w:val="002F0F93"/>
    <w:rsid w:val="002F129D"/>
    <w:rsid w:val="002F1372"/>
    <w:rsid w:val="002F1ABF"/>
    <w:rsid w:val="002F1B1D"/>
    <w:rsid w:val="002F2623"/>
    <w:rsid w:val="002F30C5"/>
    <w:rsid w:val="002F377E"/>
    <w:rsid w:val="002F3AAF"/>
    <w:rsid w:val="002F3C1C"/>
    <w:rsid w:val="002F3D6D"/>
    <w:rsid w:val="002F3F32"/>
    <w:rsid w:val="002F4CD2"/>
    <w:rsid w:val="002F5238"/>
    <w:rsid w:val="002F6715"/>
    <w:rsid w:val="002F6964"/>
    <w:rsid w:val="002F6D4F"/>
    <w:rsid w:val="002F6EC7"/>
    <w:rsid w:val="002F6F67"/>
    <w:rsid w:val="002F7521"/>
    <w:rsid w:val="002F78E2"/>
    <w:rsid w:val="002F7BCD"/>
    <w:rsid w:val="002F7BEC"/>
    <w:rsid w:val="002F7D19"/>
    <w:rsid w:val="003006C4"/>
    <w:rsid w:val="00300F65"/>
    <w:rsid w:val="0030137C"/>
    <w:rsid w:val="0030186B"/>
    <w:rsid w:val="00301B52"/>
    <w:rsid w:val="00302EFE"/>
    <w:rsid w:val="00303361"/>
    <w:rsid w:val="00303876"/>
    <w:rsid w:val="00304440"/>
    <w:rsid w:val="00304847"/>
    <w:rsid w:val="00305A27"/>
    <w:rsid w:val="00307673"/>
    <w:rsid w:val="00307E2F"/>
    <w:rsid w:val="00310888"/>
    <w:rsid w:val="0031148D"/>
    <w:rsid w:val="0031206A"/>
    <w:rsid w:val="0031263D"/>
    <w:rsid w:val="003127D5"/>
    <w:rsid w:val="003127EC"/>
    <w:rsid w:val="00312E36"/>
    <w:rsid w:val="003136BC"/>
    <w:rsid w:val="00313A6C"/>
    <w:rsid w:val="00313A8D"/>
    <w:rsid w:val="00315DAB"/>
    <w:rsid w:val="00316C25"/>
    <w:rsid w:val="003202E0"/>
    <w:rsid w:val="003218EF"/>
    <w:rsid w:val="00321D61"/>
    <w:rsid w:val="00321DED"/>
    <w:rsid w:val="00322B25"/>
    <w:rsid w:val="003234B4"/>
    <w:rsid w:val="00323944"/>
    <w:rsid w:val="00323D14"/>
    <w:rsid w:val="00324CD4"/>
    <w:rsid w:val="00325420"/>
    <w:rsid w:val="00325F0B"/>
    <w:rsid w:val="003261C6"/>
    <w:rsid w:val="00326DB6"/>
    <w:rsid w:val="00326E18"/>
    <w:rsid w:val="00327167"/>
    <w:rsid w:val="00330515"/>
    <w:rsid w:val="00330721"/>
    <w:rsid w:val="00331EA5"/>
    <w:rsid w:val="00332636"/>
    <w:rsid w:val="0033454A"/>
    <w:rsid w:val="003365E1"/>
    <w:rsid w:val="00336AAD"/>
    <w:rsid w:val="00337562"/>
    <w:rsid w:val="0034088C"/>
    <w:rsid w:val="00340A29"/>
    <w:rsid w:val="00340A32"/>
    <w:rsid w:val="00340CD3"/>
    <w:rsid w:val="00341B6E"/>
    <w:rsid w:val="00341D34"/>
    <w:rsid w:val="00341DBB"/>
    <w:rsid w:val="0034228C"/>
    <w:rsid w:val="00342EA1"/>
    <w:rsid w:val="00343B21"/>
    <w:rsid w:val="00344790"/>
    <w:rsid w:val="00345058"/>
    <w:rsid w:val="00345224"/>
    <w:rsid w:val="00345402"/>
    <w:rsid w:val="003460FF"/>
    <w:rsid w:val="0034676A"/>
    <w:rsid w:val="0034716E"/>
    <w:rsid w:val="00347303"/>
    <w:rsid w:val="0034786D"/>
    <w:rsid w:val="00347899"/>
    <w:rsid w:val="00350D6C"/>
    <w:rsid w:val="00350FF3"/>
    <w:rsid w:val="0035170F"/>
    <w:rsid w:val="00352D98"/>
    <w:rsid w:val="00352DEC"/>
    <w:rsid w:val="00354049"/>
    <w:rsid w:val="00354636"/>
    <w:rsid w:val="00354BE1"/>
    <w:rsid w:val="00355B3D"/>
    <w:rsid w:val="00355B46"/>
    <w:rsid w:val="00355F4E"/>
    <w:rsid w:val="003561DC"/>
    <w:rsid w:val="00356677"/>
    <w:rsid w:val="003576F7"/>
    <w:rsid w:val="00360382"/>
    <w:rsid w:val="00362519"/>
    <w:rsid w:val="003626B1"/>
    <w:rsid w:val="0036291A"/>
    <w:rsid w:val="003640CD"/>
    <w:rsid w:val="0036482B"/>
    <w:rsid w:val="00365043"/>
    <w:rsid w:val="00365291"/>
    <w:rsid w:val="00365781"/>
    <w:rsid w:val="00366E3F"/>
    <w:rsid w:val="00366F25"/>
    <w:rsid w:val="00366F7F"/>
    <w:rsid w:val="00367E3A"/>
    <w:rsid w:val="00371A2D"/>
    <w:rsid w:val="00372094"/>
    <w:rsid w:val="00372F63"/>
    <w:rsid w:val="00373125"/>
    <w:rsid w:val="00373690"/>
    <w:rsid w:val="003746E6"/>
    <w:rsid w:val="003749E3"/>
    <w:rsid w:val="003754F8"/>
    <w:rsid w:val="003761C3"/>
    <w:rsid w:val="003763FB"/>
    <w:rsid w:val="00377301"/>
    <w:rsid w:val="00377F40"/>
    <w:rsid w:val="003808F3"/>
    <w:rsid w:val="00380E17"/>
    <w:rsid w:val="0038117D"/>
    <w:rsid w:val="003821AA"/>
    <w:rsid w:val="003823FA"/>
    <w:rsid w:val="003841EF"/>
    <w:rsid w:val="00384ED0"/>
    <w:rsid w:val="00384FDA"/>
    <w:rsid w:val="00386049"/>
    <w:rsid w:val="003874D0"/>
    <w:rsid w:val="003877F2"/>
    <w:rsid w:val="003878CF"/>
    <w:rsid w:val="00390259"/>
    <w:rsid w:val="00390757"/>
    <w:rsid w:val="003911CE"/>
    <w:rsid w:val="00391AAF"/>
    <w:rsid w:val="00391C20"/>
    <w:rsid w:val="003925E3"/>
    <w:rsid w:val="00392C60"/>
    <w:rsid w:val="00393106"/>
    <w:rsid w:val="003933E9"/>
    <w:rsid w:val="0039392A"/>
    <w:rsid w:val="00393B27"/>
    <w:rsid w:val="00393D4D"/>
    <w:rsid w:val="003948AD"/>
    <w:rsid w:val="00394D43"/>
    <w:rsid w:val="003954AD"/>
    <w:rsid w:val="0039644B"/>
    <w:rsid w:val="003966C2"/>
    <w:rsid w:val="0039695A"/>
    <w:rsid w:val="003971D8"/>
    <w:rsid w:val="00397871"/>
    <w:rsid w:val="003A06F5"/>
    <w:rsid w:val="003A0BBC"/>
    <w:rsid w:val="003A15B5"/>
    <w:rsid w:val="003A16DD"/>
    <w:rsid w:val="003A230A"/>
    <w:rsid w:val="003A288B"/>
    <w:rsid w:val="003A28E2"/>
    <w:rsid w:val="003A28E3"/>
    <w:rsid w:val="003A2A27"/>
    <w:rsid w:val="003A302F"/>
    <w:rsid w:val="003A3478"/>
    <w:rsid w:val="003A3C8C"/>
    <w:rsid w:val="003A3D14"/>
    <w:rsid w:val="003A41DF"/>
    <w:rsid w:val="003A47AF"/>
    <w:rsid w:val="003A4894"/>
    <w:rsid w:val="003A4ACD"/>
    <w:rsid w:val="003A58F7"/>
    <w:rsid w:val="003A5C07"/>
    <w:rsid w:val="003A5F28"/>
    <w:rsid w:val="003A6966"/>
    <w:rsid w:val="003A7599"/>
    <w:rsid w:val="003A7EBE"/>
    <w:rsid w:val="003B036A"/>
    <w:rsid w:val="003B06C0"/>
    <w:rsid w:val="003B2987"/>
    <w:rsid w:val="003B2AD9"/>
    <w:rsid w:val="003B2DCF"/>
    <w:rsid w:val="003B3FFA"/>
    <w:rsid w:val="003B4E62"/>
    <w:rsid w:val="003B5AE8"/>
    <w:rsid w:val="003B6083"/>
    <w:rsid w:val="003B6169"/>
    <w:rsid w:val="003B6A03"/>
    <w:rsid w:val="003B6CFE"/>
    <w:rsid w:val="003B70EE"/>
    <w:rsid w:val="003B75F9"/>
    <w:rsid w:val="003B7808"/>
    <w:rsid w:val="003B7A82"/>
    <w:rsid w:val="003B7A89"/>
    <w:rsid w:val="003C0ADD"/>
    <w:rsid w:val="003C1185"/>
    <w:rsid w:val="003C1CF5"/>
    <w:rsid w:val="003C1F51"/>
    <w:rsid w:val="003C2888"/>
    <w:rsid w:val="003C3149"/>
    <w:rsid w:val="003C363E"/>
    <w:rsid w:val="003C4404"/>
    <w:rsid w:val="003C4A1E"/>
    <w:rsid w:val="003C4A3D"/>
    <w:rsid w:val="003C4F58"/>
    <w:rsid w:val="003C551A"/>
    <w:rsid w:val="003C55D4"/>
    <w:rsid w:val="003C5781"/>
    <w:rsid w:val="003C5DF3"/>
    <w:rsid w:val="003C7AA2"/>
    <w:rsid w:val="003C7CBF"/>
    <w:rsid w:val="003D0603"/>
    <w:rsid w:val="003D0688"/>
    <w:rsid w:val="003D0862"/>
    <w:rsid w:val="003D0AD8"/>
    <w:rsid w:val="003D0C9C"/>
    <w:rsid w:val="003D1339"/>
    <w:rsid w:val="003D3169"/>
    <w:rsid w:val="003D3FEC"/>
    <w:rsid w:val="003D54DB"/>
    <w:rsid w:val="003D5EA0"/>
    <w:rsid w:val="003D60C1"/>
    <w:rsid w:val="003D6372"/>
    <w:rsid w:val="003D65C7"/>
    <w:rsid w:val="003D6640"/>
    <w:rsid w:val="003D699E"/>
    <w:rsid w:val="003D6A7A"/>
    <w:rsid w:val="003D71B6"/>
    <w:rsid w:val="003D7CA5"/>
    <w:rsid w:val="003E079A"/>
    <w:rsid w:val="003E0F14"/>
    <w:rsid w:val="003E1071"/>
    <w:rsid w:val="003E1698"/>
    <w:rsid w:val="003E1AA7"/>
    <w:rsid w:val="003E1C6E"/>
    <w:rsid w:val="003E2012"/>
    <w:rsid w:val="003E2133"/>
    <w:rsid w:val="003E2D66"/>
    <w:rsid w:val="003E2DB3"/>
    <w:rsid w:val="003E31C3"/>
    <w:rsid w:val="003E4CA6"/>
    <w:rsid w:val="003E523E"/>
    <w:rsid w:val="003E6EDF"/>
    <w:rsid w:val="003E6EE1"/>
    <w:rsid w:val="003E76A0"/>
    <w:rsid w:val="003E78BB"/>
    <w:rsid w:val="003F01E2"/>
    <w:rsid w:val="003F0534"/>
    <w:rsid w:val="003F0E74"/>
    <w:rsid w:val="003F109F"/>
    <w:rsid w:val="003F1A53"/>
    <w:rsid w:val="003F1A80"/>
    <w:rsid w:val="003F20C6"/>
    <w:rsid w:val="003F27E7"/>
    <w:rsid w:val="003F3093"/>
    <w:rsid w:val="003F3BBA"/>
    <w:rsid w:val="003F3FF0"/>
    <w:rsid w:val="003F463F"/>
    <w:rsid w:val="003F6931"/>
    <w:rsid w:val="003F6B94"/>
    <w:rsid w:val="003F724C"/>
    <w:rsid w:val="003F72B6"/>
    <w:rsid w:val="003F7BE5"/>
    <w:rsid w:val="003F7C77"/>
    <w:rsid w:val="00400B6F"/>
    <w:rsid w:val="00400D6E"/>
    <w:rsid w:val="0040121D"/>
    <w:rsid w:val="004024CC"/>
    <w:rsid w:val="00402F5A"/>
    <w:rsid w:val="00403155"/>
    <w:rsid w:val="00403623"/>
    <w:rsid w:val="0040373D"/>
    <w:rsid w:val="0040411B"/>
    <w:rsid w:val="00404295"/>
    <w:rsid w:val="00404B58"/>
    <w:rsid w:val="00404BA8"/>
    <w:rsid w:val="00404EA9"/>
    <w:rsid w:val="00404F52"/>
    <w:rsid w:val="00405E9F"/>
    <w:rsid w:val="004061AD"/>
    <w:rsid w:val="00407131"/>
    <w:rsid w:val="00407A54"/>
    <w:rsid w:val="00407B7B"/>
    <w:rsid w:val="00410535"/>
    <w:rsid w:val="00410588"/>
    <w:rsid w:val="00411057"/>
    <w:rsid w:val="00411121"/>
    <w:rsid w:val="0041136E"/>
    <w:rsid w:val="00411D16"/>
    <w:rsid w:val="00411D1C"/>
    <w:rsid w:val="004122C4"/>
    <w:rsid w:val="004122D4"/>
    <w:rsid w:val="004133F3"/>
    <w:rsid w:val="00413B01"/>
    <w:rsid w:val="004161D5"/>
    <w:rsid w:val="0041671C"/>
    <w:rsid w:val="00416781"/>
    <w:rsid w:val="00416923"/>
    <w:rsid w:val="00417D67"/>
    <w:rsid w:val="004202FC"/>
    <w:rsid w:val="0042116A"/>
    <w:rsid w:val="004214DE"/>
    <w:rsid w:val="0042239A"/>
    <w:rsid w:val="004224E8"/>
    <w:rsid w:val="00422C73"/>
    <w:rsid w:val="00422D1A"/>
    <w:rsid w:val="00422D8B"/>
    <w:rsid w:val="0042331F"/>
    <w:rsid w:val="00423CE4"/>
    <w:rsid w:val="00423EF3"/>
    <w:rsid w:val="00424BFD"/>
    <w:rsid w:val="00424C01"/>
    <w:rsid w:val="00425A05"/>
    <w:rsid w:val="004275D7"/>
    <w:rsid w:val="00427F49"/>
    <w:rsid w:val="0043117A"/>
    <w:rsid w:val="004325CC"/>
    <w:rsid w:val="00433107"/>
    <w:rsid w:val="00433F5F"/>
    <w:rsid w:val="00433FE8"/>
    <w:rsid w:val="004343F3"/>
    <w:rsid w:val="004346BB"/>
    <w:rsid w:val="0043474A"/>
    <w:rsid w:val="00434AAE"/>
    <w:rsid w:val="00434B10"/>
    <w:rsid w:val="00434B18"/>
    <w:rsid w:val="004352F7"/>
    <w:rsid w:val="0043541E"/>
    <w:rsid w:val="00435B89"/>
    <w:rsid w:val="00435D11"/>
    <w:rsid w:val="00436264"/>
    <w:rsid w:val="00436D58"/>
    <w:rsid w:val="00436D65"/>
    <w:rsid w:val="00436F48"/>
    <w:rsid w:val="00437197"/>
    <w:rsid w:val="0043798A"/>
    <w:rsid w:val="004406FC"/>
    <w:rsid w:val="0044109E"/>
    <w:rsid w:val="004426D6"/>
    <w:rsid w:val="0044271F"/>
    <w:rsid w:val="0044346F"/>
    <w:rsid w:val="004434AA"/>
    <w:rsid w:val="00443612"/>
    <w:rsid w:val="00443B99"/>
    <w:rsid w:val="004440AA"/>
    <w:rsid w:val="00444D15"/>
    <w:rsid w:val="00444E10"/>
    <w:rsid w:val="004451B6"/>
    <w:rsid w:val="00445FE8"/>
    <w:rsid w:val="004471A9"/>
    <w:rsid w:val="00447BD1"/>
    <w:rsid w:val="00447C68"/>
    <w:rsid w:val="00447CBE"/>
    <w:rsid w:val="00447DCB"/>
    <w:rsid w:val="00447EA6"/>
    <w:rsid w:val="00450E04"/>
    <w:rsid w:val="00452850"/>
    <w:rsid w:val="00452911"/>
    <w:rsid w:val="00452B05"/>
    <w:rsid w:val="004530C1"/>
    <w:rsid w:val="0045358B"/>
    <w:rsid w:val="00453629"/>
    <w:rsid w:val="004538AC"/>
    <w:rsid w:val="004538C4"/>
    <w:rsid w:val="004540B6"/>
    <w:rsid w:val="00456490"/>
    <w:rsid w:val="00456E22"/>
    <w:rsid w:val="00457865"/>
    <w:rsid w:val="00457FE5"/>
    <w:rsid w:val="00460215"/>
    <w:rsid w:val="004605E8"/>
    <w:rsid w:val="00460C72"/>
    <w:rsid w:val="004618E9"/>
    <w:rsid w:val="00461D27"/>
    <w:rsid w:val="00462280"/>
    <w:rsid w:val="0046233D"/>
    <w:rsid w:val="00463E88"/>
    <w:rsid w:val="00463EEF"/>
    <w:rsid w:val="0046410C"/>
    <w:rsid w:val="004643CB"/>
    <w:rsid w:val="004643D2"/>
    <w:rsid w:val="004644DE"/>
    <w:rsid w:val="00464755"/>
    <w:rsid w:val="00465674"/>
    <w:rsid w:val="0046599B"/>
    <w:rsid w:val="00466D88"/>
    <w:rsid w:val="00467256"/>
    <w:rsid w:val="004678E1"/>
    <w:rsid w:val="00470584"/>
    <w:rsid w:val="004711F7"/>
    <w:rsid w:val="004711F9"/>
    <w:rsid w:val="004716EE"/>
    <w:rsid w:val="00472E11"/>
    <w:rsid w:val="0047321C"/>
    <w:rsid w:val="00473289"/>
    <w:rsid w:val="004734EA"/>
    <w:rsid w:val="0047390E"/>
    <w:rsid w:val="00474323"/>
    <w:rsid w:val="00474608"/>
    <w:rsid w:val="0047474A"/>
    <w:rsid w:val="0047564C"/>
    <w:rsid w:val="00476EF8"/>
    <w:rsid w:val="004770B3"/>
    <w:rsid w:val="00477294"/>
    <w:rsid w:val="00480207"/>
    <w:rsid w:val="004813B5"/>
    <w:rsid w:val="004831CE"/>
    <w:rsid w:val="004836F5"/>
    <w:rsid w:val="00483960"/>
    <w:rsid w:val="00483CBC"/>
    <w:rsid w:val="00483F32"/>
    <w:rsid w:val="00484278"/>
    <w:rsid w:val="004842E7"/>
    <w:rsid w:val="00484E85"/>
    <w:rsid w:val="00484EDC"/>
    <w:rsid w:val="00485549"/>
    <w:rsid w:val="00485C1A"/>
    <w:rsid w:val="00485C63"/>
    <w:rsid w:val="00486049"/>
    <w:rsid w:val="0048615F"/>
    <w:rsid w:val="004873CB"/>
    <w:rsid w:val="00487561"/>
    <w:rsid w:val="00487575"/>
    <w:rsid w:val="00487FEE"/>
    <w:rsid w:val="004900D0"/>
    <w:rsid w:val="0049049F"/>
    <w:rsid w:val="00490BFC"/>
    <w:rsid w:val="00491162"/>
    <w:rsid w:val="0049123A"/>
    <w:rsid w:val="00491280"/>
    <w:rsid w:val="004914F3"/>
    <w:rsid w:val="0049256E"/>
    <w:rsid w:val="0049265C"/>
    <w:rsid w:val="004927D5"/>
    <w:rsid w:val="0049288F"/>
    <w:rsid w:val="00493E12"/>
    <w:rsid w:val="004941EC"/>
    <w:rsid w:val="00494801"/>
    <w:rsid w:val="00494A2F"/>
    <w:rsid w:val="00494EB1"/>
    <w:rsid w:val="004959AD"/>
    <w:rsid w:val="00496181"/>
    <w:rsid w:val="00496578"/>
    <w:rsid w:val="00496A60"/>
    <w:rsid w:val="004972DB"/>
    <w:rsid w:val="00497EF0"/>
    <w:rsid w:val="004A0CEE"/>
    <w:rsid w:val="004A1C86"/>
    <w:rsid w:val="004A274B"/>
    <w:rsid w:val="004A29FA"/>
    <w:rsid w:val="004A2C1F"/>
    <w:rsid w:val="004A4204"/>
    <w:rsid w:val="004A4ECE"/>
    <w:rsid w:val="004A62B2"/>
    <w:rsid w:val="004A65D4"/>
    <w:rsid w:val="004A65EE"/>
    <w:rsid w:val="004A6D8E"/>
    <w:rsid w:val="004A6E8D"/>
    <w:rsid w:val="004A723B"/>
    <w:rsid w:val="004B1A19"/>
    <w:rsid w:val="004B274F"/>
    <w:rsid w:val="004B2C6B"/>
    <w:rsid w:val="004B3AAC"/>
    <w:rsid w:val="004B3B52"/>
    <w:rsid w:val="004B4717"/>
    <w:rsid w:val="004B4A1E"/>
    <w:rsid w:val="004B4D57"/>
    <w:rsid w:val="004B51DE"/>
    <w:rsid w:val="004B531F"/>
    <w:rsid w:val="004B5622"/>
    <w:rsid w:val="004B64CA"/>
    <w:rsid w:val="004B65BC"/>
    <w:rsid w:val="004B6F1F"/>
    <w:rsid w:val="004C01B8"/>
    <w:rsid w:val="004C2115"/>
    <w:rsid w:val="004C3218"/>
    <w:rsid w:val="004C339B"/>
    <w:rsid w:val="004C377A"/>
    <w:rsid w:val="004C4129"/>
    <w:rsid w:val="004C4DB7"/>
    <w:rsid w:val="004C74F8"/>
    <w:rsid w:val="004C7C8D"/>
    <w:rsid w:val="004C7E60"/>
    <w:rsid w:val="004D048D"/>
    <w:rsid w:val="004D0A39"/>
    <w:rsid w:val="004D1183"/>
    <w:rsid w:val="004D1E4E"/>
    <w:rsid w:val="004D2151"/>
    <w:rsid w:val="004D4EFC"/>
    <w:rsid w:val="004D54CA"/>
    <w:rsid w:val="004D6489"/>
    <w:rsid w:val="004D6F41"/>
    <w:rsid w:val="004D7043"/>
    <w:rsid w:val="004D72E5"/>
    <w:rsid w:val="004D7325"/>
    <w:rsid w:val="004D7569"/>
    <w:rsid w:val="004D7EE2"/>
    <w:rsid w:val="004D7EF8"/>
    <w:rsid w:val="004E1015"/>
    <w:rsid w:val="004E1872"/>
    <w:rsid w:val="004E23D2"/>
    <w:rsid w:val="004E24BA"/>
    <w:rsid w:val="004E3656"/>
    <w:rsid w:val="004E4029"/>
    <w:rsid w:val="004E40B7"/>
    <w:rsid w:val="004E42AA"/>
    <w:rsid w:val="004E4916"/>
    <w:rsid w:val="004E4A43"/>
    <w:rsid w:val="004E5113"/>
    <w:rsid w:val="004E65A2"/>
    <w:rsid w:val="004E6A48"/>
    <w:rsid w:val="004E6FAD"/>
    <w:rsid w:val="004E78D6"/>
    <w:rsid w:val="004E7D21"/>
    <w:rsid w:val="004F0644"/>
    <w:rsid w:val="004F0664"/>
    <w:rsid w:val="004F0976"/>
    <w:rsid w:val="004F0F51"/>
    <w:rsid w:val="004F19D5"/>
    <w:rsid w:val="004F1A15"/>
    <w:rsid w:val="004F1D78"/>
    <w:rsid w:val="004F39F3"/>
    <w:rsid w:val="004F3CC9"/>
    <w:rsid w:val="004F4B2E"/>
    <w:rsid w:val="004F5095"/>
    <w:rsid w:val="004F6564"/>
    <w:rsid w:val="004F7391"/>
    <w:rsid w:val="004F75F5"/>
    <w:rsid w:val="005001F7"/>
    <w:rsid w:val="0050052A"/>
    <w:rsid w:val="005018C4"/>
    <w:rsid w:val="0050199D"/>
    <w:rsid w:val="005022A9"/>
    <w:rsid w:val="005023AE"/>
    <w:rsid w:val="00502491"/>
    <w:rsid w:val="00502ADF"/>
    <w:rsid w:val="005030E5"/>
    <w:rsid w:val="00504096"/>
    <w:rsid w:val="005053CF"/>
    <w:rsid w:val="005060FE"/>
    <w:rsid w:val="00506705"/>
    <w:rsid w:val="00506DB2"/>
    <w:rsid w:val="00506EEF"/>
    <w:rsid w:val="00506FDB"/>
    <w:rsid w:val="0050717F"/>
    <w:rsid w:val="005103A0"/>
    <w:rsid w:val="005108E2"/>
    <w:rsid w:val="00511916"/>
    <w:rsid w:val="00512A04"/>
    <w:rsid w:val="00512CD0"/>
    <w:rsid w:val="0051344C"/>
    <w:rsid w:val="00513A44"/>
    <w:rsid w:val="00513B75"/>
    <w:rsid w:val="00513E0A"/>
    <w:rsid w:val="00515256"/>
    <w:rsid w:val="0051569E"/>
    <w:rsid w:val="00515FA9"/>
    <w:rsid w:val="0051618D"/>
    <w:rsid w:val="00516242"/>
    <w:rsid w:val="00516647"/>
    <w:rsid w:val="00517421"/>
    <w:rsid w:val="00517EA2"/>
    <w:rsid w:val="0052041C"/>
    <w:rsid w:val="005205C5"/>
    <w:rsid w:val="0052127F"/>
    <w:rsid w:val="00521FC2"/>
    <w:rsid w:val="00522006"/>
    <w:rsid w:val="0052227B"/>
    <w:rsid w:val="00522B4E"/>
    <w:rsid w:val="00523311"/>
    <w:rsid w:val="00524484"/>
    <w:rsid w:val="00524922"/>
    <w:rsid w:val="005251EA"/>
    <w:rsid w:val="00526598"/>
    <w:rsid w:val="00526B82"/>
    <w:rsid w:val="00526B96"/>
    <w:rsid w:val="00526D13"/>
    <w:rsid w:val="00530E30"/>
    <w:rsid w:val="00531103"/>
    <w:rsid w:val="005311DE"/>
    <w:rsid w:val="005314E8"/>
    <w:rsid w:val="00531525"/>
    <w:rsid w:val="00532FF7"/>
    <w:rsid w:val="005330EE"/>
    <w:rsid w:val="005330FE"/>
    <w:rsid w:val="0053366A"/>
    <w:rsid w:val="005336BE"/>
    <w:rsid w:val="00533F10"/>
    <w:rsid w:val="00534048"/>
    <w:rsid w:val="00534DAD"/>
    <w:rsid w:val="0053614E"/>
    <w:rsid w:val="0053688C"/>
    <w:rsid w:val="00536BA9"/>
    <w:rsid w:val="0053753C"/>
    <w:rsid w:val="005377F0"/>
    <w:rsid w:val="00537922"/>
    <w:rsid w:val="00537A89"/>
    <w:rsid w:val="005402D8"/>
    <w:rsid w:val="0054137F"/>
    <w:rsid w:val="005428DB"/>
    <w:rsid w:val="00542A5C"/>
    <w:rsid w:val="00542BA0"/>
    <w:rsid w:val="00543430"/>
    <w:rsid w:val="00544446"/>
    <w:rsid w:val="0054479C"/>
    <w:rsid w:val="005459EB"/>
    <w:rsid w:val="00545B50"/>
    <w:rsid w:val="00546BA0"/>
    <w:rsid w:val="0054715E"/>
    <w:rsid w:val="0054777C"/>
    <w:rsid w:val="005479B0"/>
    <w:rsid w:val="00547F02"/>
    <w:rsid w:val="0055014F"/>
    <w:rsid w:val="0055084C"/>
    <w:rsid w:val="00550A3B"/>
    <w:rsid w:val="00550C04"/>
    <w:rsid w:val="00551111"/>
    <w:rsid w:val="0055112C"/>
    <w:rsid w:val="005515D1"/>
    <w:rsid w:val="00551825"/>
    <w:rsid w:val="00553FA2"/>
    <w:rsid w:val="00554081"/>
    <w:rsid w:val="005546C8"/>
    <w:rsid w:val="00554DDA"/>
    <w:rsid w:val="0055548F"/>
    <w:rsid w:val="005555CC"/>
    <w:rsid w:val="00555842"/>
    <w:rsid w:val="00556193"/>
    <w:rsid w:val="005572BC"/>
    <w:rsid w:val="00557878"/>
    <w:rsid w:val="0055789B"/>
    <w:rsid w:val="005605BA"/>
    <w:rsid w:val="005609C1"/>
    <w:rsid w:val="00560A78"/>
    <w:rsid w:val="00560F9D"/>
    <w:rsid w:val="00561247"/>
    <w:rsid w:val="00561B51"/>
    <w:rsid w:val="0056212F"/>
    <w:rsid w:val="0056220E"/>
    <w:rsid w:val="0056243D"/>
    <w:rsid w:val="00562750"/>
    <w:rsid w:val="0056278D"/>
    <w:rsid w:val="005633E1"/>
    <w:rsid w:val="005635D4"/>
    <w:rsid w:val="00563C09"/>
    <w:rsid w:val="0056402E"/>
    <w:rsid w:val="00564C5E"/>
    <w:rsid w:val="00565624"/>
    <w:rsid w:val="00566B03"/>
    <w:rsid w:val="00566FCE"/>
    <w:rsid w:val="00570724"/>
    <w:rsid w:val="00570951"/>
    <w:rsid w:val="00570B2C"/>
    <w:rsid w:val="00570B8D"/>
    <w:rsid w:val="005712B2"/>
    <w:rsid w:val="00571C42"/>
    <w:rsid w:val="005722B6"/>
    <w:rsid w:val="005727AC"/>
    <w:rsid w:val="00572D1A"/>
    <w:rsid w:val="00573345"/>
    <w:rsid w:val="005733A9"/>
    <w:rsid w:val="00574AE4"/>
    <w:rsid w:val="00576A15"/>
    <w:rsid w:val="00576B54"/>
    <w:rsid w:val="00576EB2"/>
    <w:rsid w:val="00576EE0"/>
    <w:rsid w:val="0057721E"/>
    <w:rsid w:val="0057730F"/>
    <w:rsid w:val="00577A77"/>
    <w:rsid w:val="00577DB8"/>
    <w:rsid w:val="005809B3"/>
    <w:rsid w:val="00581087"/>
    <w:rsid w:val="00581568"/>
    <w:rsid w:val="00582229"/>
    <w:rsid w:val="00582311"/>
    <w:rsid w:val="005829D9"/>
    <w:rsid w:val="00582E59"/>
    <w:rsid w:val="0058318C"/>
    <w:rsid w:val="005841B1"/>
    <w:rsid w:val="005842F3"/>
    <w:rsid w:val="00584602"/>
    <w:rsid w:val="00584D8A"/>
    <w:rsid w:val="005851BC"/>
    <w:rsid w:val="005851D4"/>
    <w:rsid w:val="00585759"/>
    <w:rsid w:val="00585AB5"/>
    <w:rsid w:val="00586126"/>
    <w:rsid w:val="005863B5"/>
    <w:rsid w:val="00586507"/>
    <w:rsid w:val="0058659D"/>
    <w:rsid w:val="005866E4"/>
    <w:rsid w:val="00586823"/>
    <w:rsid w:val="00586F01"/>
    <w:rsid w:val="005872F3"/>
    <w:rsid w:val="005878A6"/>
    <w:rsid w:val="0059005D"/>
    <w:rsid w:val="00590D45"/>
    <w:rsid w:val="00590E92"/>
    <w:rsid w:val="00591587"/>
    <w:rsid w:val="00591A27"/>
    <w:rsid w:val="00591B57"/>
    <w:rsid w:val="00591CEE"/>
    <w:rsid w:val="00592588"/>
    <w:rsid w:val="0059384C"/>
    <w:rsid w:val="005939B0"/>
    <w:rsid w:val="0059441C"/>
    <w:rsid w:val="0059517F"/>
    <w:rsid w:val="00595D16"/>
    <w:rsid w:val="00595E8A"/>
    <w:rsid w:val="00597811"/>
    <w:rsid w:val="00597AE3"/>
    <w:rsid w:val="005A0768"/>
    <w:rsid w:val="005A088F"/>
    <w:rsid w:val="005A14E2"/>
    <w:rsid w:val="005A18AE"/>
    <w:rsid w:val="005A1D05"/>
    <w:rsid w:val="005A1E2F"/>
    <w:rsid w:val="005A2ADC"/>
    <w:rsid w:val="005A2CA4"/>
    <w:rsid w:val="005A2D9B"/>
    <w:rsid w:val="005A3202"/>
    <w:rsid w:val="005A4BA6"/>
    <w:rsid w:val="005A542B"/>
    <w:rsid w:val="005A6C92"/>
    <w:rsid w:val="005A6DBE"/>
    <w:rsid w:val="005A72D1"/>
    <w:rsid w:val="005A7712"/>
    <w:rsid w:val="005A7F4B"/>
    <w:rsid w:val="005B0893"/>
    <w:rsid w:val="005B08EF"/>
    <w:rsid w:val="005B0B39"/>
    <w:rsid w:val="005B2360"/>
    <w:rsid w:val="005B2FB4"/>
    <w:rsid w:val="005B30AE"/>
    <w:rsid w:val="005B51CF"/>
    <w:rsid w:val="005B5586"/>
    <w:rsid w:val="005B5D7B"/>
    <w:rsid w:val="005B5DA4"/>
    <w:rsid w:val="005B75E3"/>
    <w:rsid w:val="005B78DC"/>
    <w:rsid w:val="005B7979"/>
    <w:rsid w:val="005C0591"/>
    <w:rsid w:val="005C116B"/>
    <w:rsid w:val="005C1182"/>
    <w:rsid w:val="005C19A0"/>
    <w:rsid w:val="005C1AE4"/>
    <w:rsid w:val="005C2B16"/>
    <w:rsid w:val="005C3938"/>
    <w:rsid w:val="005C5744"/>
    <w:rsid w:val="005C5DE7"/>
    <w:rsid w:val="005C623B"/>
    <w:rsid w:val="005D00FF"/>
    <w:rsid w:val="005D0158"/>
    <w:rsid w:val="005D1BEC"/>
    <w:rsid w:val="005D1CA7"/>
    <w:rsid w:val="005D20B6"/>
    <w:rsid w:val="005D2161"/>
    <w:rsid w:val="005D2A2A"/>
    <w:rsid w:val="005D2D75"/>
    <w:rsid w:val="005D3F10"/>
    <w:rsid w:val="005D3FD5"/>
    <w:rsid w:val="005D4061"/>
    <w:rsid w:val="005D439D"/>
    <w:rsid w:val="005D461B"/>
    <w:rsid w:val="005D47F0"/>
    <w:rsid w:val="005D4C22"/>
    <w:rsid w:val="005D4E1B"/>
    <w:rsid w:val="005D4E50"/>
    <w:rsid w:val="005D5004"/>
    <w:rsid w:val="005D5B5B"/>
    <w:rsid w:val="005D7064"/>
    <w:rsid w:val="005D77FE"/>
    <w:rsid w:val="005D7834"/>
    <w:rsid w:val="005D7930"/>
    <w:rsid w:val="005E1AAA"/>
    <w:rsid w:val="005E2166"/>
    <w:rsid w:val="005E2B55"/>
    <w:rsid w:val="005E394A"/>
    <w:rsid w:val="005E3A4F"/>
    <w:rsid w:val="005E497D"/>
    <w:rsid w:val="005E5191"/>
    <w:rsid w:val="005E527B"/>
    <w:rsid w:val="005E5655"/>
    <w:rsid w:val="005E7695"/>
    <w:rsid w:val="005F0451"/>
    <w:rsid w:val="005F0B83"/>
    <w:rsid w:val="005F0CF0"/>
    <w:rsid w:val="005F0DBA"/>
    <w:rsid w:val="005F12A1"/>
    <w:rsid w:val="005F17A8"/>
    <w:rsid w:val="005F2482"/>
    <w:rsid w:val="005F2A3C"/>
    <w:rsid w:val="005F2F57"/>
    <w:rsid w:val="005F408F"/>
    <w:rsid w:val="005F41B6"/>
    <w:rsid w:val="005F4853"/>
    <w:rsid w:val="005F49DB"/>
    <w:rsid w:val="005F4DB7"/>
    <w:rsid w:val="005F533B"/>
    <w:rsid w:val="005F5BDA"/>
    <w:rsid w:val="005F5D82"/>
    <w:rsid w:val="005F654C"/>
    <w:rsid w:val="005F68AB"/>
    <w:rsid w:val="005F6C1D"/>
    <w:rsid w:val="005F6F6C"/>
    <w:rsid w:val="005F7B3A"/>
    <w:rsid w:val="006006B9"/>
    <w:rsid w:val="00600D0B"/>
    <w:rsid w:val="0060116B"/>
    <w:rsid w:val="00601741"/>
    <w:rsid w:val="00601842"/>
    <w:rsid w:val="006018E7"/>
    <w:rsid w:val="00601D28"/>
    <w:rsid w:val="00602006"/>
    <w:rsid w:val="006020D5"/>
    <w:rsid w:val="006026FD"/>
    <w:rsid w:val="0060278F"/>
    <w:rsid w:val="00602B3A"/>
    <w:rsid w:val="00602FB2"/>
    <w:rsid w:val="006035C9"/>
    <w:rsid w:val="00604FFE"/>
    <w:rsid w:val="006056C2"/>
    <w:rsid w:val="00606005"/>
    <w:rsid w:val="006069A1"/>
    <w:rsid w:val="00606F4D"/>
    <w:rsid w:val="00607867"/>
    <w:rsid w:val="00607F0A"/>
    <w:rsid w:val="0061048E"/>
    <w:rsid w:val="00610CB1"/>
    <w:rsid w:val="00610E9E"/>
    <w:rsid w:val="0061102A"/>
    <w:rsid w:val="006115CF"/>
    <w:rsid w:val="00611CEC"/>
    <w:rsid w:val="006123E5"/>
    <w:rsid w:val="006126C3"/>
    <w:rsid w:val="0061296C"/>
    <w:rsid w:val="00613BFB"/>
    <w:rsid w:val="006142EF"/>
    <w:rsid w:val="00616998"/>
    <w:rsid w:val="00617569"/>
    <w:rsid w:val="00620430"/>
    <w:rsid w:val="00620456"/>
    <w:rsid w:val="006205C3"/>
    <w:rsid w:val="00621595"/>
    <w:rsid w:val="00622DFD"/>
    <w:rsid w:val="006239FA"/>
    <w:rsid w:val="006250AF"/>
    <w:rsid w:val="00625350"/>
    <w:rsid w:val="00625E85"/>
    <w:rsid w:val="00626BBB"/>
    <w:rsid w:val="00627896"/>
    <w:rsid w:val="00630886"/>
    <w:rsid w:val="006309EB"/>
    <w:rsid w:val="00632527"/>
    <w:rsid w:val="00632573"/>
    <w:rsid w:val="00632575"/>
    <w:rsid w:val="006325B8"/>
    <w:rsid w:val="006328C3"/>
    <w:rsid w:val="00632AE6"/>
    <w:rsid w:val="006330E8"/>
    <w:rsid w:val="00633717"/>
    <w:rsid w:val="006342EF"/>
    <w:rsid w:val="00635293"/>
    <w:rsid w:val="00635C83"/>
    <w:rsid w:val="006371D9"/>
    <w:rsid w:val="006375DD"/>
    <w:rsid w:val="00640644"/>
    <w:rsid w:val="00640F91"/>
    <w:rsid w:val="006416F4"/>
    <w:rsid w:val="006424FD"/>
    <w:rsid w:val="00642BAF"/>
    <w:rsid w:val="00642EF8"/>
    <w:rsid w:val="0064442F"/>
    <w:rsid w:val="006444B3"/>
    <w:rsid w:val="0064467B"/>
    <w:rsid w:val="00644A39"/>
    <w:rsid w:val="00644AC7"/>
    <w:rsid w:val="00644CDA"/>
    <w:rsid w:val="00645F7E"/>
    <w:rsid w:val="00647495"/>
    <w:rsid w:val="00650209"/>
    <w:rsid w:val="006507B9"/>
    <w:rsid w:val="00650C3E"/>
    <w:rsid w:val="00651107"/>
    <w:rsid w:val="00651325"/>
    <w:rsid w:val="0065133C"/>
    <w:rsid w:val="006529FA"/>
    <w:rsid w:val="00652F35"/>
    <w:rsid w:val="00652FC2"/>
    <w:rsid w:val="0065334C"/>
    <w:rsid w:val="00653996"/>
    <w:rsid w:val="006539A1"/>
    <w:rsid w:val="00653C0F"/>
    <w:rsid w:val="0065408B"/>
    <w:rsid w:val="0065587E"/>
    <w:rsid w:val="00655B0A"/>
    <w:rsid w:val="00655E6A"/>
    <w:rsid w:val="006560E2"/>
    <w:rsid w:val="00656819"/>
    <w:rsid w:val="00656914"/>
    <w:rsid w:val="00656A5D"/>
    <w:rsid w:val="00656A60"/>
    <w:rsid w:val="006572F0"/>
    <w:rsid w:val="00660B2B"/>
    <w:rsid w:val="00660C2D"/>
    <w:rsid w:val="00661BFE"/>
    <w:rsid w:val="00662417"/>
    <w:rsid w:val="00662601"/>
    <w:rsid w:val="0066373C"/>
    <w:rsid w:val="00663BCD"/>
    <w:rsid w:val="00663CF4"/>
    <w:rsid w:val="00663DF9"/>
    <w:rsid w:val="0066432A"/>
    <w:rsid w:val="006643AB"/>
    <w:rsid w:val="006646B4"/>
    <w:rsid w:val="00664C68"/>
    <w:rsid w:val="00665265"/>
    <w:rsid w:val="006664B9"/>
    <w:rsid w:val="00667408"/>
    <w:rsid w:val="00667711"/>
    <w:rsid w:val="00667DE8"/>
    <w:rsid w:val="00670162"/>
    <w:rsid w:val="0067023A"/>
    <w:rsid w:val="006702C9"/>
    <w:rsid w:val="006704B7"/>
    <w:rsid w:val="00670765"/>
    <w:rsid w:val="00670A84"/>
    <w:rsid w:val="00671955"/>
    <w:rsid w:val="00671CFC"/>
    <w:rsid w:val="0067308A"/>
    <w:rsid w:val="0067382D"/>
    <w:rsid w:val="00674202"/>
    <w:rsid w:val="006768AB"/>
    <w:rsid w:val="006768F1"/>
    <w:rsid w:val="00676E63"/>
    <w:rsid w:val="006771C6"/>
    <w:rsid w:val="00677430"/>
    <w:rsid w:val="00677792"/>
    <w:rsid w:val="00680EE8"/>
    <w:rsid w:val="00681621"/>
    <w:rsid w:val="00681ABB"/>
    <w:rsid w:val="00681F04"/>
    <w:rsid w:val="00683597"/>
    <w:rsid w:val="006836B7"/>
    <w:rsid w:val="00683797"/>
    <w:rsid w:val="006839C2"/>
    <w:rsid w:val="00683B13"/>
    <w:rsid w:val="00684384"/>
    <w:rsid w:val="00684991"/>
    <w:rsid w:val="00684CF1"/>
    <w:rsid w:val="006863A9"/>
    <w:rsid w:val="006869CD"/>
    <w:rsid w:val="00686CE5"/>
    <w:rsid w:val="00686EA3"/>
    <w:rsid w:val="00687047"/>
    <w:rsid w:val="00687312"/>
    <w:rsid w:val="0068764F"/>
    <w:rsid w:val="00687866"/>
    <w:rsid w:val="00687F4C"/>
    <w:rsid w:val="006929E0"/>
    <w:rsid w:val="00692FC9"/>
    <w:rsid w:val="00694A3E"/>
    <w:rsid w:val="00694A8A"/>
    <w:rsid w:val="00694CD9"/>
    <w:rsid w:val="00695391"/>
    <w:rsid w:val="006960D0"/>
    <w:rsid w:val="00696650"/>
    <w:rsid w:val="00696E63"/>
    <w:rsid w:val="00696E82"/>
    <w:rsid w:val="00696E9A"/>
    <w:rsid w:val="006976D9"/>
    <w:rsid w:val="00697731"/>
    <w:rsid w:val="00697CEC"/>
    <w:rsid w:val="00697D54"/>
    <w:rsid w:val="006A0013"/>
    <w:rsid w:val="006A028C"/>
    <w:rsid w:val="006A0351"/>
    <w:rsid w:val="006A04C8"/>
    <w:rsid w:val="006A0969"/>
    <w:rsid w:val="006A121D"/>
    <w:rsid w:val="006A12C6"/>
    <w:rsid w:val="006A1534"/>
    <w:rsid w:val="006A2622"/>
    <w:rsid w:val="006A288E"/>
    <w:rsid w:val="006A32A0"/>
    <w:rsid w:val="006A3CE4"/>
    <w:rsid w:val="006A3D7B"/>
    <w:rsid w:val="006A4050"/>
    <w:rsid w:val="006A51DE"/>
    <w:rsid w:val="006A5B67"/>
    <w:rsid w:val="006A604E"/>
    <w:rsid w:val="006A77EF"/>
    <w:rsid w:val="006A78C8"/>
    <w:rsid w:val="006B000C"/>
    <w:rsid w:val="006B06F3"/>
    <w:rsid w:val="006B2E76"/>
    <w:rsid w:val="006B40FD"/>
    <w:rsid w:val="006B5B87"/>
    <w:rsid w:val="006B6085"/>
    <w:rsid w:val="006B6DC1"/>
    <w:rsid w:val="006B712A"/>
    <w:rsid w:val="006B71E5"/>
    <w:rsid w:val="006B73EE"/>
    <w:rsid w:val="006C0E8F"/>
    <w:rsid w:val="006C1051"/>
    <w:rsid w:val="006C17C6"/>
    <w:rsid w:val="006C2B06"/>
    <w:rsid w:val="006C2C6A"/>
    <w:rsid w:val="006C43D1"/>
    <w:rsid w:val="006C553C"/>
    <w:rsid w:val="006C55CF"/>
    <w:rsid w:val="006C5682"/>
    <w:rsid w:val="006C570D"/>
    <w:rsid w:val="006C5715"/>
    <w:rsid w:val="006C577B"/>
    <w:rsid w:val="006C5F96"/>
    <w:rsid w:val="006C6923"/>
    <w:rsid w:val="006C6991"/>
    <w:rsid w:val="006C6B0B"/>
    <w:rsid w:val="006C6CD7"/>
    <w:rsid w:val="006C7B97"/>
    <w:rsid w:val="006D0586"/>
    <w:rsid w:val="006D0CCB"/>
    <w:rsid w:val="006D12F4"/>
    <w:rsid w:val="006D1A0B"/>
    <w:rsid w:val="006D1C37"/>
    <w:rsid w:val="006D3018"/>
    <w:rsid w:val="006D302B"/>
    <w:rsid w:val="006D339D"/>
    <w:rsid w:val="006D3AE7"/>
    <w:rsid w:val="006D3D98"/>
    <w:rsid w:val="006D4B72"/>
    <w:rsid w:val="006D5AC9"/>
    <w:rsid w:val="006D5E6C"/>
    <w:rsid w:val="006D603A"/>
    <w:rsid w:val="006D6B19"/>
    <w:rsid w:val="006D762C"/>
    <w:rsid w:val="006D7783"/>
    <w:rsid w:val="006E010C"/>
    <w:rsid w:val="006E0129"/>
    <w:rsid w:val="006E1FCC"/>
    <w:rsid w:val="006E2B4B"/>
    <w:rsid w:val="006E2E82"/>
    <w:rsid w:val="006E4F2E"/>
    <w:rsid w:val="006E5640"/>
    <w:rsid w:val="006E5800"/>
    <w:rsid w:val="006E5F77"/>
    <w:rsid w:val="006E6093"/>
    <w:rsid w:val="006E64A0"/>
    <w:rsid w:val="006E6DA1"/>
    <w:rsid w:val="006E702E"/>
    <w:rsid w:val="006E74C3"/>
    <w:rsid w:val="006E774E"/>
    <w:rsid w:val="006E7B6A"/>
    <w:rsid w:val="006E7DB7"/>
    <w:rsid w:val="006F0495"/>
    <w:rsid w:val="006F08B6"/>
    <w:rsid w:val="006F126E"/>
    <w:rsid w:val="006F128A"/>
    <w:rsid w:val="006F241F"/>
    <w:rsid w:val="006F33A4"/>
    <w:rsid w:val="006F4DA2"/>
    <w:rsid w:val="006F52E8"/>
    <w:rsid w:val="006F545F"/>
    <w:rsid w:val="006F58EF"/>
    <w:rsid w:val="006F59C0"/>
    <w:rsid w:val="006F5DB1"/>
    <w:rsid w:val="006F5E4E"/>
    <w:rsid w:val="006F5E8B"/>
    <w:rsid w:val="006F6614"/>
    <w:rsid w:val="006F720D"/>
    <w:rsid w:val="006F751E"/>
    <w:rsid w:val="006F79C6"/>
    <w:rsid w:val="006F7E2B"/>
    <w:rsid w:val="00701400"/>
    <w:rsid w:val="00701562"/>
    <w:rsid w:val="00701A2E"/>
    <w:rsid w:val="00702312"/>
    <w:rsid w:val="00702BC9"/>
    <w:rsid w:val="00702DB7"/>
    <w:rsid w:val="00703EB6"/>
    <w:rsid w:val="007044F8"/>
    <w:rsid w:val="00704660"/>
    <w:rsid w:val="007047AE"/>
    <w:rsid w:val="00704D12"/>
    <w:rsid w:val="0070509F"/>
    <w:rsid w:val="0070628E"/>
    <w:rsid w:val="00706E17"/>
    <w:rsid w:val="00707565"/>
    <w:rsid w:val="00707EC4"/>
    <w:rsid w:val="0071005C"/>
    <w:rsid w:val="00710150"/>
    <w:rsid w:val="00710886"/>
    <w:rsid w:val="00711136"/>
    <w:rsid w:val="00711C94"/>
    <w:rsid w:val="0071328C"/>
    <w:rsid w:val="007154D0"/>
    <w:rsid w:val="00716347"/>
    <w:rsid w:val="00716813"/>
    <w:rsid w:val="0071682C"/>
    <w:rsid w:val="00717E43"/>
    <w:rsid w:val="00720417"/>
    <w:rsid w:val="007210AC"/>
    <w:rsid w:val="0072146F"/>
    <w:rsid w:val="0072218A"/>
    <w:rsid w:val="00722681"/>
    <w:rsid w:val="007239E9"/>
    <w:rsid w:val="00723BF1"/>
    <w:rsid w:val="00723CA3"/>
    <w:rsid w:val="007244CF"/>
    <w:rsid w:val="00724E89"/>
    <w:rsid w:val="0072768E"/>
    <w:rsid w:val="0073018B"/>
    <w:rsid w:val="00731A6F"/>
    <w:rsid w:val="00732640"/>
    <w:rsid w:val="00732C3D"/>
    <w:rsid w:val="00732CC4"/>
    <w:rsid w:val="00733219"/>
    <w:rsid w:val="00734A4A"/>
    <w:rsid w:val="0073536F"/>
    <w:rsid w:val="00735CA7"/>
    <w:rsid w:val="007366EF"/>
    <w:rsid w:val="007410F5"/>
    <w:rsid w:val="00741D50"/>
    <w:rsid w:val="00742447"/>
    <w:rsid w:val="007439EB"/>
    <w:rsid w:val="00744196"/>
    <w:rsid w:val="00744FE0"/>
    <w:rsid w:val="007456BD"/>
    <w:rsid w:val="00745826"/>
    <w:rsid w:val="00745F9C"/>
    <w:rsid w:val="00746616"/>
    <w:rsid w:val="007467A0"/>
    <w:rsid w:val="00747889"/>
    <w:rsid w:val="00747D80"/>
    <w:rsid w:val="00750566"/>
    <w:rsid w:val="007518E7"/>
    <w:rsid w:val="00751C4A"/>
    <w:rsid w:val="0075246C"/>
    <w:rsid w:val="00752B59"/>
    <w:rsid w:val="007548C2"/>
    <w:rsid w:val="007552CC"/>
    <w:rsid w:val="00755682"/>
    <w:rsid w:val="007556E3"/>
    <w:rsid w:val="007559CD"/>
    <w:rsid w:val="00756281"/>
    <w:rsid w:val="007563D3"/>
    <w:rsid w:val="007564C4"/>
    <w:rsid w:val="00757501"/>
    <w:rsid w:val="007578F5"/>
    <w:rsid w:val="00757E9D"/>
    <w:rsid w:val="0076001A"/>
    <w:rsid w:val="00761B24"/>
    <w:rsid w:val="00761C03"/>
    <w:rsid w:val="00762110"/>
    <w:rsid w:val="00762351"/>
    <w:rsid w:val="007623B9"/>
    <w:rsid w:val="007623CA"/>
    <w:rsid w:val="00762D1D"/>
    <w:rsid w:val="0076356B"/>
    <w:rsid w:val="00763B4C"/>
    <w:rsid w:val="007640C8"/>
    <w:rsid w:val="00764660"/>
    <w:rsid w:val="007649C4"/>
    <w:rsid w:val="007649FC"/>
    <w:rsid w:val="007657FB"/>
    <w:rsid w:val="00765A27"/>
    <w:rsid w:val="007678B9"/>
    <w:rsid w:val="0077051A"/>
    <w:rsid w:val="00770801"/>
    <w:rsid w:val="007709FF"/>
    <w:rsid w:val="00771F69"/>
    <w:rsid w:val="00772076"/>
    <w:rsid w:val="00772675"/>
    <w:rsid w:val="007727A4"/>
    <w:rsid w:val="00772D4D"/>
    <w:rsid w:val="00774242"/>
    <w:rsid w:val="00774454"/>
    <w:rsid w:val="0077508F"/>
    <w:rsid w:val="0077693F"/>
    <w:rsid w:val="00776CE4"/>
    <w:rsid w:val="00776F8F"/>
    <w:rsid w:val="00777A20"/>
    <w:rsid w:val="00777BBA"/>
    <w:rsid w:val="00777BC6"/>
    <w:rsid w:val="007800C3"/>
    <w:rsid w:val="007808CE"/>
    <w:rsid w:val="007811BD"/>
    <w:rsid w:val="00781E04"/>
    <w:rsid w:val="00781F01"/>
    <w:rsid w:val="007820E1"/>
    <w:rsid w:val="0078264A"/>
    <w:rsid w:val="0078283C"/>
    <w:rsid w:val="00782D74"/>
    <w:rsid w:val="00783A1A"/>
    <w:rsid w:val="00783AB4"/>
    <w:rsid w:val="00783D50"/>
    <w:rsid w:val="00783E14"/>
    <w:rsid w:val="00783F97"/>
    <w:rsid w:val="007844AF"/>
    <w:rsid w:val="007848A1"/>
    <w:rsid w:val="007865F1"/>
    <w:rsid w:val="00786D84"/>
    <w:rsid w:val="0078743A"/>
    <w:rsid w:val="007875CE"/>
    <w:rsid w:val="0078798E"/>
    <w:rsid w:val="00787B1F"/>
    <w:rsid w:val="00787EAA"/>
    <w:rsid w:val="007900C1"/>
    <w:rsid w:val="0079025E"/>
    <w:rsid w:val="0079071F"/>
    <w:rsid w:val="007912EE"/>
    <w:rsid w:val="007914B0"/>
    <w:rsid w:val="00791C79"/>
    <w:rsid w:val="007928D4"/>
    <w:rsid w:val="00792AF9"/>
    <w:rsid w:val="00793139"/>
    <w:rsid w:val="007932B7"/>
    <w:rsid w:val="00793A0A"/>
    <w:rsid w:val="00793A83"/>
    <w:rsid w:val="00793B0F"/>
    <w:rsid w:val="00793DC3"/>
    <w:rsid w:val="00794FE1"/>
    <w:rsid w:val="00795404"/>
    <w:rsid w:val="007962FD"/>
    <w:rsid w:val="00796942"/>
    <w:rsid w:val="00796EC2"/>
    <w:rsid w:val="007974CD"/>
    <w:rsid w:val="007976DD"/>
    <w:rsid w:val="0079791B"/>
    <w:rsid w:val="00797B8E"/>
    <w:rsid w:val="007A00F2"/>
    <w:rsid w:val="007A0236"/>
    <w:rsid w:val="007A0D7D"/>
    <w:rsid w:val="007A1512"/>
    <w:rsid w:val="007A193E"/>
    <w:rsid w:val="007A2CE8"/>
    <w:rsid w:val="007A2D51"/>
    <w:rsid w:val="007A30BB"/>
    <w:rsid w:val="007A3738"/>
    <w:rsid w:val="007A3808"/>
    <w:rsid w:val="007A3D35"/>
    <w:rsid w:val="007A4263"/>
    <w:rsid w:val="007A435A"/>
    <w:rsid w:val="007A4BA2"/>
    <w:rsid w:val="007A4C39"/>
    <w:rsid w:val="007A507F"/>
    <w:rsid w:val="007A58BB"/>
    <w:rsid w:val="007A66D8"/>
    <w:rsid w:val="007A717A"/>
    <w:rsid w:val="007A7417"/>
    <w:rsid w:val="007A7A49"/>
    <w:rsid w:val="007B02AF"/>
    <w:rsid w:val="007B05A1"/>
    <w:rsid w:val="007B06AE"/>
    <w:rsid w:val="007B0D41"/>
    <w:rsid w:val="007B0F1C"/>
    <w:rsid w:val="007B1B01"/>
    <w:rsid w:val="007B1F5D"/>
    <w:rsid w:val="007B26D4"/>
    <w:rsid w:val="007B29AB"/>
    <w:rsid w:val="007B36AD"/>
    <w:rsid w:val="007B38DF"/>
    <w:rsid w:val="007B490F"/>
    <w:rsid w:val="007B530D"/>
    <w:rsid w:val="007B5636"/>
    <w:rsid w:val="007B5A52"/>
    <w:rsid w:val="007B71D8"/>
    <w:rsid w:val="007B75DE"/>
    <w:rsid w:val="007B7AF9"/>
    <w:rsid w:val="007B7ED0"/>
    <w:rsid w:val="007C0AEB"/>
    <w:rsid w:val="007C1013"/>
    <w:rsid w:val="007C110E"/>
    <w:rsid w:val="007C1E2D"/>
    <w:rsid w:val="007C2867"/>
    <w:rsid w:val="007C298D"/>
    <w:rsid w:val="007C2995"/>
    <w:rsid w:val="007C3163"/>
    <w:rsid w:val="007C332C"/>
    <w:rsid w:val="007C3362"/>
    <w:rsid w:val="007C3B88"/>
    <w:rsid w:val="007C48CA"/>
    <w:rsid w:val="007C4B06"/>
    <w:rsid w:val="007C4D17"/>
    <w:rsid w:val="007C570B"/>
    <w:rsid w:val="007C5D79"/>
    <w:rsid w:val="007C610A"/>
    <w:rsid w:val="007C627C"/>
    <w:rsid w:val="007C6A1C"/>
    <w:rsid w:val="007C7300"/>
    <w:rsid w:val="007C7736"/>
    <w:rsid w:val="007C7773"/>
    <w:rsid w:val="007C7783"/>
    <w:rsid w:val="007C7C89"/>
    <w:rsid w:val="007D0595"/>
    <w:rsid w:val="007D12CC"/>
    <w:rsid w:val="007D1766"/>
    <w:rsid w:val="007D1BBD"/>
    <w:rsid w:val="007D2672"/>
    <w:rsid w:val="007D311F"/>
    <w:rsid w:val="007D34EF"/>
    <w:rsid w:val="007D3E90"/>
    <w:rsid w:val="007D44FC"/>
    <w:rsid w:val="007D470A"/>
    <w:rsid w:val="007D5785"/>
    <w:rsid w:val="007D5B8B"/>
    <w:rsid w:val="007D662E"/>
    <w:rsid w:val="007D6E60"/>
    <w:rsid w:val="007E2B79"/>
    <w:rsid w:val="007E2DF2"/>
    <w:rsid w:val="007E3134"/>
    <w:rsid w:val="007E32DD"/>
    <w:rsid w:val="007E35DC"/>
    <w:rsid w:val="007E3803"/>
    <w:rsid w:val="007E3AED"/>
    <w:rsid w:val="007E3B37"/>
    <w:rsid w:val="007E4542"/>
    <w:rsid w:val="007E4DCD"/>
    <w:rsid w:val="007E51FD"/>
    <w:rsid w:val="007E662D"/>
    <w:rsid w:val="007E6C0E"/>
    <w:rsid w:val="007E6F89"/>
    <w:rsid w:val="007E7C9D"/>
    <w:rsid w:val="007F00C5"/>
    <w:rsid w:val="007F00E3"/>
    <w:rsid w:val="007F015E"/>
    <w:rsid w:val="007F0CA7"/>
    <w:rsid w:val="007F0E5B"/>
    <w:rsid w:val="007F1388"/>
    <w:rsid w:val="007F1D5E"/>
    <w:rsid w:val="007F23EF"/>
    <w:rsid w:val="007F2D67"/>
    <w:rsid w:val="007F42BD"/>
    <w:rsid w:val="007F4770"/>
    <w:rsid w:val="007F651C"/>
    <w:rsid w:val="007F6CC3"/>
    <w:rsid w:val="007F6CF4"/>
    <w:rsid w:val="007F6DF6"/>
    <w:rsid w:val="007F7B00"/>
    <w:rsid w:val="008014CB"/>
    <w:rsid w:val="008014CE"/>
    <w:rsid w:val="008026A6"/>
    <w:rsid w:val="00802809"/>
    <w:rsid w:val="00802AB4"/>
    <w:rsid w:val="008036F9"/>
    <w:rsid w:val="008038F0"/>
    <w:rsid w:val="008039B0"/>
    <w:rsid w:val="00803D92"/>
    <w:rsid w:val="00803F4F"/>
    <w:rsid w:val="00804407"/>
    <w:rsid w:val="00804AE3"/>
    <w:rsid w:val="00804B9E"/>
    <w:rsid w:val="00804E4C"/>
    <w:rsid w:val="00805B9C"/>
    <w:rsid w:val="00807641"/>
    <w:rsid w:val="00807ED1"/>
    <w:rsid w:val="00807F69"/>
    <w:rsid w:val="008100AA"/>
    <w:rsid w:val="00810E21"/>
    <w:rsid w:val="0081158D"/>
    <w:rsid w:val="008116F8"/>
    <w:rsid w:val="00811ACF"/>
    <w:rsid w:val="00811C7E"/>
    <w:rsid w:val="008123C7"/>
    <w:rsid w:val="00812647"/>
    <w:rsid w:val="00812C41"/>
    <w:rsid w:val="0081308E"/>
    <w:rsid w:val="0081351B"/>
    <w:rsid w:val="00814591"/>
    <w:rsid w:val="00814892"/>
    <w:rsid w:val="0081490E"/>
    <w:rsid w:val="008150E9"/>
    <w:rsid w:val="0081678C"/>
    <w:rsid w:val="00816C8D"/>
    <w:rsid w:val="00817121"/>
    <w:rsid w:val="0081749F"/>
    <w:rsid w:val="00817743"/>
    <w:rsid w:val="00817F55"/>
    <w:rsid w:val="008207A4"/>
    <w:rsid w:val="00821958"/>
    <w:rsid w:val="008226C3"/>
    <w:rsid w:val="00822953"/>
    <w:rsid w:val="00822AA0"/>
    <w:rsid w:val="008233E1"/>
    <w:rsid w:val="0082465C"/>
    <w:rsid w:val="008251B8"/>
    <w:rsid w:val="008257CA"/>
    <w:rsid w:val="00825809"/>
    <w:rsid w:val="0082656D"/>
    <w:rsid w:val="00827AA2"/>
    <w:rsid w:val="00827B6A"/>
    <w:rsid w:val="008304D9"/>
    <w:rsid w:val="00830B49"/>
    <w:rsid w:val="00831A92"/>
    <w:rsid w:val="00832361"/>
    <w:rsid w:val="0083279C"/>
    <w:rsid w:val="00832C49"/>
    <w:rsid w:val="00832F70"/>
    <w:rsid w:val="008340B4"/>
    <w:rsid w:val="00834399"/>
    <w:rsid w:val="00834788"/>
    <w:rsid w:val="00835451"/>
    <w:rsid w:val="0083571B"/>
    <w:rsid w:val="00835838"/>
    <w:rsid w:val="00835ED2"/>
    <w:rsid w:val="00836374"/>
    <w:rsid w:val="0084041A"/>
    <w:rsid w:val="008404E7"/>
    <w:rsid w:val="00840EB7"/>
    <w:rsid w:val="00841428"/>
    <w:rsid w:val="00842040"/>
    <w:rsid w:val="0084210E"/>
    <w:rsid w:val="008424AD"/>
    <w:rsid w:val="008427C0"/>
    <w:rsid w:val="008429B5"/>
    <w:rsid w:val="00842B5F"/>
    <w:rsid w:val="00845056"/>
    <w:rsid w:val="0084536D"/>
    <w:rsid w:val="00845A3A"/>
    <w:rsid w:val="00845F51"/>
    <w:rsid w:val="00845FAC"/>
    <w:rsid w:val="00846D64"/>
    <w:rsid w:val="00847411"/>
    <w:rsid w:val="00847B40"/>
    <w:rsid w:val="00850B17"/>
    <w:rsid w:val="00851902"/>
    <w:rsid w:val="00851963"/>
    <w:rsid w:val="00853818"/>
    <w:rsid w:val="0085381C"/>
    <w:rsid w:val="008539DB"/>
    <w:rsid w:val="00853A14"/>
    <w:rsid w:val="00853E7F"/>
    <w:rsid w:val="00855530"/>
    <w:rsid w:val="0085639A"/>
    <w:rsid w:val="008567D2"/>
    <w:rsid w:val="0085686D"/>
    <w:rsid w:val="00856A75"/>
    <w:rsid w:val="00856D9C"/>
    <w:rsid w:val="008571C9"/>
    <w:rsid w:val="0085747D"/>
    <w:rsid w:val="0086021F"/>
    <w:rsid w:val="00860312"/>
    <w:rsid w:val="008606F6"/>
    <w:rsid w:val="0086263F"/>
    <w:rsid w:val="00862687"/>
    <w:rsid w:val="00862871"/>
    <w:rsid w:val="00862D32"/>
    <w:rsid w:val="008634EE"/>
    <w:rsid w:val="0086393A"/>
    <w:rsid w:val="00864063"/>
    <w:rsid w:val="00864620"/>
    <w:rsid w:val="0086672D"/>
    <w:rsid w:val="00867AF9"/>
    <w:rsid w:val="00870043"/>
    <w:rsid w:val="0087026E"/>
    <w:rsid w:val="008702FA"/>
    <w:rsid w:val="00870606"/>
    <w:rsid w:val="00870736"/>
    <w:rsid w:val="008712B5"/>
    <w:rsid w:val="00871776"/>
    <w:rsid w:val="008728E7"/>
    <w:rsid w:val="00872D3D"/>
    <w:rsid w:val="00872F87"/>
    <w:rsid w:val="0087316F"/>
    <w:rsid w:val="00874E42"/>
    <w:rsid w:val="00875821"/>
    <w:rsid w:val="00875E9E"/>
    <w:rsid w:val="008767F4"/>
    <w:rsid w:val="00876EDF"/>
    <w:rsid w:val="00880997"/>
    <w:rsid w:val="00880DFA"/>
    <w:rsid w:val="00882C9A"/>
    <w:rsid w:val="00883412"/>
    <w:rsid w:val="00883626"/>
    <w:rsid w:val="0088422C"/>
    <w:rsid w:val="00884477"/>
    <w:rsid w:val="00884629"/>
    <w:rsid w:val="00885154"/>
    <w:rsid w:val="0088666A"/>
    <w:rsid w:val="00886A88"/>
    <w:rsid w:val="00886DDD"/>
    <w:rsid w:val="00887F03"/>
    <w:rsid w:val="00890469"/>
    <w:rsid w:val="0089056F"/>
    <w:rsid w:val="00890A24"/>
    <w:rsid w:val="0089106F"/>
    <w:rsid w:val="008910AC"/>
    <w:rsid w:val="00891130"/>
    <w:rsid w:val="00891179"/>
    <w:rsid w:val="008926C5"/>
    <w:rsid w:val="00892A16"/>
    <w:rsid w:val="00892C4A"/>
    <w:rsid w:val="00892E6E"/>
    <w:rsid w:val="00892FDA"/>
    <w:rsid w:val="00893C57"/>
    <w:rsid w:val="00894093"/>
    <w:rsid w:val="008941C5"/>
    <w:rsid w:val="008949FC"/>
    <w:rsid w:val="00895621"/>
    <w:rsid w:val="00895919"/>
    <w:rsid w:val="00895AC9"/>
    <w:rsid w:val="00896533"/>
    <w:rsid w:val="00896ADB"/>
    <w:rsid w:val="008A0111"/>
    <w:rsid w:val="008A0A06"/>
    <w:rsid w:val="008A0CDF"/>
    <w:rsid w:val="008A15E5"/>
    <w:rsid w:val="008A224A"/>
    <w:rsid w:val="008A237F"/>
    <w:rsid w:val="008A268B"/>
    <w:rsid w:val="008A33C8"/>
    <w:rsid w:val="008A4961"/>
    <w:rsid w:val="008A5D5B"/>
    <w:rsid w:val="008A61A6"/>
    <w:rsid w:val="008A661A"/>
    <w:rsid w:val="008A69CF"/>
    <w:rsid w:val="008A6E5B"/>
    <w:rsid w:val="008A6F75"/>
    <w:rsid w:val="008B0637"/>
    <w:rsid w:val="008B1066"/>
    <w:rsid w:val="008B1C55"/>
    <w:rsid w:val="008B362C"/>
    <w:rsid w:val="008B446E"/>
    <w:rsid w:val="008B4539"/>
    <w:rsid w:val="008B4CAF"/>
    <w:rsid w:val="008B5919"/>
    <w:rsid w:val="008B5A57"/>
    <w:rsid w:val="008B5C57"/>
    <w:rsid w:val="008B5E78"/>
    <w:rsid w:val="008B6DE7"/>
    <w:rsid w:val="008C031A"/>
    <w:rsid w:val="008C07F6"/>
    <w:rsid w:val="008C2734"/>
    <w:rsid w:val="008C2DBE"/>
    <w:rsid w:val="008C345B"/>
    <w:rsid w:val="008C3476"/>
    <w:rsid w:val="008C3822"/>
    <w:rsid w:val="008C3900"/>
    <w:rsid w:val="008C3DA0"/>
    <w:rsid w:val="008C541B"/>
    <w:rsid w:val="008C5593"/>
    <w:rsid w:val="008C57FE"/>
    <w:rsid w:val="008C672F"/>
    <w:rsid w:val="008C7151"/>
    <w:rsid w:val="008C75B8"/>
    <w:rsid w:val="008C75FC"/>
    <w:rsid w:val="008C7B37"/>
    <w:rsid w:val="008D0245"/>
    <w:rsid w:val="008D0E1A"/>
    <w:rsid w:val="008D1CB2"/>
    <w:rsid w:val="008D248C"/>
    <w:rsid w:val="008D28EF"/>
    <w:rsid w:val="008D30C5"/>
    <w:rsid w:val="008D411C"/>
    <w:rsid w:val="008D411F"/>
    <w:rsid w:val="008D4D73"/>
    <w:rsid w:val="008D525A"/>
    <w:rsid w:val="008D59C7"/>
    <w:rsid w:val="008D5CF7"/>
    <w:rsid w:val="008D60B8"/>
    <w:rsid w:val="008E12E5"/>
    <w:rsid w:val="008E17FC"/>
    <w:rsid w:val="008E1F8D"/>
    <w:rsid w:val="008E3828"/>
    <w:rsid w:val="008E3E86"/>
    <w:rsid w:val="008E4967"/>
    <w:rsid w:val="008E49C0"/>
    <w:rsid w:val="008E4CE5"/>
    <w:rsid w:val="008E52FF"/>
    <w:rsid w:val="008E5BDF"/>
    <w:rsid w:val="008E6404"/>
    <w:rsid w:val="008E6467"/>
    <w:rsid w:val="008E6622"/>
    <w:rsid w:val="008E66C8"/>
    <w:rsid w:val="008E6E8C"/>
    <w:rsid w:val="008E7FFB"/>
    <w:rsid w:val="008F0315"/>
    <w:rsid w:val="008F083B"/>
    <w:rsid w:val="008F0F71"/>
    <w:rsid w:val="008F121F"/>
    <w:rsid w:val="008F20EF"/>
    <w:rsid w:val="008F3C1B"/>
    <w:rsid w:val="008F46A9"/>
    <w:rsid w:val="008F519E"/>
    <w:rsid w:val="008F55A0"/>
    <w:rsid w:val="008F5EA0"/>
    <w:rsid w:val="008F5EFA"/>
    <w:rsid w:val="008F5F74"/>
    <w:rsid w:val="008F7E84"/>
    <w:rsid w:val="00900014"/>
    <w:rsid w:val="00900577"/>
    <w:rsid w:val="0090069F"/>
    <w:rsid w:val="0090148D"/>
    <w:rsid w:val="0090155B"/>
    <w:rsid w:val="009017D6"/>
    <w:rsid w:val="009017DF"/>
    <w:rsid w:val="0090220F"/>
    <w:rsid w:val="0090271F"/>
    <w:rsid w:val="009036FA"/>
    <w:rsid w:val="00903946"/>
    <w:rsid w:val="0090450E"/>
    <w:rsid w:val="009049BB"/>
    <w:rsid w:val="00904B03"/>
    <w:rsid w:val="00905309"/>
    <w:rsid w:val="009055E6"/>
    <w:rsid w:val="00905812"/>
    <w:rsid w:val="009058E1"/>
    <w:rsid w:val="00905C88"/>
    <w:rsid w:val="0090782F"/>
    <w:rsid w:val="00910800"/>
    <w:rsid w:val="00910F47"/>
    <w:rsid w:val="0091148A"/>
    <w:rsid w:val="009116FF"/>
    <w:rsid w:val="00911BE2"/>
    <w:rsid w:val="00911C7C"/>
    <w:rsid w:val="00911D97"/>
    <w:rsid w:val="0091219A"/>
    <w:rsid w:val="00912A39"/>
    <w:rsid w:val="00912D0C"/>
    <w:rsid w:val="00914278"/>
    <w:rsid w:val="00915B87"/>
    <w:rsid w:val="00916341"/>
    <w:rsid w:val="009174F9"/>
    <w:rsid w:val="00917E4F"/>
    <w:rsid w:val="009203B9"/>
    <w:rsid w:val="009204BA"/>
    <w:rsid w:val="00920EFD"/>
    <w:rsid w:val="0092123F"/>
    <w:rsid w:val="00921510"/>
    <w:rsid w:val="00921B7B"/>
    <w:rsid w:val="00921E02"/>
    <w:rsid w:val="009224EC"/>
    <w:rsid w:val="00922CCD"/>
    <w:rsid w:val="009233DC"/>
    <w:rsid w:val="0092364E"/>
    <w:rsid w:val="00923CF5"/>
    <w:rsid w:val="00923F07"/>
    <w:rsid w:val="0092481B"/>
    <w:rsid w:val="00924BED"/>
    <w:rsid w:val="00925200"/>
    <w:rsid w:val="00926BA5"/>
    <w:rsid w:val="00927286"/>
    <w:rsid w:val="00927582"/>
    <w:rsid w:val="00927D19"/>
    <w:rsid w:val="00931622"/>
    <w:rsid w:val="0093172D"/>
    <w:rsid w:val="00931A1C"/>
    <w:rsid w:val="00931EC9"/>
    <w:rsid w:val="00932129"/>
    <w:rsid w:val="00932237"/>
    <w:rsid w:val="0093231A"/>
    <w:rsid w:val="00934A7A"/>
    <w:rsid w:val="00935195"/>
    <w:rsid w:val="00935F63"/>
    <w:rsid w:val="00936528"/>
    <w:rsid w:val="0093709E"/>
    <w:rsid w:val="009374E8"/>
    <w:rsid w:val="00937762"/>
    <w:rsid w:val="00937AE1"/>
    <w:rsid w:val="00937BD9"/>
    <w:rsid w:val="00937D2D"/>
    <w:rsid w:val="009403A6"/>
    <w:rsid w:val="0094104D"/>
    <w:rsid w:val="00941144"/>
    <w:rsid w:val="00941505"/>
    <w:rsid w:val="009416B3"/>
    <w:rsid w:val="00941B5C"/>
    <w:rsid w:val="00941C60"/>
    <w:rsid w:val="00941D7B"/>
    <w:rsid w:val="00941DAF"/>
    <w:rsid w:val="00941E04"/>
    <w:rsid w:val="00942049"/>
    <w:rsid w:val="00942C3F"/>
    <w:rsid w:val="00942C80"/>
    <w:rsid w:val="00942DD2"/>
    <w:rsid w:val="00942EDC"/>
    <w:rsid w:val="00942F63"/>
    <w:rsid w:val="00943BD3"/>
    <w:rsid w:val="00943D43"/>
    <w:rsid w:val="00943DE1"/>
    <w:rsid w:val="00943EFD"/>
    <w:rsid w:val="009447CF"/>
    <w:rsid w:val="00944C2D"/>
    <w:rsid w:val="00944FA6"/>
    <w:rsid w:val="00945622"/>
    <w:rsid w:val="00945A7B"/>
    <w:rsid w:val="0094626D"/>
    <w:rsid w:val="0094640F"/>
    <w:rsid w:val="00947806"/>
    <w:rsid w:val="00950DDE"/>
    <w:rsid w:val="00952EBB"/>
    <w:rsid w:val="009535DC"/>
    <w:rsid w:val="00953DBB"/>
    <w:rsid w:val="0095424E"/>
    <w:rsid w:val="00954D5E"/>
    <w:rsid w:val="00955BE7"/>
    <w:rsid w:val="0095603B"/>
    <w:rsid w:val="009562D2"/>
    <w:rsid w:val="00956971"/>
    <w:rsid w:val="009569B6"/>
    <w:rsid w:val="00957C76"/>
    <w:rsid w:val="00957F6B"/>
    <w:rsid w:val="00960B3A"/>
    <w:rsid w:val="00960E2E"/>
    <w:rsid w:val="00961592"/>
    <w:rsid w:val="0096163D"/>
    <w:rsid w:val="00961A9F"/>
    <w:rsid w:val="00961B88"/>
    <w:rsid w:val="00962519"/>
    <w:rsid w:val="00963444"/>
    <w:rsid w:val="00963452"/>
    <w:rsid w:val="009639CD"/>
    <w:rsid w:val="009645EC"/>
    <w:rsid w:val="009659C9"/>
    <w:rsid w:val="00965C02"/>
    <w:rsid w:val="009666BF"/>
    <w:rsid w:val="00966C2C"/>
    <w:rsid w:val="00967B8C"/>
    <w:rsid w:val="00970148"/>
    <w:rsid w:val="00970C52"/>
    <w:rsid w:val="009716F5"/>
    <w:rsid w:val="0097184A"/>
    <w:rsid w:val="009719B2"/>
    <w:rsid w:val="00971AC1"/>
    <w:rsid w:val="00971AD1"/>
    <w:rsid w:val="00971C69"/>
    <w:rsid w:val="0097272A"/>
    <w:rsid w:val="00972E98"/>
    <w:rsid w:val="009736E7"/>
    <w:rsid w:val="009737DF"/>
    <w:rsid w:val="009743A0"/>
    <w:rsid w:val="00974610"/>
    <w:rsid w:val="00974A09"/>
    <w:rsid w:val="00974E28"/>
    <w:rsid w:val="009750B5"/>
    <w:rsid w:val="00975681"/>
    <w:rsid w:val="009756D6"/>
    <w:rsid w:val="00975C84"/>
    <w:rsid w:val="00975CAA"/>
    <w:rsid w:val="009760DA"/>
    <w:rsid w:val="009763AD"/>
    <w:rsid w:val="009774A0"/>
    <w:rsid w:val="00980575"/>
    <w:rsid w:val="00980D42"/>
    <w:rsid w:val="0098168A"/>
    <w:rsid w:val="00982020"/>
    <w:rsid w:val="0098299C"/>
    <w:rsid w:val="0098338E"/>
    <w:rsid w:val="00983889"/>
    <w:rsid w:val="00984D00"/>
    <w:rsid w:val="009856EC"/>
    <w:rsid w:val="0098599C"/>
    <w:rsid w:val="00985E1F"/>
    <w:rsid w:val="00986737"/>
    <w:rsid w:val="009876EA"/>
    <w:rsid w:val="00987751"/>
    <w:rsid w:val="009904D3"/>
    <w:rsid w:val="00990BD5"/>
    <w:rsid w:val="0099176A"/>
    <w:rsid w:val="0099239A"/>
    <w:rsid w:val="00992EC0"/>
    <w:rsid w:val="00994241"/>
    <w:rsid w:val="00994FE1"/>
    <w:rsid w:val="0099581C"/>
    <w:rsid w:val="00997B08"/>
    <w:rsid w:val="00997FD8"/>
    <w:rsid w:val="009A0A66"/>
    <w:rsid w:val="009A0B0A"/>
    <w:rsid w:val="009A1602"/>
    <w:rsid w:val="009A175A"/>
    <w:rsid w:val="009A1D72"/>
    <w:rsid w:val="009A2024"/>
    <w:rsid w:val="009A2BE8"/>
    <w:rsid w:val="009A33B0"/>
    <w:rsid w:val="009A348A"/>
    <w:rsid w:val="009A34E3"/>
    <w:rsid w:val="009A3722"/>
    <w:rsid w:val="009A3A60"/>
    <w:rsid w:val="009A4104"/>
    <w:rsid w:val="009A4192"/>
    <w:rsid w:val="009A42BA"/>
    <w:rsid w:val="009A4B3C"/>
    <w:rsid w:val="009A5177"/>
    <w:rsid w:val="009A56DD"/>
    <w:rsid w:val="009A6756"/>
    <w:rsid w:val="009A69F7"/>
    <w:rsid w:val="009A6BE7"/>
    <w:rsid w:val="009A6C19"/>
    <w:rsid w:val="009B05B9"/>
    <w:rsid w:val="009B0BF5"/>
    <w:rsid w:val="009B0C92"/>
    <w:rsid w:val="009B17AB"/>
    <w:rsid w:val="009B1E1B"/>
    <w:rsid w:val="009B1EDD"/>
    <w:rsid w:val="009B222F"/>
    <w:rsid w:val="009B2C8F"/>
    <w:rsid w:val="009B33FA"/>
    <w:rsid w:val="009B448C"/>
    <w:rsid w:val="009B48CD"/>
    <w:rsid w:val="009B4B0A"/>
    <w:rsid w:val="009B6843"/>
    <w:rsid w:val="009B6D8C"/>
    <w:rsid w:val="009B7C0B"/>
    <w:rsid w:val="009C0ECA"/>
    <w:rsid w:val="009C15A2"/>
    <w:rsid w:val="009C3C92"/>
    <w:rsid w:val="009C51B2"/>
    <w:rsid w:val="009C5911"/>
    <w:rsid w:val="009C5C0D"/>
    <w:rsid w:val="009C630E"/>
    <w:rsid w:val="009C6AB4"/>
    <w:rsid w:val="009C6E5A"/>
    <w:rsid w:val="009C7370"/>
    <w:rsid w:val="009C7657"/>
    <w:rsid w:val="009C7A7E"/>
    <w:rsid w:val="009C7BEF"/>
    <w:rsid w:val="009D000A"/>
    <w:rsid w:val="009D00CE"/>
    <w:rsid w:val="009D14CB"/>
    <w:rsid w:val="009D1C4E"/>
    <w:rsid w:val="009D1D30"/>
    <w:rsid w:val="009D2209"/>
    <w:rsid w:val="009D2A2E"/>
    <w:rsid w:val="009D2F48"/>
    <w:rsid w:val="009D30B7"/>
    <w:rsid w:val="009D32AF"/>
    <w:rsid w:val="009D3CDD"/>
    <w:rsid w:val="009D3E71"/>
    <w:rsid w:val="009D3FC1"/>
    <w:rsid w:val="009D4269"/>
    <w:rsid w:val="009D4809"/>
    <w:rsid w:val="009D4BA9"/>
    <w:rsid w:val="009D60CA"/>
    <w:rsid w:val="009D6153"/>
    <w:rsid w:val="009D6AE1"/>
    <w:rsid w:val="009D6B72"/>
    <w:rsid w:val="009D73FB"/>
    <w:rsid w:val="009D7EC4"/>
    <w:rsid w:val="009D7F9E"/>
    <w:rsid w:val="009E02A4"/>
    <w:rsid w:val="009E0567"/>
    <w:rsid w:val="009E16AB"/>
    <w:rsid w:val="009E1D8E"/>
    <w:rsid w:val="009E1EAF"/>
    <w:rsid w:val="009E27B7"/>
    <w:rsid w:val="009E2806"/>
    <w:rsid w:val="009E2A3E"/>
    <w:rsid w:val="009E2B12"/>
    <w:rsid w:val="009E2BA5"/>
    <w:rsid w:val="009E3611"/>
    <w:rsid w:val="009E36DC"/>
    <w:rsid w:val="009E40E7"/>
    <w:rsid w:val="009E568D"/>
    <w:rsid w:val="009E5745"/>
    <w:rsid w:val="009E62D8"/>
    <w:rsid w:val="009E6B19"/>
    <w:rsid w:val="009E6BD4"/>
    <w:rsid w:val="009E6F13"/>
    <w:rsid w:val="009E76E1"/>
    <w:rsid w:val="009E7C72"/>
    <w:rsid w:val="009F0065"/>
    <w:rsid w:val="009F0DA8"/>
    <w:rsid w:val="009F14A2"/>
    <w:rsid w:val="009F1830"/>
    <w:rsid w:val="009F196D"/>
    <w:rsid w:val="009F287B"/>
    <w:rsid w:val="009F4BC3"/>
    <w:rsid w:val="009F51AC"/>
    <w:rsid w:val="009F51E3"/>
    <w:rsid w:val="009F5204"/>
    <w:rsid w:val="009F59FB"/>
    <w:rsid w:val="009F5CC2"/>
    <w:rsid w:val="009F5D1B"/>
    <w:rsid w:val="009F63F8"/>
    <w:rsid w:val="009F66C1"/>
    <w:rsid w:val="009F6934"/>
    <w:rsid w:val="009F7402"/>
    <w:rsid w:val="009F7A78"/>
    <w:rsid w:val="009F7DFA"/>
    <w:rsid w:val="009F7FCE"/>
    <w:rsid w:val="00A01829"/>
    <w:rsid w:val="00A02B3A"/>
    <w:rsid w:val="00A05E98"/>
    <w:rsid w:val="00A064ED"/>
    <w:rsid w:val="00A0664F"/>
    <w:rsid w:val="00A073CF"/>
    <w:rsid w:val="00A10863"/>
    <w:rsid w:val="00A1178D"/>
    <w:rsid w:val="00A119CF"/>
    <w:rsid w:val="00A11B46"/>
    <w:rsid w:val="00A11EA2"/>
    <w:rsid w:val="00A126D2"/>
    <w:rsid w:val="00A12E64"/>
    <w:rsid w:val="00A133D2"/>
    <w:rsid w:val="00A134C4"/>
    <w:rsid w:val="00A135F3"/>
    <w:rsid w:val="00A14148"/>
    <w:rsid w:val="00A14EC0"/>
    <w:rsid w:val="00A15351"/>
    <w:rsid w:val="00A1540D"/>
    <w:rsid w:val="00A155AC"/>
    <w:rsid w:val="00A16AE8"/>
    <w:rsid w:val="00A170C0"/>
    <w:rsid w:val="00A17893"/>
    <w:rsid w:val="00A17A9E"/>
    <w:rsid w:val="00A17FD0"/>
    <w:rsid w:val="00A206AB"/>
    <w:rsid w:val="00A20C97"/>
    <w:rsid w:val="00A20D98"/>
    <w:rsid w:val="00A21573"/>
    <w:rsid w:val="00A2193D"/>
    <w:rsid w:val="00A21CA6"/>
    <w:rsid w:val="00A2225C"/>
    <w:rsid w:val="00A22488"/>
    <w:rsid w:val="00A2263A"/>
    <w:rsid w:val="00A243D9"/>
    <w:rsid w:val="00A24493"/>
    <w:rsid w:val="00A246F3"/>
    <w:rsid w:val="00A250E8"/>
    <w:rsid w:val="00A2529E"/>
    <w:rsid w:val="00A25A24"/>
    <w:rsid w:val="00A25C33"/>
    <w:rsid w:val="00A25E9C"/>
    <w:rsid w:val="00A26A50"/>
    <w:rsid w:val="00A26ED7"/>
    <w:rsid w:val="00A26EEB"/>
    <w:rsid w:val="00A30703"/>
    <w:rsid w:val="00A30C16"/>
    <w:rsid w:val="00A30DF2"/>
    <w:rsid w:val="00A32363"/>
    <w:rsid w:val="00A32A60"/>
    <w:rsid w:val="00A32EE3"/>
    <w:rsid w:val="00A336FD"/>
    <w:rsid w:val="00A33C70"/>
    <w:rsid w:val="00A33CCF"/>
    <w:rsid w:val="00A33FDB"/>
    <w:rsid w:val="00A340D9"/>
    <w:rsid w:val="00A344EB"/>
    <w:rsid w:val="00A35232"/>
    <w:rsid w:val="00A35A31"/>
    <w:rsid w:val="00A35CD5"/>
    <w:rsid w:val="00A35DEC"/>
    <w:rsid w:val="00A36095"/>
    <w:rsid w:val="00A360DD"/>
    <w:rsid w:val="00A364C4"/>
    <w:rsid w:val="00A3796A"/>
    <w:rsid w:val="00A402B0"/>
    <w:rsid w:val="00A404E1"/>
    <w:rsid w:val="00A4093A"/>
    <w:rsid w:val="00A40EDD"/>
    <w:rsid w:val="00A411D9"/>
    <w:rsid w:val="00A41224"/>
    <w:rsid w:val="00A41FDB"/>
    <w:rsid w:val="00A42155"/>
    <w:rsid w:val="00A4257A"/>
    <w:rsid w:val="00A42662"/>
    <w:rsid w:val="00A42E93"/>
    <w:rsid w:val="00A43DBF"/>
    <w:rsid w:val="00A444CE"/>
    <w:rsid w:val="00A445A2"/>
    <w:rsid w:val="00A446C4"/>
    <w:rsid w:val="00A456A4"/>
    <w:rsid w:val="00A4573F"/>
    <w:rsid w:val="00A45A76"/>
    <w:rsid w:val="00A46AA2"/>
    <w:rsid w:val="00A47079"/>
    <w:rsid w:val="00A475D0"/>
    <w:rsid w:val="00A479CB"/>
    <w:rsid w:val="00A520C2"/>
    <w:rsid w:val="00A5445C"/>
    <w:rsid w:val="00A555A2"/>
    <w:rsid w:val="00A55994"/>
    <w:rsid w:val="00A55B61"/>
    <w:rsid w:val="00A56057"/>
    <w:rsid w:val="00A56A63"/>
    <w:rsid w:val="00A571CC"/>
    <w:rsid w:val="00A6098B"/>
    <w:rsid w:val="00A60CFE"/>
    <w:rsid w:val="00A6104D"/>
    <w:rsid w:val="00A6183D"/>
    <w:rsid w:val="00A62E1F"/>
    <w:rsid w:val="00A6364B"/>
    <w:rsid w:val="00A63C04"/>
    <w:rsid w:val="00A63CA5"/>
    <w:rsid w:val="00A647AA"/>
    <w:rsid w:val="00A647F0"/>
    <w:rsid w:val="00A64840"/>
    <w:rsid w:val="00A64C62"/>
    <w:rsid w:val="00A64DA6"/>
    <w:rsid w:val="00A65078"/>
    <w:rsid w:val="00A65095"/>
    <w:rsid w:val="00A65C19"/>
    <w:rsid w:val="00A65CBE"/>
    <w:rsid w:val="00A667CB"/>
    <w:rsid w:val="00A67730"/>
    <w:rsid w:val="00A6798B"/>
    <w:rsid w:val="00A70427"/>
    <w:rsid w:val="00A7090B"/>
    <w:rsid w:val="00A70C3E"/>
    <w:rsid w:val="00A71462"/>
    <w:rsid w:val="00A71A8A"/>
    <w:rsid w:val="00A71E8E"/>
    <w:rsid w:val="00A71FDD"/>
    <w:rsid w:val="00A72B13"/>
    <w:rsid w:val="00A72F51"/>
    <w:rsid w:val="00A733F3"/>
    <w:rsid w:val="00A73670"/>
    <w:rsid w:val="00A736EF"/>
    <w:rsid w:val="00A7393A"/>
    <w:rsid w:val="00A73B07"/>
    <w:rsid w:val="00A740EB"/>
    <w:rsid w:val="00A743EA"/>
    <w:rsid w:val="00A74B7B"/>
    <w:rsid w:val="00A74F66"/>
    <w:rsid w:val="00A752B0"/>
    <w:rsid w:val="00A75E7E"/>
    <w:rsid w:val="00A760C1"/>
    <w:rsid w:val="00A7623E"/>
    <w:rsid w:val="00A76713"/>
    <w:rsid w:val="00A7676F"/>
    <w:rsid w:val="00A76F36"/>
    <w:rsid w:val="00A77019"/>
    <w:rsid w:val="00A802A1"/>
    <w:rsid w:val="00A80966"/>
    <w:rsid w:val="00A80D64"/>
    <w:rsid w:val="00A817E0"/>
    <w:rsid w:val="00A81EBE"/>
    <w:rsid w:val="00A8296E"/>
    <w:rsid w:val="00A82985"/>
    <w:rsid w:val="00A829BE"/>
    <w:rsid w:val="00A82A6A"/>
    <w:rsid w:val="00A82C45"/>
    <w:rsid w:val="00A83D65"/>
    <w:rsid w:val="00A83EF8"/>
    <w:rsid w:val="00A84029"/>
    <w:rsid w:val="00A84128"/>
    <w:rsid w:val="00A84489"/>
    <w:rsid w:val="00A84822"/>
    <w:rsid w:val="00A8495B"/>
    <w:rsid w:val="00A84B16"/>
    <w:rsid w:val="00A84E03"/>
    <w:rsid w:val="00A8685F"/>
    <w:rsid w:val="00A86E25"/>
    <w:rsid w:val="00A8743D"/>
    <w:rsid w:val="00A9037E"/>
    <w:rsid w:val="00A90BD2"/>
    <w:rsid w:val="00A91294"/>
    <w:rsid w:val="00A91C8E"/>
    <w:rsid w:val="00A91DD0"/>
    <w:rsid w:val="00A92870"/>
    <w:rsid w:val="00A93998"/>
    <w:rsid w:val="00A9407D"/>
    <w:rsid w:val="00A947DF"/>
    <w:rsid w:val="00A94C58"/>
    <w:rsid w:val="00A94F89"/>
    <w:rsid w:val="00A950D0"/>
    <w:rsid w:val="00A952AF"/>
    <w:rsid w:val="00A9548A"/>
    <w:rsid w:val="00A96067"/>
    <w:rsid w:val="00A975AA"/>
    <w:rsid w:val="00AA14DB"/>
    <w:rsid w:val="00AA2049"/>
    <w:rsid w:val="00AA20D8"/>
    <w:rsid w:val="00AA3457"/>
    <w:rsid w:val="00AA3B91"/>
    <w:rsid w:val="00AA3D49"/>
    <w:rsid w:val="00AA45AD"/>
    <w:rsid w:val="00AA4A61"/>
    <w:rsid w:val="00AA4EDC"/>
    <w:rsid w:val="00AA655B"/>
    <w:rsid w:val="00AA6A6A"/>
    <w:rsid w:val="00AA6C57"/>
    <w:rsid w:val="00AA772D"/>
    <w:rsid w:val="00AA7B50"/>
    <w:rsid w:val="00AB0089"/>
    <w:rsid w:val="00AB0542"/>
    <w:rsid w:val="00AB0C55"/>
    <w:rsid w:val="00AB10D0"/>
    <w:rsid w:val="00AB1131"/>
    <w:rsid w:val="00AB12D4"/>
    <w:rsid w:val="00AB22FA"/>
    <w:rsid w:val="00AB2979"/>
    <w:rsid w:val="00AB2C45"/>
    <w:rsid w:val="00AB2F7D"/>
    <w:rsid w:val="00AB305F"/>
    <w:rsid w:val="00AB31BB"/>
    <w:rsid w:val="00AB43C4"/>
    <w:rsid w:val="00AB4E7F"/>
    <w:rsid w:val="00AB4F46"/>
    <w:rsid w:val="00AB5D1E"/>
    <w:rsid w:val="00AB7F3D"/>
    <w:rsid w:val="00AC146A"/>
    <w:rsid w:val="00AC19E7"/>
    <w:rsid w:val="00AC1D91"/>
    <w:rsid w:val="00AC21F5"/>
    <w:rsid w:val="00AC308A"/>
    <w:rsid w:val="00AC335B"/>
    <w:rsid w:val="00AC33F8"/>
    <w:rsid w:val="00AC3609"/>
    <w:rsid w:val="00AC3858"/>
    <w:rsid w:val="00AC46A3"/>
    <w:rsid w:val="00AC4736"/>
    <w:rsid w:val="00AC520B"/>
    <w:rsid w:val="00AC5298"/>
    <w:rsid w:val="00AC5B49"/>
    <w:rsid w:val="00AC62A1"/>
    <w:rsid w:val="00AD0ECA"/>
    <w:rsid w:val="00AD1BDD"/>
    <w:rsid w:val="00AD2147"/>
    <w:rsid w:val="00AD223C"/>
    <w:rsid w:val="00AD273C"/>
    <w:rsid w:val="00AD311B"/>
    <w:rsid w:val="00AD3290"/>
    <w:rsid w:val="00AD336C"/>
    <w:rsid w:val="00AD43FA"/>
    <w:rsid w:val="00AD459A"/>
    <w:rsid w:val="00AD4E93"/>
    <w:rsid w:val="00AD52C1"/>
    <w:rsid w:val="00AD5873"/>
    <w:rsid w:val="00AD592F"/>
    <w:rsid w:val="00AD5981"/>
    <w:rsid w:val="00AD70B8"/>
    <w:rsid w:val="00AD7DB3"/>
    <w:rsid w:val="00AE0151"/>
    <w:rsid w:val="00AE0337"/>
    <w:rsid w:val="00AE0CA2"/>
    <w:rsid w:val="00AE1209"/>
    <w:rsid w:val="00AE1A18"/>
    <w:rsid w:val="00AE1C08"/>
    <w:rsid w:val="00AE24E4"/>
    <w:rsid w:val="00AE2518"/>
    <w:rsid w:val="00AE3329"/>
    <w:rsid w:val="00AE3808"/>
    <w:rsid w:val="00AE3C67"/>
    <w:rsid w:val="00AE3F14"/>
    <w:rsid w:val="00AE5ED8"/>
    <w:rsid w:val="00AE612D"/>
    <w:rsid w:val="00AE6403"/>
    <w:rsid w:val="00AE73D5"/>
    <w:rsid w:val="00AF0016"/>
    <w:rsid w:val="00AF0545"/>
    <w:rsid w:val="00AF0B2F"/>
    <w:rsid w:val="00AF0C9A"/>
    <w:rsid w:val="00AF1008"/>
    <w:rsid w:val="00AF1288"/>
    <w:rsid w:val="00AF1851"/>
    <w:rsid w:val="00AF1F10"/>
    <w:rsid w:val="00AF2202"/>
    <w:rsid w:val="00AF2426"/>
    <w:rsid w:val="00AF3746"/>
    <w:rsid w:val="00AF4183"/>
    <w:rsid w:val="00AF481D"/>
    <w:rsid w:val="00AF48F9"/>
    <w:rsid w:val="00AF4E71"/>
    <w:rsid w:val="00AF4FD6"/>
    <w:rsid w:val="00AF6152"/>
    <w:rsid w:val="00AF621F"/>
    <w:rsid w:val="00AF64C5"/>
    <w:rsid w:val="00AF6C8C"/>
    <w:rsid w:val="00AF6DA7"/>
    <w:rsid w:val="00AF6DF9"/>
    <w:rsid w:val="00AF6EC1"/>
    <w:rsid w:val="00AF70F1"/>
    <w:rsid w:val="00AF7687"/>
    <w:rsid w:val="00AF77B9"/>
    <w:rsid w:val="00AF7BA4"/>
    <w:rsid w:val="00B00501"/>
    <w:rsid w:val="00B00DE2"/>
    <w:rsid w:val="00B010E7"/>
    <w:rsid w:val="00B01266"/>
    <w:rsid w:val="00B0180B"/>
    <w:rsid w:val="00B01DE4"/>
    <w:rsid w:val="00B02F3C"/>
    <w:rsid w:val="00B04171"/>
    <w:rsid w:val="00B04770"/>
    <w:rsid w:val="00B047F5"/>
    <w:rsid w:val="00B04DD0"/>
    <w:rsid w:val="00B05E25"/>
    <w:rsid w:val="00B05E84"/>
    <w:rsid w:val="00B06E20"/>
    <w:rsid w:val="00B0762A"/>
    <w:rsid w:val="00B07B36"/>
    <w:rsid w:val="00B07E72"/>
    <w:rsid w:val="00B104EC"/>
    <w:rsid w:val="00B11A88"/>
    <w:rsid w:val="00B11D33"/>
    <w:rsid w:val="00B11F97"/>
    <w:rsid w:val="00B130E5"/>
    <w:rsid w:val="00B136C7"/>
    <w:rsid w:val="00B13F04"/>
    <w:rsid w:val="00B1416D"/>
    <w:rsid w:val="00B14B73"/>
    <w:rsid w:val="00B157F8"/>
    <w:rsid w:val="00B15F0F"/>
    <w:rsid w:val="00B16E33"/>
    <w:rsid w:val="00B17A83"/>
    <w:rsid w:val="00B20E7F"/>
    <w:rsid w:val="00B20FF4"/>
    <w:rsid w:val="00B21729"/>
    <w:rsid w:val="00B21E17"/>
    <w:rsid w:val="00B22000"/>
    <w:rsid w:val="00B221FF"/>
    <w:rsid w:val="00B22512"/>
    <w:rsid w:val="00B225D1"/>
    <w:rsid w:val="00B22943"/>
    <w:rsid w:val="00B235B9"/>
    <w:rsid w:val="00B24941"/>
    <w:rsid w:val="00B24FC2"/>
    <w:rsid w:val="00B2571A"/>
    <w:rsid w:val="00B261FC"/>
    <w:rsid w:val="00B26902"/>
    <w:rsid w:val="00B26FE5"/>
    <w:rsid w:val="00B272A2"/>
    <w:rsid w:val="00B27D98"/>
    <w:rsid w:val="00B27E6C"/>
    <w:rsid w:val="00B27EA3"/>
    <w:rsid w:val="00B302D2"/>
    <w:rsid w:val="00B3064A"/>
    <w:rsid w:val="00B308B4"/>
    <w:rsid w:val="00B30FEB"/>
    <w:rsid w:val="00B312B7"/>
    <w:rsid w:val="00B31546"/>
    <w:rsid w:val="00B31E4F"/>
    <w:rsid w:val="00B3210C"/>
    <w:rsid w:val="00B32BAD"/>
    <w:rsid w:val="00B33196"/>
    <w:rsid w:val="00B33DAB"/>
    <w:rsid w:val="00B3411D"/>
    <w:rsid w:val="00B34500"/>
    <w:rsid w:val="00B3563C"/>
    <w:rsid w:val="00B3568B"/>
    <w:rsid w:val="00B3568F"/>
    <w:rsid w:val="00B35743"/>
    <w:rsid w:val="00B35835"/>
    <w:rsid w:val="00B36ABF"/>
    <w:rsid w:val="00B36EF9"/>
    <w:rsid w:val="00B401E9"/>
    <w:rsid w:val="00B414FE"/>
    <w:rsid w:val="00B416F2"/>
    <w:rsid w:val="00B42548"/>
    <w:rsid w:val="00B42E24"/>
    <w:rsid w:val="00B43A2A"/>
    <w:rsid w:val="00B43C7A"/>
    <w:rsid w:val="00B4466C"/>
    <w:rsid w:val="00B454BE"/>
    <w:rsid w:val="00B469EC"/>
    <w:rsid w:val="00B46C27"/>
    <w:rsid w:val="00B46EFF"/>
    <w:rsid w:val="00B501D4"/>
    <w:rsid w:val="00B5034B"/>
    <w:rsid w:val="00B5112D"/>
    <w:rsid w:val="00B52A10"/>
    <w:rsid w:val="00B52DB5"/>
    <w:rsid w:val="00B5511E"/>
    <w:rsid w:val="00B55251"/>
    <w:rsid w:val="00B55517"/>
    <w:rsid w:val="00B55ECB"/>
    <w:rsid w:val="00B57239"/>
    <w:rsid w:val="00B57577"/>
    <w:rsid w:val="00B57BA0"/>
    <w:rsid w:val="00B617EB"/>
    <w:rsid w:val="00B61FBB"/>
    <w:rsid w:val="00B6272E"/>
    <w:rsid w:val="00B628D2"/>
    <w:rsid w:val="00B63390"/>
    <w:rsid w:val="00B64C22"/>
    <w:rsid w:val="00B64F6F"/>
    <w:rsid w:val="00B65023"/>
    <w:rsid w:val="00B65F32"/>
    <w:rsid w:val="00B6667A"/>
    <w:rsid w:val="00B670A4"/>
    <w:rsid w:val="00B67925"/>
    <w:rsid w:val="00B67C72"/>
    <w:rsid w:val="00B7060C"/>
    <w:rsid w:val="00B71201"/>
    <w:rsid w:val="00B7274B"/>
    <w:rsid w:val="00B72942"/>
    <w:rsid w:val="00B72A38"/>
    <w:rsid w:val="00B72AD7"/>
    <w:rsid w:val="00B731EC"/>
    <w:rsid w:val="00B732EA"/>
    <w:rsid w:val="00B73480"/>
    <w:rsid w:val="00B736DE"/>
    <w:rsid w:val="00B744D4"/>
    <w:rsid w:val="00B7493E"/>
    <w:rsid w:val="00B7511C"/>
    <w:rsid w:val="00B75871"/>
    <w:rsid w:val="00B75902"/>
    <w:rsid w:val="00B7626A"/>
    <w:rsid w:val="00B7650A"/>
    <w:rsid w:val="00B76AF7"/>
    <w:rsid w:val="00B779B2"/>
    <w:rsid w:val="00B80482"/>
    <w:rsid w:val="00B805AB"/>
    <w:rsid w:val="00B80A31"/>
    <w:rsid w:val="00B82148"/>
    <w:rsid w:val="00B82D5E"/>
    <w:rsid w:val="00B83EBC"/>
    <w:rsid w:val="00B84973"/>
    <w:rsid w:val="00B85135"/>
    <w:rsid w:val="00B85A29"/>
    <w:rsid w:val="00B85ADA"/>
    <w:rsid w:val="00B867E4"/>
    <w:rsid w:val="00B871EE"/>
    <w:rsid w:val="00B911FC"/>
    <w:rsid w:val="00B912E4"/>
    <w:rsid w:val="00B91622"/>
    <w:rsid w:val="00B919D6"/>
    <w:rsid w:val="00B91A7F"/>
    <w:rsid w:val="00B91B0A"/>
    <w:rsid w:val="00B9215F"/>
    <w:rsid w:val="00B92B4A"/>
    <w:rsid w:val="00B92DAD"/>
    <w:rsid w:val="00B94DD0"/>
    <w:rsid w:val="00B96084"/>
    <w:rsid w:val="00B97486"/>
    <w:rsid w:val="00BA01EE"/>
    <w:rsid w:val="00BA054F"/>
    <w:rsid w:val="00BA05EB"/>
    <w:rsid w:val="00BA0EF2"/>
    <w:rsid w:val="00BA190E"/>
    <w:rsid w:val="00BA255A"/>
    <w:rsid w:val="00BA295C"/>
    <w:rsid w:val="00BA3277"/>
    <w:rsid w:val="00BA3F2F"/>
    <w:rsid w:val="00BA41ED"/>
    <w:rsid w:val="00BA549A"/>
    <w:rsid w:val="00BA549F"/>
    <w:rsid w:val="00BA60D2"/>
    <w:rsid w:val="00BA6A4E"/>
    <w:rsid w:val="00BA7EFC"/>
    <w:rsid w:val="00BB071B"/>
    <w:rsid w:val="00BB0720"/>
    <w:rsid w:val="00BB0F2C"/>
    <w:rsid w:val="00BB2B58"/>
    <w:rsid w:val="00BB2CB5"/>
    <w:rsid w:val="00BB303E"/>
    <w:rsid w:val="00BB3D89"/>
    <w:rsid w:val="00BB3ECD"/>
    <w:rsid w:val="00BB64A0"/>
    <w:rsid w:val="00BB71BE"/>
    <w:rsid w:val="00BB7341"/>
    <w:rsid w:val="00BB79FE"/>
    <w:rsid w:val="00BB7CA4"/>
    <w:rsid w:val="00BC02F3"/>
    <w:rsid w:val="00BC0C9F"/>
    <w:rsid w:val="00BC0D92"/>
    <w:rsid w:val="00BC107C"/>
    <w:rsid w:val="00BC1204"/>
    <w:rsid w:val="00BC19B1"/>
    <w:rsid w:val="00BC1C5A"/>
    <w:rsid w:val="00BC1EF9"/>
    <w:rsid w:val="00BC2983"/>
    <w:rsid w:val="00BC2B39"/>
    <w:rsid w:val="00BC2D32"/>
    <w:rsid w:val="00BC30B1"/>
    <w:rsid w:val="00BC32E5"/>
    <w:rsid w:val="00BC341A"/>
    <w:rsid w:val="00BC35BD"/>
    <w:rsid w:val="00BC3AC8"/>
    <w:rsid w:val="00BC3FE8"/>
    <w:rsid w:val="00BC4845"/>
    <w:rsid w:val="00BC4925"/>
    <w:rsid w:val="00BC4DFF"/>
    <w:rsid w:val="00BC4FEB"/>
    <w:rsid w:val="00BC511A"/>
    <w:rsid w:val="00BC522F"/>
    <w:rsid w:val="00BC59F0"/>
    <w:rsid w:val="00BC642F"/>
    <w:rsid w:val="00BC6866"/>
    <w:rsid w:val="00BC6A16"/>
    <w:rsid w:val="00BC6B0A"/>
    <w:rsid w:val="00BC6BDE"/>
    <w:rsid w:val="00BC6FF3"/>
    <w:rsid w:val="00BC7828"/>
    <w:rsid w:val="00BC78C2"/>
    <w:rsid w:val="00BD1EC2"/>
    <w:rsid w:val="00BD3A9D"/>
    <w:rsid w:val="00BD4152"/>
    <w:rsid w:val="00BD429D"/>
    <w:rsid w:val="00BD4F07"/>
    <w:rsid w:val="00BD5F21"/>
    <w:rsid w:val="00BD6599"/>
    <w:rsid w:val="00BD6C2A"/>
    <w:rsid w:val="00BE0387"/>
    <w:rsid w:val="00BE0B7B"/>
    <w:rsid w:val="00BE1514"/>
    <w:rsid w:val="00BE1992"/>
    <w:rsid w:val="00BE1A8D"/>
    <w:rsid w:val="00BE1DC7"/>
    <w:rsid w:val="00BE1E39"/>
    <w:rsid w:val="00BE2CA0"/>
    <w:rsid w:val="00BE2F91"/>
    <w:rsid w:val="00BE36EF"/>
    <w:rsid w:val="00BE4A19"/>
    <w:rsid w:val="00BE77E5"/>
    <w:rsid w:val="00BE7DEB"/>
    <w:rsid w:val="00BE7F23"/>
    <w:rsid w:val="00BF086E"/>
    <w:rsid w:val="00BF0CEC"/>
    <w:rsid w:val="00BF0DFD"/>
    <w:rsid w:val="00BF1074"/>
    <w:rsid w:val="00BF10CB"/>
    <w:rsid w:val="00BF1D6A"/>
    <w:rsid w:val="00BF30EC"/>
    <w:rsid w:val="00BF350C"/>
    <w:rsid w:val="00BF3A3C"/>
    <w:rsid w:val="00BF3F09"/>
    <w:rsid w:val="00BF446B"/>
    <w:rsid w:val="00BF56CF"/>
    <w:rsid w:val="00BF5B91"/>
    <w:rsid w:val="00BF6247"/>
    <w:rsid w:val="00BF6A8D"/>
    <w:rsid w:val="00BF704D"/>
    <w:rsid w:val="00BF7D28"/>
    <w:rsid w:val="00C00147"/>
    <w:rsid w:val="00C0097B"/>
    <w:rsid w:val="00C00E8E"/>
    <w:rsid w:val="00C0137C"/>
    <w:rsid w:val="00C01537"/>
    <w:rsid w:val="00C017C5"/>
    <w:rsid w:val="00C01D12"/>
    <w:rsid w:val="00C02845"/>
    <w:rsid w:val="00C02B4D"/>
    <w:rsid w:val="00C038E1"/>
    <w:rsid w:val="00C04BA2"/>
    <w:rsid w:val="00C04F38"/>
    <w:rsid w:val="00C055E5"/>
    <w:rsid w:val="00C05B24"/>
    <w:rsid w:val="00C05B4A"/>
    <w:rsid w:val="00C05C68"/>
    <w:rsid w:val="00C05D02"/>
    <w:rsid w:val="00C05FA5"/>
    <w:rsid w:val="00C06094"/>
    <w:rsid w:val="00C060CC"/>
    <w:rsid w:val="00C062F2"/>
    <w:rsid w:val="00C06CED"/>
    <w:rsid w:val="00C06F8A"/>
    <w:rsid w:val="00C070C3"/>
    <w:rsid w:val="00C101A9"/>
    <w:rsid w:val="00C10C5C"/>
    <w:rsid w:val="00C10D83"/>
    <w:rsid w:val="00C111B9"/>
    <w:rsid w:val="00C112F0"/>
    <w:rsid w:val="00C11698"/>
    <w:rsid w:val="00C117A4"/>
    <w:rsid w:val="00C1208D"/>
    <w:rsid w:val="00C121A0"/>
    <w:rsid w:val="00C1276D"/>
    <w:rsid w:val="00C12BF8"/>
    <w:rsid w:val="00C12E0C"/>
    <w:rsid w:val="00C13A95"/>
    <w:rsid w:val="00C1493B"/>
    <w:rsid w:val="00C155D6"/>
    <w:rsid w:val="00C1573A"/>
    <w:rsid w:val="00C15D10"/>
    <w:rsid w:val="00C16427"/>
    <w:rsid w:val="00C166D4"/>
    <w:rsid w:val="00C16DCA"/>
    <w:rsid w:val="00C16E07"/>
    <w:rsid w:val="00C20BAF"/>
    <w:rsid w:val="00C20DA0"/>
    <w:rsid w:val="00C216D4"/>
    <w:rsid w:val="00C2176F"/>
    <w:rsid w:val="00C22D72"/>
    <w:rsid w:val="00C23613"/>
    <w:rsid w:val="00C23FA4"/>
    <w:rsid w:val="00C248F7"/>
    <w:rsid w:val="00C24BCA"/>
    <w:rsid w:val="00C24EEF"/>
    <w:rsid w:val="00C257CD"/>
    <w:rsid w:val="00C25DEB"/>
    <w:rsid w:val="00C26854"/>
    <w:rsid w:val="00C26A6C"/>
    <w:rsid w:val="00C26E68"/>
    <w:rsid w:val="00C2706D"/>
    <w:rsid w:val="00C2733A"/>
    <w:rsid w:val="00C3105E"/>
    <w:rsid w:val="00C31129"/>
    <w:rsid w:val="00C31545"/>
    <w:rsid w:val="00C322B3"/>
    <w:rsid w:val="00C32F8F"/>
    <w:rsid w:val="00C33170"/>
    <w:rsid w:val="00C33AE3"/>
    <w:rsid w:val="00C33DFC"/>
    <w:rsid w:val="00C34617"/>
    <w:rsid w:val="00C353FA"/>
    <w:rsid w:val="00C35BE5"/>
    <w:rsid w:val="00C36012"/>
    <w:rsid w:val="00C37213"/>
    <w:rsid w:val="00C418C7"/>
    <w:rsid w:val="00C41FA7"/>
    <w:rsid w:val="00C420E1"/>
    <w:rsid w:val="00C43D07"/>
    <w:rsid w:val="00C44501"/>
    <w:rsid w:val="00C45892"/>
    <w:rsid w:val="00C461B5"/>
    <w:rsid w:val="00C46C68"/>
    <w:rsid w:val="00C47858"/>
    <w:rsid w:val="00C47A2D"/>
    <w:rsid w:val="00C47CF7"/>
    <w:rsid w:val="00C50027"/>
    <w:rsid w:val="00C50FDD"/>
    <w:rsid w:val="00C51666"/>
    <w:rsid w:val="00C51E2A"/>
    <w:rsid w:val="00C51FD6"/>
    <w:rsid w:val="00C53423"/>
    <w:rsid w:val="00C547A0"/>
    <w:rsid w:val="00C54BCE"/>
    <w:rsid w:val="00C54E87"/>
    <w:rsid w:val="00C54ED1"/>
    <w:rsid w:val="00C554B9"/>
    <w:rsid w:val="00C55CAD"/>
    <w:rsid w:val="00C55E8B"/>
    <w:rsid w:val="00C56DC9"/>
    <w:rsid w:val="00C61832"/>
    <w:rsid w:val="00C61EB4"/>
    <w:rsid w:val="00C62049"/>
    <w:rsid w:val="00C637E4"/>
    <w:rsid w:val="00C63927"/>
    <w:rsid w:val="00C63B55"/>
    <w:rsid w:val="00C646F6"/>
    <w:rsid w:val="00C64DC2"/>
    <w:rsid w:val="00C65EF5"/>
    <w:rsid w:val="00C6680B"/>
    <w:rsid w:val="00C66EFA"/>
    <w:rsid w:val="00C67674"/>
    <w:rsid w:val="00C67AA1"/>
    <w:rsid w:val="00C70D57"/>
    <w:rsid w:val="00C71033"/>
    <w:rsid w:val="00C719D5"/>
    <w:rsid w:val="00C721C1"/>
    <w:rsid w:val="00C72297"/>
    <w:rsid w:val="00C73351"/>
    <w:rsid w:val="00C73D4D"/>
    <w:rsid w:val="00C75AD0"/>
    <w:rsid w:val="00C77A1D"/>
    <w:rsid w:val="00C77D1A"/>
    <w:rsid w:val="00C80568"/>
    <w:rsid w:val="00C80EB0"/>
    <w:rsid w:val="00C80EF6"/>
    <w:rsid w:val="00C81F17"/>
    <w:rsid w:val="00C82085"/>
    <w:rsid w:val="00C831DE"/>
    <w:rsid w:val="00C83787"/>
    <w:rsid w:val="00C83DD4"/>
    <w:rsid w:val="00C844CC"/>
    <w:rsid w:val="00C84744"/>
    <w:rsid w:val="00C84F9A"/>
    <w:rsid w:val="00C85115"/>
    <w:rsid w:val="00C8595A"/>
    <w:rsid w:val="00C85965"/>
    <w:rsid w:val="00C865A8"/>
    <w:rsid w:val="00C86941"/>
    <w:rsid w:val="00C87072"/>
    <w:rsid w:val="00C87DE6"/>
    <w:rsid w:val="00C9038B"/>
    <w:rsid w:val="00C90C69"/>
    <w:rsid w:val="00C91635"/>
    <w:rsid w:val="00C92287"/>
    <w:rsid w:val="00C9329C"/>
    <w:rsid w:val="00C93640"/>
    <w:rsid w:val="00C93874"/>
    <w:rsid w:val="00C93DDB"/>
    <w:rsid w:val="00C944BC"/>
    <w:rsid w:val="00C94523"/>
    <w:rsid w:val="00C947E3"/>
    <w:rsid w:val="00C94D8E"/>
    <w:rsid w:val="00C94DC3"/>
    <w:rsid w:val="00C956DF"/>
    <w:rsid w:val="00C958AF"/>
    <w:rsid w:val="00C9623B"/>
    <w:rsid w:val="00C967AD"/>
    <w:rsid w:val="00C970BB"/>
    <w:rsid w:val="00C97629"/>
    <w:rsid w:val="00C97E98"/>
    <w:rsid w:val="00CA13B8"/>
    <w:rsid w:val="00CA2566"/>
    <w:rsid w:val="00CA3201"/>
    <w:rsid w:val="00CA3478"/>
    <w:rsid w:val="00CA4043"/>
    <w:rsid w:val="00CA42E3"/>
    <w:rsid w:val="00CA608C"/>
    <w:rsid w:val="00CA60CA"/>
    <w:rsid w:val="00CA6B3E"/>
    <w:rsid w:val="00CA6B49"/>
    <w:rsid w:val="00CA7F73"/>
    <w:rsid w:val="00CB0AD7"/>
    <w:rsid w:val="00CB1308"/>
    <w:rsid w:val="00CB1622"/>
    <w:rsid w:val="00CB1DFC"/>
    <w:rsid w:val="00CB32D8"/>
    <w:rsid w:val="00CB3A8E"/>
    <w:rsid w:val="00CB3B3F"/>
    <w:rsid w:val="00CB42AE"/>
    <w:rsid w:val="00CB4463"/>
    <w:rsid w:val="00CB59CC"/>
    <w:rsid w:val="00CB5E77"/>
    <w:rsid w:val="00CB5ECC"/>
    <w:rsid w:val="00CB74AE"/>
    <w:rsid w:val="00CB7C89"/>
    <w:rsid w:val="00CB7FD5"/>
    <w:rsid w:val="00CC0484"/>
    <w:rsid w:val="00CC0857"/>
    <w:rsid w:val="00CC0D41"/>
    <w:rsid w:val="00CC2248"/>
    <w:rsid w:val="00CC2A84"/>
    <w:rsid w:val="00CC3034"/>
    <w:rsid w:val="00CC3077"/>
    <w:rsid w:val="00CC34BA"/>
    <w:rsid w:val="00CC3BC3"/>
    <w:rsid w:val="00CC4E11"/>
    <w:rsid w:val="00CC5A92"/>
    <w:rsid w:val="00CC6311"/>
    <w:rsid w:val="00CC655F"/>
    <w:rsid w:val="00CC6C59"/>
    <w:rsid w:val="00CC70DD"/>
    <w:rsid w:val="00CC7DCB"/>
    <w:rsid w:val="00CD00EC"/>
    <w:rsid w:val="00CD020A"/>
    <w:rsid w:val="00CD1D3B"/>
    <w:rsid w:val="00CD225D"/>
    <w:rsid w:val="00CD2272"/>
    <w:rsid w:val="00CD37BE"/>
    <w:rsid w:val="00CD4FD6"/>
    <w:rsid w:val="00CD515B"/>
    <w:rsid w:val="00CD526E"/>
    <w:rsid w:val="00CD59A7"/>
    <w:rsid w:val="00CD5B4C"/>
    <w:rsid w:val="00CD5CD3"/>
    <w:rsid w:val="00CD63E5"/>
    <w:rsid w:val="00CD6F15"/>
    <w:rsid w:val="00CD7EB8"/>
    <w:rsid w:val="00CE09B5"/>
    <w:rsid w:val="00CE0D39"/>
    <w:rsid w:val="00CE1C6E"/>
    <w:rsid w:val="00CE1FB9"/>
    <w:rsid w:val="00CE2BB6"/>
    <w:rsid w:val="00CE3721"/>
    <w:rsid w:val="00CE3BA9"/>
    <w:rsid w:val="00CE3E09"/>
    <w:rsid w:val="00CE3F3F"/>
    <w:rsid w:val="00CE402C"/>
    <w:rsid w:val="00CE50BB"/>
    <w:rsid w:val="00CE5122"/>
    <w:rsid w:val="00CE60F0"/>
    <w:rsid w:val="00CE649C"/>
    <w:rsid w:val="00CE6817"/>
    <w:rsid w:val="00CE71A7"/>
    <w:rsid w:val="00CE7351"/>
    <w:rsid w:val="00CE770F"/>
    <w:rsid w:val="00CE7B4A"/>
    <w:rsid w:val="00CE7C00"/>
    <w:rsid w:val="00CE7D42"/>
    <w:rsid w:val="00CF06D5"/>
    <w:rsid w:val="00CF1CA7"/>
    <w:rsid w:val="00CF2696"/>
    <w:rsid w:val="00CF26E5"/>
    <w:rsid w:val="00CF2909"/>
    <w:rsid w:val="00CF2CCA"/>
    <w:rsid w:val="00CF2F00"/>
    <w:rsid w:val="00CF320C"/>
    <w:rsid w:val="00CF344B"/>
    <w:rsid w:val="00CF3AD5"/>
    <w:rsid w:val="00CF3FE5"/>
    <w:rsid w:val="00CF4D0C"/>
    <w:rsid w:val="00CF4DCD"/>
    <w:rsid w:val="00CF6003"/>
    <w:rsid w:val="00CF6257"/>
    <w:rsid w:val="00CF68D3"/>
    <w:rsid w:val="00CF6CC0"/>
    <w:rsid w:val="00CF707E"/>
    <w:rsid w:val="00CF7393"/>
    <w:rsid w:val="00CF77B8"/>
    <w:rsid w:val="00CF7942"/>
    <w:rsid w:val="00D00980"/>
    <w:rsid w:val="00D00D41"/>
    <w:rsid w:val="00D01489"/>
    <w:rsid w:val="00D024C6"/>
    <w:rsid w:val="00D02E5A"/>
    <w:rsid w:val="00D03220"/>
    <w:rsid w:val="00D03230"/>
    <w:rsid w:val="00D0324F"/>
    <w:rsid w:val="00D03429"/>
    <w:rsid w:val="00D0363D"/>
    <w:rsid w:val="00D04343"/>
    <w:rsid w:val="00D04B73"/>
    <w:rsid w:val="00D04BA6"/>
    <w:rsid w:val="00D051CE"/>
    <w:rsid w:val="00D07CD6"/>
    <w:rsid w:val="00D07E59"/>
    <w:rsid w:val="00D07E6F"/>
    <w:rsid w:val="00D10003"/>
    <w:rsid w:val="00D101FA"/>
    <w:rsid w:val="00D10864"/>
    <w:rsid w:val="00D10A30"/>
    <w:rsid w:val="00D11627"/>
    <w:rsid w:val="00D11AF5"/>
    <w:rsid w:val="00D132A4"/>
    <w:rsid w:val="00D136B8"/>
    <w:rsid w:val="00D13B19"/>
    <w:rsid w:val="00D13E36"/>
    <w:rsid w:val="00D13EAF"/>
    <w:rsid w:val="00D143B0"/>
    <w:rsid w:val="00D15822"/>
    <w:rsid w:val="00D1642E"/>
    <w:rsid w:val="00D16450"/>
    <w:rsid w:val="00D16D60"/>
    <w:rsid w:val="00D17217"/>
    <w:rsid w:val="00D17585"/>
    <w:rsid w:val="00D17AB0"/>
    <w:rsid w:val="00D20DA1"/>
    <w:rsid w:val="00D21BB2"/>
    <w:rsid w:val="00D2348A"/>
    <w:rsid w:val="00D23E10"/>
    <w:rsid w:val="00D24FC1"/>
    <w:rsid w:val="00D2531B"/>
    <w:rsid w:val="00D25DBD"/>
    <w:rsid w:val="00D2666B"/>
    <w:rsid w:val="00D26906"/>
    <w:rsid w:val="00D26BB9"/>
    <w:rsid w:val="00D270B1"/>
    <w:rsid w:val="00D2791C"/>
    <w:rsid w:val="00D27926"/>
    <w:rsid w:val="00D30519"/>
    <w:rsid w:val="00D30B00"/>
    <w:rsid w:val="00D31428"/>
    <w:rsid w:val="00D31B1E"/>
    <w:rsid w:val="00D31BA8"/>
    <w:rsid w:val="00D32036"/>
    <w:rsid w:val="00D332DB"/>
    <w:rsid w:val="00D33C3A"/>
    <w:rsid w:val="00D3447D"/>
    <w:rsid w:val="00D351E6"/>
    <w:rsid w:val="00D36165"/>
    <w:rsid w:val="00D36454"/>
    <w:rsid w:val="00D3735F"/>
    <w:rsid w:val="00D37523"/>
    <w:rsid w:val="00D37ADF"/>
    <w:rsid w:val="00D408FE"/>
    <w:rsid w:val="00D4112A"/>
    <w:rsid w:val="00D4231D"/>
    <w:rsid w:val="00D42B15"/>
    <w:rsid w:val="00D430B2"/>
    <w:rsid w:val="00D43BB1"/>
    <w:rsid w:val="00D445B7"/>
    <w:rsid w:val="00D44943"/>
    <w:rsid w:val="00D44AB2"/>
    <w:rsid w:val="00D455FA"/>
    <w:rsid w:val="00D45637"/>
    <w:rsid w:val="00D45E69"/>
    <w:rsid w:val="00D4638E"/>
    <w:rsid w:val="00D527ED"/>
    <w:rsid w:val="00D52AE3"/>
    <w:rsid w:val="00D52BEB"/>
    <w:rsid w:val="00D52BF2"/>
    <w:rsid w:val="00D535CF"/>
    <w:rsid w:val="00D540EF"/>
    <w:rsid w:val="00D5413E"/>
    <w:rsid w:val="00D54141"/>
    <w:rsid w:val="00D54608"/>
    <w:rsid w:val="00D55B81"/>
    <w:rsid w:val="00D55D8C"/>
    <w:rsid w:val="00D55E22"/>
    <w:rsid w:val="00D56CF7"/>
    <w:rsid w:val="00D57523"/>
    <w:rsid w:val="00D57EF5"/>
    <w:rsid w:val="00D601E5"/>
    <w:rsid w:val="00D60477"/>
    <w:rsid w:val="00D61621"/>
    <w:rsid w:val="00D61907"/>
    <w:rsid w:val="00D61EEF"/>
    <w:rsid w:val="00D628A5"/>
    <w:rsid w:val="00D63305"/>
    <w:rsid w:val="00D63C6C"/>
    <w:rsid w:val="00D63E75"/>
    <w:rsid w:val="00D63FB6"/>
    <w:rsid w:val="00D6406B"/>
    <w:rsid w:val="00D645A8"/>
    <w:rsid w:val="00D6484C"/>
    <w:rsid w:val="00D64867"/>
    <w:rsid w:val="00D64B12"/>
    <w:rsid w:val="00D659E4"/>
    <w:rsid w:val="00D669B8"/>
    <w:rsid w:val="00D670E9"/>
    <w:rsid w:val="00D6743F"/>
    <w:rsid w:val="00D67693"/>
    <w:rsid w:val="00D67A8E"/>
    <w:rsid w:val="00D67E8A"/>
    <w:rsid w:val="00D70991"/>
    <w:rsid w:val="00D70D28"/>
    <w:rsid w:val="00D7112A"/>
    <w:rsid w:val="00D721F2"/>
    <w:rsid w:val="00D736EE"/>
    <w:rsid w:val="00D73B57"/>
    <w:rsid w:val="00D75765"/>
    <w:rsid w:val="00D75933"/>
    <w:rsid w:val="00D75992"/>
    <w:rsid w:val="00D761A1"/>
    <w:rsid w:val="00D7674D"/>
    <w:rsid w:val="00D76A07"/>
    <w:rsid w:val="00D773B5"/>
    <w:rsid w:val="00D8048B"/>
    <w:rsid w:val="00D806A1"/>
    <w:rsid w:val="00D8196F"/>
    <w:rsid w:val="00D81FDE"/>
    <w:rsid w:val="00D82F93"/>
    <w:rsid w:val="00D83825"/>
    <w:rsid w:val="00D84109"/>
    <w:rsid w:val="00D84968"/>
    <w:rsid w:val="00D84ED5"/>
    <w:rsid w:val="00D85CC9"/>
    <w:rsid w:val="00D85F3B"/>
    <w:rsid w:val="00D8629D"/>
    <w:rsid w:val="00D86706"/>
    <w:rsid w:val="00D869B4"/>
    <w:rsid w:val="00D86C50"/>
    <w:rsid w:val="00D86DCC"/>
    <w:rsid w:val="00D86FA0"/>
    <w:rsid w:val="00D87CBC"/>
    <w:rsid w:val="00D908AB"/>
    <w:rsid w:val="00D9177A"/>
    <w:rsid w:val="00D91E2A"/>
    <w:rsid w:val="00D91F0D"/>
    <w:rsid w:val="00D921E3"/>
    <w:rsid w:val="00D92D5F"/>
    <w:rsid w:val="00D94195"/>
    <w:rsid w:val="00D946AB"/>
    <w:rsid w:val="00D948F0"/>
    <w:rsid w:val="00D94A1E"/>
    <w:rsid w:val="00D94A1F"/>
    <w:rsid w:val="00D94D10"/>
    <w:rsid w:val="00D96A4D"/>
    <w:rsid w:val="00D96B38"/>
    <w:rsid w:val="00D97528"/>
    <w:rsid w:val="00D976B8"/>
    <w:rsid w:val="00D9781B"/>
    <w:rsid w:val="00D97B59"/>
    <w:rsid w:val="00D97F18"/>
    <w:rsid w:val="00DA0607"/>
    <w:rsid w:val="00DA0E61"/>
    <w:rsid w:val="00DA1593"/>
    <w:rsid w:val="00DA225D"/>
    <w:rsid w:val="00DA262E"/>
    <w:rsid w:val="00DA2630"/>
    <w:rsid w:val="00DA2CF2"/>
    <w:rsid w:val="00DA4632"/>
    <w:rsid w:val="00DA47EF"/>
    <w:rsid w:val="00DA6015"/>
    <w:rsid w:val="00DA6C1D"/>
    <w:rsid w:val="00DB027B"/>
    <w:rsid w:val="00DB04D4"/>
    <w:rsid w:val="00DB0F8A"/>
    <w:rsid w:val="00DB1969"/>
    <w:rsid w:val="00DB2249"/>
    <w:rsid w:val="00DB2A67"/>
    <w:rsid w:val="00DB2CA6"/>
    <w:rsid w:val="00DB3490"/>
    <w:rsid w:val="00DB39A2"/>
    <w:rsid w:val="00DB3B77"/>
    <w:rsid w:val="00DB3ECC"/>
    <w:rsid w:val="00DB4875"/>
    <w:rsid w:val="00DB4F5C"/>
    <w:rsid w:val="00DB5411"/>
    <w:rsid w:val="00DB607E"/>
    <w:rsid w:val="00DB764C"/>
    <w:rsid w:val="00DB779E"/>
    <w:rsid w:val="00DB7A9F"/>
    <w:rsid w:val="00DB7C8F"/>
    <w:rsid w:val="00DB7ECA"/>
    <w:rsid w:val="00DC0DBE"/>
    <w:rsid w:val="00DC1538"/>
    <w:rsid w:val="00DC1A5E"/>
    <w:rsid w:val="00DC233A"/>
    <w:rsid w:val="00DC2F00"/>
    <w:rsid w:val="00DC3BAD"/>
    <w:rsid w:val="00DC3F08"/>
    <w:rsid w:val="00DC42EF"/>
    <w:rsid w:val="00DC4C7E"/>
    <w:rsid w:val="00DC4E1B"/>
    <w:rsid w:val="00DC508E"/>
    <w:rsid w:val="00DC54BC"/>
    <w:rsid w:val="00DC6074"/>
    <w:rsid w:val="00DC613B"/>
    <w:rsid w:val="00DC61BD"/>
    <w:rsid w:val="00DC69EE"/>
    <w:rsid w:val="00DC6A59"/>
    <w:rsid w:val="00DC70B0"/>
    <w:rsid w:val="00DC7CF1"/>
    <w:rsid w:val="00DD0459"/>
    <w:rsid w:val="00DD0D5F"/>
    <w:rsid w:val="00DD186D"/>
    <w:rsid w:val="00DD3BE3"/>
    <w:rsid w:val="00DD3EC9"/>
    <w:rsid w:val="00DD531C"/>
    <w:rsid w:val="00DD58AD"/>
    <w:rsid w:val="00DD62D5"/>
    <w:rsid w:val="00DE07B0"/>
    <w:rsid w:val="00DE0F44"/>
    <w:rsid w:val="00DE20B6"/>
    <w:rsid w:val="00DE21D2"/>
    <w:rsid w:val="00DE2AA9"/>
    <w:rsid w:val="00DE3C10"/>
    <w:rsid w:val="00DE3E70"/>
    <w:rsid w:val="00DE411B"/>
    <w:rsid w:val="00DE496D"/>
    <w:rsid w:val="00DE50C2"/>
    <w:rsid w:val="00DE53C9"/>
    <w:rsid w:val="00DE5622"/>
    <w:rsid w:val="00DE5DEE"/>
    <w:rsid w:val="00DE6A70"/>
    <w:rsid w:val="00DE6AD6"/>
    <w:rsid w:val="00DE6B78"/>
    <w:rsid w:val="00DE6E96"/>
    <w:rsid w:val="00DE799D"/>
    <w:rsid w:val="00DE79CD"/>
    <w:rsid w:val="00DF0290"/>
    <w:rsid w:val="00DF0D5C"/>
    <w:rsid w:val="00DF264A"/>
    <w:rsid w:val="00DF2FDF"/>
    <w:rsid w:val="00DF3195"/>
    <w:rsid w:val="00DF47DB"/>
    <w:rsid w:val="00DF49BF"/>
    <w:rsid w:val="00DF537D"/>
    <w:rsid w:val="00DF58BF"/>
    <w:rsid w:val="00DF6115"/>
    <w:rsid w:val="00DF633E"/>
    <w:rsid w:val="00DF6587"/>
    <w:rsid w:val="00DF7E63"/>
    <w:rsid w:val="00E006EF"/>
    <w:rsid w:val="00E011D1"/>
    <w:rsid w:val="00E01432"/>
    <w:rsid w:val="00E01B05"/>
    <w:rsid w:val="00E021C9"/>
    <w:rsid w:val="00E03413"/>
    <w:rsid w:val="00E0393A"/>
    <w:rsid w:val="00E03A77"/>
    <w:rsid w:val="00E047A7"/>
    <w:rsid w:val="00E047A9"/>
    <w:rsid w:val="00E04B99"/>
    <w:rsid w:val="00E05345"/>
    <w:rsid w:val="00E0535E"/>
    <w:rsid w:val="00E05E40"/>
    <w:rsid w:val="00E063FA"/>
    <w:rsid w:val="00E06432"/>
    <w:rsid w:val="00E066F6"/>
    <w:rsid w:val="00E0671F"/>
    <w:rsid w:val="00E0673B"/>
    <w:rsid w:val="00E0747F"/>
    <w:rsid w:val="00E10185"/>
    <w:rsid w:val="00E101F4"/>
    <w:rsid w:val="00E11011"/>
    <w:rsid w:val="00E11C5C"/>
    <w:rsid w:val="00E11DB2"/>
    <w:rsid w:val="00E124C2"/>
    <w:rsid w:val="00E13F31"/>
    <w:rsid w:val="00E14524"/>
    <w:rsid w:val="00E1474A"/>
    <w:rsid w:val="00E14C24"/>
    <w:rsid w:val="00E14EC8"/>
    <w:rsid w:val="00E15710"/>
    <w:rsid w:val="00E15FD9"/>
    <w:rsid w:val="00E17014"/>
    <w:rsid w:val="00E17BA8"/>
    <w:rsid w:val="00E201EA"/>
    <w:rsid w:val="00E20A56"/>
    <w:rsid w:val="00E216D5"/>
    <w:rsid w:val="00E21E79"/>
    <w:rsid w:val="00E21FBE"/>
    <w:rsid w:val="00E231D7"/>
    <w:rsid w:val="00E23DB9"/>
    <w:rsid w:val="00E23F6D"/>
    <w:rsid w:val="00E24417"/>
    <w:rsid w:val="00E24536"/>
    <w:rsid w:val="00E24F18"/>
    <w:rsid w:val="00E252C9"/>
    <w:rsid w:val="00E25717"/>
    <w:rsid w:val="00E25B31"/>
    <w:rsid w:val="00E26134"/>
    <w:rsid w:val="00E268ED"/>
    <w:rsid w:val="00E26E4F"/>
    <w:rsid w:val="00E26F49"/>
    <w:rsid w:val="00E26FC6"/>
    <w:rsid w:val="00E2778C"/>
    <w:rsid w:val="00E30FED"/>
    <w:rsid w:val="00E32DD9"/>
    <w:rsid w:val="00E32FDF"/>
    <w:rsid w:val="00E33035"/>
    <w:rsid w:val="00E332A8"/>
    <w:rsid w:val="00E33AA5"/>
    <w:rsid w:val="00E35B31"/>
    <w:rsid w:val="00E35DB6"/>
    <w:rsid w:val="00E36068"/>
    <w:rsid w:val="00E36364"/>
    <w:rsid w:val="00E36674"/>
    <w:rsid w:val="00E366F9"/>
    <w:rsid w:val="00E40115"/>
    <w:rsid w:val="00E40978"/>
    <w:rsid w:val="00E40FC3"/>
    <w:rsid w:val="00E41166"/>
    <w:rsid w:val="00E41661"/>
    <w:rsid w:val="00E41CA4"/>
    <w:rsid w:val="00E41D99"/>
    <w:rsid w:val="00E422DE"/>
    <w:rsid w:val="00E422E8"/>
    <w:rsid w:val="00E42511"/>
    <w:rsid w:val="00E42F89"/>
    <w:rsid w:val="00E4351D"/>
    <w:rsid w:val="00E43908"/>
    <w:rsid w:val="00E43A37"/>
    <w:rsid w:val="00E443BC"/>
    <w:rsid w:val="00E45055"/>
    <w:rsid w:val="00E452B8"/>
    <w:rsid w:val="00E45DD1"/>
    <w:rsid w:val="00E46608"/>
    <w:rsid w:val="00E46999"/>
    <w:rsid w:val="00E46D00"/>
    <w:rsid w:val="00E47E8A"/>
    <w:rsid w:val="00E47F64"/>
    <w:rsid w:val="00E50EF0"/>
    <w:rsid w:val="00E51B41"/>
    <w:rsid w:val="00E5226A"/>
    <w:rsid w:val="00E5249D"/>
    <w:rsid w:val="00E53940"/>
    <w:rsid w:val="00E54140"/>
    <w:rsid w:val="00E544B5"/>
    <w:rsid w:val="00E54592"/>
    <w:rsid w:val="00E54E3D"/>
    <w:rsid w:val="00E550DF"/>
    <w:rsid w:val="00E55486"/>
    <w:rsid w:val="00E5591C"/>
    <w:rsid w:val="00E55953"/>
    <w:rsid w:val="00E55D8A"/>
    <w:rsid w:val="00E567FE"/>
    <w:rsid w:val="00E5770F"/>
    <w:rsid w:val="00E60D1D"/>
    <w:rsid w:val="00E60E63"/>
    <w:rsid w:val="00E60FB4"/>
    <w:rsid w:val="00E613F4"/>
    <w:rsid w:val="00E617AA"/>
    <w:rsid w:val="00E63564"/>
    <w:rsid w:val="00E63FA8"/>
    <w:rsid w:val="00E6460D"/>
    <w:rsid w:val="00E64957"/>
    <w:rsid w:val="00E64A83"/>
    <w:rsid w:val="00E65C0E"/>
    <w:rsid w:val="00E65C61"/>
    <w:rsid w:val="00E70968"/>
    <w:rsid w:val="00E70CEB"/>
    <w:rsid w:val="00E7174A"/>
    <w:rsid w:val="00E71D5D"/>
    <w:rsid w:val="00E737C9"/>
    <w:rsid w:val="00E7632C"/>
    <w:rsid w:val="00E76C6A"/>
    <w:rsid w:val="00E77684"/>
    <w:rsid w:val="00E805F0"/>
    <w:rsid w:val="00E80727"/>
    <w:rsid w:val="00E81320"/>
    <w:rsid w:val="00E815B5"/>
    <w:rsid w:val="00E82398"/>
    <w:rsid w:val="00E8241D"/>
    <w:rsid w:val="00E82879"/>
    <w:rsid w:val="00E8325B"/>
    <w:rsid w:val="00E83DD2"/>
    <w:rsid w:val="00E84004"/>
    <w:rsid w:val="00E8429C"/>
    <w:rsid w:val="00E84720"/>
    <w:rsid w:val="00E85E18"/>
    <w:rsid w:val="00E877D8"/>
    <w:rsid w:val="00E87AF1"/>
    <w:rsid w:val="00E87B4D"/>
    <w:rsid w:val="00E87D66"/>
    <w:rsid w:val="00E90CD4"/>
    <w:rsid w:val="00E91CAC"/>
    <w:rsid w:val="00E92153"/>
    <w:rsid w:val="00E92E01"/>
    <w:rsid w:val="00E92E0E"/>
    <w:rsid w:val="00E9326C"/>
    <w:rsid w:val="00E933DC"/>
    <w:rsid w:val="00E94685"/>
    <w:rsid w:val="00E94AC1"/>
    <w:rsid w:val="00E95342"/>
    <w:rsid w:val="00E957F9"/>
    <w:rsid w:val="00E95CA6"/>
    <w:rsid w:val="00E96AB2"/>
    <w:rsid w:val="00E96DDC"/>
    <w:rsid w:val="00E96E21"/>
    <w:rsid w:val="00E9766D"/>
    <w:rsid w:val="00E97C20"/>
    <w:rsid w:val="00EA011E"/>
    <w:rsid w:val="00EA0B64"/>
    <w:rsid w:val="00EA116F"/>
    <w:rsid w:val="00EA1C54"/>
    <w:rsid w:val="00EA262F"/>
    <w:rsid w:val="00EA297E"/>
    <w:rsid w:val="00EA327E"/>
    <w:rsid w:val="00EA3EED"/>
    <w:rsid w:val="00EA4397"/>
    <w:rsid w:val="00EA4EEA"/>
    <w:rsid w:val="00EA5C7A"/>
    <w:rsid w:val="00EA5C87"/>
    <w:rsid w:val="00EA7A19"/>
    <w:rsid w:val="00EA7A9C"/>
    <w:rsid w:val="00EB036A"/>
    <w:rsid w:val="00EB0A7F"/>
    <w:rsid w:val="00EB4DB8"/>
    <w:rsid w:val="00EB5B33"/>
    <w:rsid w:val="00EB60EF"/>
    <w:rsid w:val="00EC00F5"/>
    <w:rsid w:val="00EC027B"/>
    <w:rsid w:val="00EC054C"/>
    <w:rsid w:val="00EC0757"/>
    <w:rsid w:val="00EC0E03"/>
    <w:rsid w:val="00EC0FD6"/>
    <w:rsid w:val="00EC155D"/>
    <w:rsid w:val="00EC1E90"/>
    <w:rsid w:val="00EC20B9"/>
    <w:rsid w:val="00EC20E2"/>
    <w:rsid w:val="00EC2541"/>
    <w:rsid w:val="00EC2873"/>
    <w:rsid w:val="00EC2D42"/>
    <w:rsid w:val="00EC30BE"/>
    <w:rsid w:val="00EC38E1"/>
    <w:rsid w:val="00EC3ABF"/>
    <w:rsid w:val="00EC422C"/>
    <w:rsid w:val="00EC53CA"/>
    <w:rsid w:val="00EC559A"/>
    <w:rsid w:val="00EC6018"/>
    <w:rsid w:val="00EC64ED"/>
    <w:rsid w:val="00EC6EF3"/>
    <w:rsid w:val="00EC7123"/>
    <w:rsid w:val="00EC7126"/>
    <w:rsid w:val="00EC71A9"/>
    <w:rsid w:val="00ED0048"/>
    <w:rsid w:val="00ED050E"/>
    <w:rsid w:val="00ED14F9"/>
    <w:rsid w:val="00ED19E7"/>
    <w:rsid w:val="00ED1B6E"/>
    <w:rsid w:val="00ED1FAC"/>
    <w:rsid w:val="00ED2229"/>
    <w:rsid w:val="00ED419C"/>
    <w:rsid w:val="00ED49F8"/>
    <w:rsid w:val="00ED665D"/>
    <w:rsid w:val="00ED703F"/>
    <w:rsid w:val="00ED7503"/>
    <w:rsid w:val="00ED75F6"/>
    <w:rsid w:val="00ED7B39"/>
    <w:rsid w:val="00EE01B2"/>
    <w:rsid w:val="00EE026E"/>
    <w:rsid w:val="00EE112A"/>
    <w:rsid w:val="00EE1CC6"/>
    <w:rsid w:val="00EE2635"/>
    <w:rsid w:val="00EE26D1"/>
    <w:rsid w:val="00EE338E"/>
    <w:rsid w:val="00EE38ED"/>
    <w:rsid w:val="00EE4827"/>
    <w:rsid w:val="00EE48B1"/>
    <w:rsid w:val="00EE4E1F"/>
    <w:rsid w:val="00EE5E5E"/>
    <w:rsid w:val="00EE6670"/>
    <w:rsid w:val="00EE6871"/>
    <w:rsid w:val="00EE6BAF"/>
    <w:rsid w:val="00EE721A"/>
    <w:rsid w:val="00EE75D2"/>
    <w:rsid w:val="00EF0238"/>
    <w:rsid w:val="00EF0D5C"/>
    <w:rsid w:val="00EF1959"/>
    <w:rsid w:val="00EF1D75"/>
    <w:rsid w:val="00EF20A1"/>
    <w:rsid w:val="00EF2874"/>
    <w:rsid w:val="00EF2D97"/>
    <w:rsid w:val="00EF2F1B"/>
    <w:rsid w:val="00EF3805"/>
    <w:rsid w:val="00EF3E2F"/>
    <w:rsid w:val="00EF41E6"/>
    <w:rsid w:val="00EF4C9F"/>
    <w:rsid w:val="00EF5790"/>
    <w:rsid w:val="00EF6CA9"/>
    <w:rsid w:val="00EF7432"/>
    <w:rsid w:val="00F00770"/>
    <w:rsid w:val="00F00D0F"/>
    <w:rsid w:val="00F00DEA"/>
    <w:rsid w:val="00F01283"/>
    <w:rsid w:val="00F012E1"/>
    <w:rsid w:val="00F0265E"/>
    <w:rsid w:val="00F03F31"/>
    <w:rsid w:val="00F0425D"/>
    <w:rsid w:val="00F04DA6"/>
    <w:rsid w:val="00F05D9F"/>
    <w:rsid w:val="00F06502"/>
    <w:rsid w:val="00F067CD"/>
    <w:rsid w:val="00F072D0"/>
    <w:rsid w:val="00F07686"/>
    <w:rsid w:val="00F106CE"/>
    <w:rsid w:val="00F110C7"/>
    <w:rsid w:val="00F11533"/>
    <w:rsid w:val="00F11A69"/>
    <w:rsid w:val="00F11C8A"/>
    <w:rsid w:val="00F12B4F"/>
    <w:rsid w:val="00F12BDC"/>
    <w:rsid w:val="00F13BF1"/>
    <w:rsid w:val="00F13DE4"/>
    <w:rsid w:val="00F14E6B"/>
    <w:rsid w:val="00F15CB6"/>
    <w:rsid w:val="00F15D1B"/>
    <w:rsid w:val="00F16867"/>
    <w:rsid w:val="00F16969"/>
    <w:rsid w:val="00F17A77"/>
    <w:rsid w:val="00F20D5B"/>
    <w:rsid w:val="00F20FB0"/>
    <w:rsid w:val="00F21F2D"/>
    <w:rsid w:val="00F22B7F"/>
    <w:rsid w:val="00F22BA1"/>
    <w:rsid w:val="00F23440"/>
    <w:rsid w:val="00F236B9"/>
    <w:rsid w:val="00F247F4"/>
    <w:rsid w:val="00F25DA1"/>
    <w:rsid w:val="00F25F81"/>
    <w:rsid w:val="00F25F97"/>
    <w:rsid w:val="00F30032"/>
    <w:rsid w:val="00F303DA"/>
    <w:rsid w:val="00F30E8F"/>
    <w:rsid w:val="00F31605"/>
    <w:rsid w:val="00F317E3"/>
    <w:rsid w:val="00F32373"/>
    <w:rsid w:val="00F32781"/>
    <w:rsid w:val="00F32A52"/>
    <w:rsid w:val="00F33128"/>
    <w:rsid w:val="00F33BCF"/>
    <w:rsid w:val="00F33EFE"/>
    <w:rsid w:val="00F34279"/>
    <w:rsid w:val="00F3501E"/>
    <w:rsid w:val="00F3545B"/>
    <w:rsid w:val="00F362C2"/>
    <w:rsid w:val="00F36EDF"/>
    <w:rsid w:val="00F37459"/>
    <w:rsid w:val="00F400C0"/>
    <w:rsid w:val="00F40745"/>
    <w:rsid w:val="00F417C9"/>
    <w:rsid w:val="00F42287"/>
    <w:rsid w:val="00F4364C"/>
    <w:rsid w:val="00F43694"/>
    <w:rsid w:val="00F4404A"/>
    <w:rsid w:val="00F44198"/>
    <w:rsid w:val="00F446B0"/>
    <w:rsid w:val="00F44D4F"/>
    <w:rsid w:val="00F45919"/>
    <w:rsid w:val="00F45A2D"/>
    <w:rsid w:val="00F47BFB"/>
    <w:rsid w:val="00F503EE"/>
    <w:rsid w:val="00F504DE"/>
    <w:rsid w:val="00F5179C"/>
    <w:rsid w:val="00F51939"/>
    <w:rsid w:val="00F51A50"/>
    <w:rsid w:val="00F51B5F"/>
    <w:rsid w:val="00F51C20"/>
    <w:rsid w:val="00F532CF"/>
    <w:rsid w:val="00F53884"/>
    <w:rsid w:val="00F53966"/>
    <w:rsid w:val="00F53FB4"/>
    <w:rsid w:val="00F541C7"/>
    <w:rsid w:val="00F5446F"/>
    <w:rsid w:val="00F54CEB"/>
    <w:rsid w:val="00F54F3F"/>
    <w:rsid w:val="00F5513D"/>
    <w:rsid w:val="00F5517A"/>
    <w:rsid w:val="00F552F4"/>
    <w:rsid w:val="00F55FD2"/>
    <w:rsid w:val="00F56517"/>
    <w:rsid w:val="00F567C3"/>
    <w:rsid w:val="00F5680C"/>
    <w:rsid w:val="00F56CAE"/>
    <w:rsid w:val="00F573A8"/>
    <w:rsid w:val="00F603FB"/>
    <w:rsid w:val="00F605CC"/>
    <w:rsid w:val="00F607ED"/>
    <w:rsid w:val="00F61D40"/>
    <w:rsid w:val="00F623AB"/>
    <w:rsid w:val="00F636B9"/>
    <w:rsid w:val="00F63C4E"/>
    <w:rsid w:val="00F63D52"/>
    <w:rsid w:val="00F64624"/>
    <w:rsid w:val="00F64BDA"/>
    <w:rsid w:val="00F64EFE"/>
    <w:rsid w:val="00F65B59"/>
    <w:rsid w:val="00F66F55"/>
    <w:rsid w:val="00F66F62"/>
    <w:rsid w:val="00F67A37"/>
    <w:rsid w:val="00F67B58"/>
    <w:rsid w:val="00F70037"/>
    <w:rsid w:val="00F70529"/>
    <w:rsid w:val="00F71039"/>
    <w:rsid w:val="00F714BC"/>
    <w:rsid w:val="00F71EA4"/>
    <w:rsid w:val="00F72010"/>
    <w:rsid w:val="00F72120"/>
    <w:rsid w:val="00F722B2"/>
    <w:rsid w:val="00F72D5F"/>
    <w:rsid w:val="00F73181"/>
    <w:rsid w:val="00F7377E"/>
    <w:rsid w:val="00F73D10"/>
    <w:rsid w:val="00F75AC5"/>
    <w:rsid w:val="00F760A5"/>
    <w:rsid w:val="00F7618B"/>
    <w:rsid w:val="00F7640D"/>
    <w:rsid w:val="00F76703"/>
    <w:rsid w:val="00F7689A"/>
    <w:rsid w:val="00F76AD0"/>
    <w:rsid w:val="00F76B2B"/>
    <w:rsid w:val="00F76CF5"/>
    <w:rsid w:val="00F77B31"/>
    <w:rsid w:val="00F805F5"/>
    <w:rsid w:val="00F80874"/>
    <w:rsid w:val="00F81AC8"/>
    <w:rsid w:val="00F81D20"/>
    <w:rsid w:val="00F826E2"/>
    <w:rsid w:val="00F82BB1"/>
    <w:rsid w:val="00F830F9"/>
    <w:rsid w:val="00F83441"/>
    <w:rsid w:val="00F83631"/>
    <w:rsid w:val="00F8385A"/>
    <w:rsid w:val="00F83D1A"/>
    <w:rsid w:val="00F841CF"/>
    <w:rsid w:val="00F862C7"/>
    <w:rsid w:val="00F91208"/>
    <w:rsid w:val="00F917B4"/>
    <w:rsid w:val="00F91FC3"/>
    <w:rsid w:val="00F9277F"/>
    <w:rsid w:val="00F94337"/>
    <w:rsid w:val="00F948D4"/>
    <w:rsid w:val="00F94E08"/>
    <w:rsid w:val="00F9500A"/>
    <w:rsid w:val="00F9528D"/>
    <w:rsid w:val="00F953CB"/>
    <w:rsid w:val="00F958DF"/>
    <w:rsid w:val="00F96A01"/>
    <w:rsid w:val="00F97376"/>
    <w:rsid w:val="00F97784"/>
    <w:rsid w:val="00F979E5"/>
    <w:rsid w:val="00FA0799"/>
    <w:rsid w:val="00FA0BBD"/>
    <w:rsid w:val="00FA13F3"/>
    <w:rsid w:val="00FA21D6"/>
    <w:rsid w:val="00FA2261"/>
    <w:rsid w:val="00FA28DA"/>
    <w:rsid w:val="00FA3054"/>
    <w:rsid w:val="00FA36BA"/>
    <w:rsid w:val="00FA3715"/>
    <w:rsid w:val="00FA48D8"/>
    <w:rsid w:val="00FA50AA"/>
    <w:rsid w:val="00FA51DC"/>
    <w:rsid w:val="00FA5437"/>
    <w:rsid w:val="00FA56BC"/>
    <w:rsid w:val="00FA5D40"/>
    <w:rsid w:val="00FA5DB7"/>
    <w:rsid w:val="00FA6B5C"/>
    <w:rsid w:val="00FA6D36"/>
    <w:rsid w:val="00FA6DBA"/>
    <w:rsid w:val="00FA76D8"/>
    <w:rsid w:val="00FB01E2"/>
    <w:rsid w:val="00FB023D"/>
    <w:rsid w:val="00FB0D7E"/>
    <w:rsid w:val="00FB0E2B"/>
    <w:rsid w:val="00FB13E9"/>
    <w:rsid w:val="00FB160F"/>
    <w:rsid w:val="00FB1624"/>
    <w:rsid w:val="00FB1893"/>
    <w:rsid w:val="00FB1E34"/>
    <w:rsid w:val="00FB2151"/>
    <w:rsid w:val="00FB22EA"/>
    <w:rsid w:val="00FB2931"/>
    <w:rsid w:val="00FB3A2A"/>
    <w:rsid w:val="00FB3B54"/>
    <w:rsid w:val="00FB3CA8"/>
    <w:rsid w:val="00FB42E5"/>
    <w:rsid w:val="00FB442B"/>
    <w:rsid w:val="00FB5765"/>
    <w:rsid w:val="00FB592E"/>
    <w:rsid w:val="00FB5EBB"/>
    <w:rsid w:val="00FB6E49"/>
    <w:rsid w:val="00FB79A6"/>
    <w:rsid w:val="00FB7C3C"/>
    <w:rsid w:val="00FB7CA5"/>
    <w:rsid w:val="00FB7F6F"/>
    <w:rsid w:val="00FC00FE"/>
    <w:rsid w:val="00FC0E96"/>
    <w:rsid w:val="00FC1D92"/>
    <w:rsid w:val="00FC1DD5"/>
    <w:rsid w:val="00FC2188"/>
    <w:rsid w:val="00FC2780"/>
    <w:rsid w:val="00FC2F53"/>
    <w:rsid w:val="00FC32F2"/>
    <w:rsid w:val="00FC3D70"/>
    <w:rsid w:val="00FC4B38"/>
    <w:rsid w:val="00FC520E"/>
    <w:rsid w:val="00FC586F"/>
    <w:rsid w:val="00FC598C"/>
    <w:rsid w:val="00FC7AD3"/>
    <w:rsid w:val="00FC7B85"/>
    <w:rsid w:val="00FC7B8F"/>
    <w:rsid w:val="00FC7E6C"/>
    <w:rsid w:val="00FD00EB"/>
    <w:rsid w:val="00FD0632"/>
    <w:rsid w:val="00FD0F34"/>
    <w:rsid w:val="00FD102E"/>
    <w:rsid w:val="00FD151E"/>
    <w:rsid w:val="00FD174E"/>
    <w:rsid w:val="00FD1EE3"/>
    <w:rsid w:val="00FD20B2"/>
    <w:rsid w:val="00FD2BCC"/>
    <w:rsid w:val="00FD32E3"/>
    <w:rsid w:val="00FD34BB"/>
    <w:rsid w:val="00FD4877"/>
    <w:rsid w:val="00FD4ECE"/>
    <w:rsid w:val="00FD53FC"/>
    <w:rsid w:val="00FD5CE0"/>
    <w:rsid w:val="00FD6687"/>
    <w:rsid w:val="00FE0086"/>
    <w:rsid w:val="00FE07CD"/>
    <w:rsid w:val="00FE093F"/>
    <w:rsid w:val="00FE0959"/>
    <w:rsid w:val="00FE178F"/>
    <w:rsid w:val="00FE1B78"/>
    <w:rsid w:val="00FE1BE7"/>
    <w:rsid w:val="00FE1E27"/>
    <w:rsid w:val="00FE230D"/>
    <w:rsid w:val="00FE2D29"/>
    <w:rsid w:val="00FE2FEF"/>
    <w:rsid w:val="00FE499F"/>
    <w:rsid w:val="00FE4C4D"/>
    <w:rsid w:val="00FE5513"/>
    <w:rsid w:val="00FE5ADE"/>
    <w:rsid w:val="00FE5CD3"/>
    <w:rsid w:val="00FE61A3"/>
    <w:rsid w:val="00FE6CBC"/>
    <w:rsid w:val="00FF0539"/>
    <w:rsid w:val="00FF07BC"/>
    <w:rsid w:val="00FF0C3A"/>
    <w:rsid w:val="00FF0CDA"/>
    <w:rsid w:val="00FF1C46"/>
    <w:rsid w:val="00FF1D1E"/>
    <w:rsid w:val="00FF1FBA"/>
    <w:rsid w:val="00FF2295"/>
    <w:rsid w:val="00FF2D51"/>
    <w:rsid w:val="00FF324B"/>
    <w:rsid w:val="00FF37FD"/>
    <w:rsid w:val="00FF381E"/>
    <w:rsid w:val="00FF399B"/>
    <w:rsid w:val="00FF49B0"/>
    <w:rsid w:val="00FF5229"/>
    <w:rsid w:val="00FF56E4"/>
    <w:rsid w:val="00FF57F5"/>
    <w:rsid w:val="00FF583F"/>
    <w:rsid w:val="00FF5FE6"/>
    <w:rsid w:val="00FF6254"/>
    <w:rsid w:val="00FF6564"/>
    <w:rsid w:val="00FF7063"/>
    <w:rsid w:val="00FF7F5D"/>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5FAD8C"/>
  <w15:chartTrackingRefBased/>
  <w15:docId w15:val="{707A0F69-EC68-4231-B23C-3BE320DBF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4196"/>
  </w:style>
  <w:style w:type="paragraph" w:styleId="Heading1">
    <w:name w:val="heading 1"/>
    <w:basedOn w:val="Normal"/>
    <w:next w:val="Normal"/>
    <w:link w:val="Heading1Char"/>
    <w:uiPriority w:val="9"/>
    <w:qFormat/>
    <w:rsid w:val="004855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94A5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94A5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503E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94A5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94A5B"/>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194A5B"/>
    <w:rPr>
      <w:color w:val="0563C1" w:themeColor="hyperlink"/>
      <w:u w:val="single"/>
    </w:rPr>
  </w:style>
  <w:style w:type="paragraph" w:styleId="Revision">
    <w:name w:val="Revision"/>
    <w:hidden/>
    <w:uiPriority w:val="99"/>
    <w:semiHidden/>
    <w:rsid w:val="001E5897"/>
    <w:pPr>
      <w:spacing w:after="0" w:line="240" w:lineRule="auto"/>
    </w:pPr>
  </w:style>
  <w:style w:type="character" w:customStyle="1" w:styleId="Heading1Char">
    <w:name w:val="Heading 1 Char"/>
    <w:basedOn w:val="DefaultParagraphFont"/>
    <w:link w:val="Heading1"/>
    <w:uiPriority w:val="9"/>
    <w:rsid w:val="0048554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link w:val="ListParagraphChar"/>
    <w:uiPriority w:val="34"/>
    <w:qFormat/>
    <w:rsid w:val="00485549"/>
    <w:pPr>
      <w:ind w:left="720"/>
      <w:contextualSpacing/>
    </w:pPr>
  </w:style>
  <w:style w:type="table" w:styleId="TableGrid">
    <w:name w:val="Table Grid"/>
    <w:basedOn w:val="TableNormal"/>
    <w:uiPriority w:val="59"/>
    <w:rsid w:val="00577A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F7FCE"/>
    <w:pPr>
      <w:outlineLvl w:val="9"/>
    </w:pPr>
    <w:rPr>
      <w:kern w:val="0"/>
      <w:lang w:val="en-US"/>
      <w14:ligatures w14:val="none"/>
    </w:rPr>
  </w:style>
  <w:style w:type="paragraph" w:styleId="TOC2">
    <w:name w:val="toc 2"/>
    <w:basedOn w:val="Normal"/>
    <w:next w:val="Normal"/>
    <w:autoRedefine/>
    <w:uiPriority w:val="39"/>
    <w:unhideWhenUsed/>
    <w:rsid w:val="009F7FCE"/>
    <w:pPr>
      <w:spacing w:after="100"/>
      <w:ind w:left="220"/>
    </w:pPr>
    <w:rPr>
      <w:rFonts w:eastAsiaTheme="minorEastAsia" w:cs="Times New Roman"/>
      <w:kern w:val="0"/>
      <w:lang w:val="en-US"/>
      <w14:ligatures w14:val="none"/>
    </w:rPr>
  </w:style>
  <w:style w:type="paragraph" w:styleId="TOC1">
    <w:name w:val="toc 1"/>
    <w:basedOn w:val="Normal"/>
    <w:next w:val="Normal"/>
    <w:autoRedefine/>
    <w:uiPriority w:val="39"/>
    <w:unhideWhenUsed/>
    <w:rsid w:val="009F7FCE"/>
    <w:pPr>
      <w:spacing w:after="100"/>
    </w:pPr>
    <w:rPr>
      <w:rFonts w:eastAsiaTheme="minorEastAsia" w:cs="Times New Roman"/>
      <w:kern w:val="0"/>
      <w:lang w:val="en-US"/>
      <w14:ligatures w14:val="none"/>
    </w:rPr>
  </w:style>
  <w:style w:type="paragraph" w:styleId="TOC3">
    <w:name w:val="toc 3"/>
    <w:basedOn w:val="Normal"/>
    <w:next w:val="Normal"/>
    <w:autoRedefine/>
    <w:uiPriority w:val="39"/>
    <w:unhideWhenUsed/>
    <w:rsid w:val="009F7FCE"/>
    <w:pPr>
      <w:spacing w:after="100"/>
      <w:ind w:left="440"/>
    </w:pPr>
    <w:rPr>
      <w:rFonts w:eastAsiaTheme="minorEastAsia" w:cs="Times New Roman"/>
      <w:kern w:val="0"/>
      <w:lang w:val="en-US"/>
      <w14:ligatures w14:val="none"/>
    </w:rPr>
  </w:style>
  <w:style w:type="character" w:styleId="UnresolvedMention">
    <w:name w:val="Unresolved Mention"/>
    <w:basedOn w:val="DefaultParagraphFont"/>
    <w:uiPriority w:val="99"/>
    <w:unhideWhenUsed/>
    <w:rsid w:val="00586126"/>
    <w:rPr>
      <w:color w:val="605E5C"/>
      <w:shd w:val="clear" w:color="auto" w:fill="E1DFDD"/>
    </w:rPr>
  </w:style>
  <w:style w:type="character" w:customStyle="1" w:styleId="rush-component">
    <w:name w:val="rush-component"/>
    <w:basedOn w:val="DefaultParagraphFont"/>
    <w:rsid w:val="002D1A37"/>
  </w:style>
  <w:style w:type="character" w:customStyle="1" w:styleId="a-size-medium">
    <w:name w:val="a-size-medium"/>
    <w:basedOn w:val="DefaultParagraphFont"/>
    <w:rsid w:val="002D1A37"/>
  </w:style>
  <w:style w:type="character" w:styleId="FollowedHyperlink">
    <w:name w:val="FollowedHyperlink"/>
    <w:basedOn w:val="DefaultParagraphFont"/>
    <w:uiPriority w:val="99"/>
    <w:semiHidden/>
    <w:unhideWhenUsed/>
    <w:rsid w:val="006375DD"/>
    <w:rPr>
      <w:color w:val="954F72" w:themeColor="followedHyperlink"/>
      <w:u w:val="single"/>
    </w:rPr>
  </w:style>
  <w:style w:type="character" w:customStyle="1" w:styleId="Heading4Char">
    <w:name w:val="Heading 4 Char"/>
    <w:basedOn w:val="DefaultParagraphFont"/>
    <w:link w:val="Heading4"/>
    <w:uiPriority w:val="9"/>
    <w:rsid w:val="00F503EE"/>
    <w:rPr>
      <w:rFonts w:asciiTheme="majorHAnsi" w:eastAsiaTheme="majorEastAsia" w:hAnsiTheme="majorHAnsi" w:cstheme="majorBidi"/>
      <w:i/>
      <w:iCs/>
      <w:color w:val="2F5496" w:themeColor="accent1" w:themeShade="BF"/>
    </w:rPr>
  </w:style>
  <w:style w:type="character" w:customStyle="1" w:styleId="ListParagraphChar">
    <w:name w:val="List Paragraph Char"/>
    <w:basedOn w:val="DefaultParagraphFont"/>
    <w:link w:val="ListParagraph"/>
    <w:uiPriority w:val="34"/>
    <w:rsid w:val="00F503EE"/>
  </w:style>
  <w:style w:type="paragraph" w:styleId="ListBullet">
    <w:name w:val="List Bullet"/>
    <w:basedOn w:val="Normal"/>
    <w:uiPriority w:val="99"/>
    <w:unhideWhenUsed/>
    <w:rsid w:val="00F503EE"/>
    <w:pPr>
      <w:numPr>
        <w:numId w:val="18"/>
      </w:numPr>
      <w:contextualSpacing/>
    </w:pPr>
    <w:rPr>
      <w:rFonts w:eastAsiaTheme="minorEastAsia"/>
      <w:kern w:val="0"/>
      <w:lang w:val="en-US" w:eastAsia="ko-KR"/>
      <w14:ligatures w14:val="none"/>
    </w:rPr>
  </w:style>
  <w:style w:type="character" w:customStyle="1" w:styleId="HeaderChar">
    <w:name w:val="Header Char"/>
    <w:basedOn w:val="DefaultParagraphFont"/>
    <w:link w:val="Header"/>
    <w:uiPriority w:val="99"/>
    <w:rsid w:val="00F503EE"/>
    <w:rPr>
      <w:rFonts w:eastAsiaTheme="minorEastAsia"/>
      <w:kern w:val="0"/>
      <w:lang w:val="en-US" w:eastAsia="ko-KR"/>
      <w14:ligatures w14:val="none"/>
    </w:rPr>
  </w:style>
  <w:style w:type="paragraph" w:styleId="Header">
    <w:name w:val="header"/>
    <w:basedOn w:val="Normal"/>
    <w:link w:val="HeaderChar"/>
    <w:uiPriority w:val="99"/>
    <w:unhideWhenUsed/>
    <w:rsid w:val="00F503EE"/>
    <w:pPr>
      <w:tabs>
        <w:tab w:val="center" w:pos="4680"/>
        <w:tab w:val="right" w:pos="9360"/>
      </w:tabs>
      <w:spacing w:after="0" w:line="240" w:lineRule="auto"/>
    </w:pPr>
    <w:rPr>
      <w:rFonts w:eastAsiaTheme="minorEastAsia"/>
      <w:kern w:val="0"/>
      <w:lang w:val="en-US" w:eastAsia="ko-KR"/>
      <w14:ligatures w14:val="none"/>
    </w:rPr>
  </w:style>
  <w:style w:type="character" w:customStyle="1" w:styleId="HeaderChar1">
    <w:name w:val="Header Char1"/>
    <w:basedOn w:val="DefaultParagraphFont"/>
    <w:uiPriority w:val="99"/>
    <w:semiHidden/>
    <w:rsid w:val="00F503EE"/>
  </w:style>
  <w:style w:type="table" w:customStyle="1" w:styleId="11">
    <w:name w:val="Απλός πίνακας 11"/>
    <w:basedOn w:val="TableNormal"/>
    <w:uiPriority w:val="41"/>
    <w:rsid w:val="00F503EE"/>
    <w:pPr>
      <w:spacing w:after="0" w:line="240" w:lineRule="auto"/>
    </w:pPr>
    <w:rPr>
      <w:kern w:val="0"/>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oterChar">
    <w:name w:val="Footer Char"/>
    <w:basedOn w:val="DefaultParagraphFont"/>
    <w:link w:val="Footer"/>
    <w:uiPriority w:val="99"/>
    <w:rsid w:val="00F503EE"/>
    <w:rPr>
      <w:rFonts w:eastAsiaTheme="minorEastAsia"/>
      <w:kern w:val="0"/>
      <w:lang w:val="en-US" w:eastAsia="ko-KR"/>
      <w14:ligatures w14:val="none"/>
    </w:rPr>
  </w:style>
  <w:style w:type="paragraph" w:styleId="Footer">
    <w:name w:val="footer"/>
    <w:basedOn w:val="Normal"/>
    <w:link w:val="FooterChar"/>
    <w:uiPriority w:val="99"/>
    <w:unhideWhenUsed/>
    <w:rsid w:val="00F503EE"/>
    <w:pPr>
      <w:tabs>
        <w:tab w:val="center" w:pos="4680"/>
        <w:tab w:val="right" w:pos="9360"/>
      </w:tabs>
      <w:spacing w:after="0" w:line="240" w:lineRule="auto"/>
    </w:pPr>
    <w:rPr>
      <w:rFonts w:eastAsiaTheme="minorEastAsia"/>
      <w:kern w:val="0"/>
      <w:lang w:val="en-US" w:eastAsia="ko-KR"/>
      <w14:ligatures w14:val="none"/>
    </w:rPr>
  </w:style>
  <w:style w:type="character" w:customStyle="1" w:styleId="FooterChar1">
    <w:name w:val="Footer Char1"/>
    <w:basedOn w:val="DefaultParagraphFont"/>
    <w:uiPriority w:val="99"/>
    <w:semiHidden/>
    <w:rsid w:val="00F503EE"/>
  </w:style>
  <w:style w:type="character" w:customStyle="1" w:styleId="highlight">
    <w:name w:val="highlight"/>
    <w:basedOn w:val="DefaultParagraphFont"/>
    <w:rsid w:val="00F503EE"/>
  </w:style>
  <w:style w:type="character" w:styleId="Emphasis">
    <w:name w:val="Emphasis"/>
    <w:basedOn w:val="DefaultParagraphFont"/>
    <w:uiPriority w:val="20"/>
    <w:qFormat/>
    <w:rsid w:val="00F503EE"/>
    <w:rPr>
      <w:i/>
      <w:iCs/>
    </w:rPr>
  </w:style>
  <w:style w:type="character" w:customStyle="1" w:styleId="FootnoteTextChar">
    <w:name w:val="Footnote Text Char"/>
    <w:basedOn w:val="DefaultParagraphFont"/>
    <w:link w:val="FootnoteText"/>
    <w:uiPriority w:val="99"/>
    <w:rsid w:val="00F503EE"/>
    <w:rPr>
      <w:rFonts w:eastAsiaTheme="minorEastAsia"/>
      <w:kern w:val="0"/>
      <w:sz w:val="20"/>
      <w:szCs w:val="20"/>
      <w:lang w:val="en-US" w:eastAsia="ko-KR"/>
      <w14:ligatures w14:val="none"/>
    </w:rPr>
  </w:style>
  <w:style w:type="paragraph" w:styleId="FootnoteText">
    <w:name w:val="footnote text"/>
    <w:basedOn w:val="Normal"/>
    <w:link w:val="FootnoteTextChar"/>
    <w:uiPriority w:val="99"/>
    <w:unhideWhenUsed/>
    <w:rsid w:val="00F503EE"/>
    <w:pPr>
      <w:spacing w:after="0" w:line="240" w:lineRule="auto"/>
    </w:pPr>
    <w:rPr>
      <w:rFonts w:eastAsiaTheme="minorEastAsia"/>
      <w:kern w:val="0"/>
      <w:sz w:val="20"/>
      <w:szCs w:val="20"/>
      <w:lang w:val="en-US" w:eastAsia="ko-KR"/>
      <w14:ligatures w14:val="none"/>
    </w:rPr>
  </w:style>
  <w:style w:type="character" w:customStyle="1" w:styleId="FootnoteTextChar1">
    <w:name w:val="Footnote Text Char1"/>
    <w:basedOn w:val="DefaultParagraphFont"/>
    <w:uiPriority w:val="99"/>
    <w:semiHidden/>
    <w:rsid w:val="00F503EE"/>
    <w:rPr>
      <w:sz w:val="20"/>
      <w:szCs w:val="20"/>
    </w:rPr>
  </w:style>
  <w:style w:type="character" w:customStyle="1" w:styleId="hgkelc">
    <w:name w:val="hgkelc"/>
    <w:basedOn w:val="DefaultParagraphFont"/>
    <w:rsid w:val="00F503EE"/>
  </w:style>
  <w:style w:type="character" w:customStyle="1" w:styleId="EndnoteTextChar">
    <w:name w:val="Endnote Text Char"/>
    <w:basedOn w:val="DefaultParagraphFont"/>
    <w:link w:val="EndnoteText"/>
    <w:uiPriority w:val="99"/>
    <w:semiHidden/>
    <w:rsid w:val="00F503EE"/>
    <w:rPr>
      <w:rFonts w:eastAsiaTheme="minorEastAsia"/>
      <w:kern w:val="0"/>
      <w:sz w:val="20"/>
      <w:szCs w:val="20"/>
      <w:lang w:val="en-US" w:eastAsia="ko-KR"/>
      <w14:ligatures w14:val="none"/>
    </w:rPr>
  </w:style>
  <w:style w:type="paragraph" w:styleId="EndnoteText">
    <w:name w:val="endnote text"/>
    <w:basedOn w:val="Normal"/>
    <w:link w:val="EndnoteTextChar"/>
    <w:uiPriority w:val="99"/>
    <w:semiHidden/>
    <w:unhideWhenUsed/>
    <w:rsid w:val="00F503EE"/>
    <w:pPr>
      <w:spacing w:after="0" w:line="240" w:lineRule="auto"/>
    </w:pPr>
    <w:rPr>
      <w:rFonts w:eastAsiaTheme="minorEastAsia"/>
      <w:kern w:val="0"/>
      <w:sz w:val="20"/>
      <w:szCs w:val="20"/>
      <w:lang w:val="en-US" w:eastAsia="ko-KR"/>
      <w14:ligatures w14:val="none"/>
    </w:rPr>
  </w:style>
  <w:style w:type="character" w:customStyle="1" w:styleId="EndnoteTextChar1">
    <w:name w:val="Endnote Text Char1"/>
    <w:basedOn w:val="DefaultParagraphFont"/>
    <w:uiPriority w:val="99"/>
    <w:semiHidden/>
    <w:rsid w:val="00F503EE"/>
    <w:rPr>
      <w:sz w:val="20"/>
      <w:szCs w:val="20"/>
    </w:rPr>
  </w:style>
  <w:style w:type="character" w:customStyle="1" w:styleId="BalloonTextChar">
    <w:name w:val="Balloon Text Char"/>
    <w:basedOn w:val="DefaultParagraphFont"/>
    <w:link w:val="BalloonText"/>
    <w:uiPriority w:val="99"/>
    <w:semiHidden/>
    <w:rsid w:val="00F503EE"/>
    <w:rPr>
      <w:rFonts w:ascii="Segoe UI" w:eastAsiaTheme="minorEastAsia" w:hAnsi="Segoe UI" w:cs="Segoe UI"/>
      <w:kern w:val="0"/>
      <w:sz w:val="18"/>
      <w:szCs w:val="18"/>
      <w:lang w:val="en-US" w:eastAsia="ko-KR"/>
      <w14:ligatures w14:val="none"/>
    </w:rPr>
  </w:style>
  <w:style w:type="paragraph" w:styleId="BalloonText">
    <w:name w:val="Balloon Text"/>
    <w:basedOn w:val="Normal"/>
    <w:link w:val="BalloonTextChar"/>
    <w:uiPriority w:val="99"/>
    <w:semiHidden/>
    <w:unhideWhenUsed/>
    <w:rsid w:val="00F503EE"/>
    <w:pPr>
      <w:spacing w:after="0" w:line="240" w:lineRule="auto"/>
    </w:pPr>
    <w:rPr>
      <w:rFonts w:ascii="Segoe UI" w:eastAsiaTheme="minorEastAsia" w:hAnsi="Segoe UI" w:cs="Segoe UI"/>
      <w:kern w:val="0"/>
      <w:sz w:val="18"/>
      <w:szCs w:val="18"/>
      <w:lang w:val="en-US" w:eastAsia="ko-KR"/>
      <w14:ligatures w14:val="none"/>
    </w:rPr>
  </w:style>
  <w:style w:type="character" w:customStyle="1" w:styleId="BalloonTextChar1">
    <w:name w:val="Balloon Text Char1"/>
    <w:basedOn w:val="DefaultParagraphFont"/>
    <w:uiPriority w:val="99"/>
    <w:semiHidden/>
    <w:rsid w:val="00F503EE"/>
    <w:rPr>
      <w:rFonts w:ascii="Segoe UI" w:hAnsi="Segoe UI" w:cs="Segoe UI"/>
      <w:sz w:val="18"/>
      <w:szCs w:val="18"/>
    </w:rPr>
  </w:style>
  <w:style w:type="paragraph" w:styleId="Caption">
    <w:name w:val="caption"/>
    <w:basedOn w:val="Normal"/>
    <w:next w:val="Normal"/>
    <w:uiPriority w:val="35"/>
    <w:unhideWhenUsed/>
    <w:qFormat/>
    <w:rsid w:val="00F503EE"/>
    <w:pPr>
      <w:spacing w:after="200" w:line="240" w:lineRule="auto"/>
    </w:pPr>
    <w:rPr>
      <w:rFonts w:eastAsiaTheme="minorEastAsia"/>
      <w:i/>
      <w:iCs/>
      <w:color w:val="44546A" w:themeColor="text2"/>
      <w:kern w:val="0"/>
      <w:sz w:val="18"/>
      <w:szCs w:val="18"/>
      <w:lang w:val="en-US" w:eastAsia="ko-KR"/>
      <w14:ligatures w14:val="none"/>
    </w:rPr>
  </w:style>
  <w:style w:type="character" w:customStyle="1" w:styleId="CommentTextChar">
    <w:name w:val="Comment Text Char"/>
    <w:basedOn w:val="DefaultParagraphFont"/>
    <w:link w:val="CommentText"/>
    <w:uiPriority w:val="99"/>
    <w:semiHidden/>
    <w:rsid w:val="00F503EE"/>
    <w:rPr>
      <w:rFonts w:eastAsiaTheme="minorEastAsia"/>
      <w:kern w:val="0"/>
      <w:sz w:val="20"/>
      <w:szCs w:val="20"/>
      <w:lang w:val="en-US" w:eastAsia="ko-KR"/>
      <w14:ligatures w14:val="none"/>
    </w:rPr>
  </w:style>
  <w:style w:type="paragraph" w:styleId="CommentText">
    <w:name w:val="annotation text"/>
    <w:basedOn w:val="Normal"/>
    <w:link w:val="CommentTextChar"/>
    <w:uiPriority w:val="99"/>
    <w:semiHidden/>
    <w:unhideWhenUsed/>
    <w:rsid w:val="00F503EE"/>
    <w:pPr>
      <w:spacing w:line="240" w:lineRule="auto"/>
    </w:pPr>
    <w:rPr>
      <w:rFonts w:eastAsiaTheme="minorEastAsia"/>
      <w:kern w:val="0"/>
      <w:sz w:val="20"/>
      <w:szCs w:val="20"/>
      <w:lang w:val="en-US" w:eastAsia="ko-KR"/>
      <w14:ligatures w14:val="none"/>
    </w:rPr>
  </w:style>
  <w:style w:type="character" w:customStyle="1" w:styleId="CommentTextChar1">
    <w:name w:val="Comment Text Char1"/>
    <w:basedOn w:val="DefaultParagraphFont"/>
    <w:uiPriority w:val="99"/>
    <w:semiHidden/>
    <w:rsid w:val="00F503EE"/>
    <w:rPr>
      <w:sz w:val="20"/>
      <w:szCs w:val="20"/>
    </w:rPr>
  </w:style>
  <w:style w:type="character" w:customStyle="1" w:styleId="CommentSubjectChar">
    <w:name w:val="Comment Subject Char"/>
    <w:basedOn w:val="CommentTextChar"/>
    <w:link w:val="CommentSubject"/>
    <w:uiPriority w:val="99"/>
    <w:semiHidden/>
    <w:rsid w:val="00F503EE"/>
    <w:rPr>
      <w:rFonts w:eastAsiaTheme="minorEastAsia"/>
      <w:b/>
      <w:bCs/>
      <w:kern w:val="0"/>
      <w:sz w:val="20"/>
      <w:szCs w:val="20"/>
      <w:lang w:val="en-US" w:eastAsia="ko-KR"/>
      <w14:ligatures w14:val="none"/>
    </w:rPr>
  </w:style>
  <w:style w:type="paragraph" w:styleId="CommentSubject">
    <w:name w:val="annotation subject"/>
    <w:basedOn w:val="CommentText"/>
    <w:next w:val="CommentText"/>
    <w:link w:val="CommentSubjectChar"/>
    <w:uiPriority w:val="99"/>
    <w:semiHidden/>
    <w:unhideWhenUsed/>
    <w:rsid w:val="00F503EE"/>
    <w:rPr>
      <w:b/>
      <w:bCs/>
    </w:rPr>
  </w:style>
  <w:style w:type="character" w:customStyle="1" w:styleId="CommentSubjectChar1">
    <w:name w:val="Comment Subject Char1"/>
    <w:basedOn w:val="CommentTextChar1"/>
    <w:uiPriority w:val="99"/>
    <w:semiHidden/>
    <w:rsid w:val="00F503EE"/>
    <w:rPr>
      <w:b/>
      <w:bCs/>
      <w:sz w:val="20"/>
      <w:szCs w:val="20"/>
    </w:rPr>
  </w:style>
  <w:style w:type="paragraph" w:customStyle="1" w:styleId="Style1">
    <w:name w:val="Style1"/>
    <w:basedOn w:val="ListParagraph"/>
    <w:next w:val="Heading1"/>
    <w:link w:val="Style1Char"/>
    <w:autoRedefine/>
    <w:rsid w:val="00F503EE"/>
    <w:pPr>
      <w:ind w:left="360" w:hanging="360"/>
      <w:jc w:val="both"/>
    </w:pPr>
    <w:rPr>
      <w:rFonts w:eastAsiaTheme="minorEastAsia"/>
      <w:b/>
      <w:kern w:val="0"/>
      <w:sz w:val="26"/>
      <w:szCs w:val="26"/>
      <w:lang w:val="en-US" w:eastAsia="ko-KR"/>
      <w14:ligatures w14:val="none"/>
    </w:rPr>
  </w:style>
  <w:style w:type="character" w:customStyle="1" w:styleId="Style1Char">
    <w:name w:val="Style1 Char"/>
    <w:basedOn w:val="ListParagraphChar"/>
    <w:link w:val="Style1"/>
    <w:rsid w:val="00F503EE"/>
    <w:rPr>
      <w:rFonts w:eastAsiaTheme="minorEastAsia"/>
      <w:b/>
      <w:kern w:val="0"/>
      <w:sz w:val="26"/>
      <w:szCs w:val="26"/>
      <w:lang w:val="en-US" w:eastAsia="ko-KR"/>
      <w14:ligatures w14:val="none"/>
    </w:rPr>
  </w:style>
  <w:style w:type="character" w:customStyle="1" w:styleId="DateChar">
    <w:name w:val="Date Char"/>
    <w:basedOn w:val="DefaultParagraphFont"/>
    <w:link w:val="Date"/>
    <w:uiPriority w:val="99"/>
    <w:semiHidden/>
    <w:rsid w:val="00F503EE"/>
    <w:rPr>
      <w:rFonts w:eastAsiaTheme="minorEastAsia"/>
      <w:kern w:val="0"/>
      <w:lang w:val="en-US" w:eastAsia="ko-KR"/>
      <w14:ligatures w14:val="none"/>
    </w:rPr>
  </w:style>
  <w:style w:type="paragraph" w:styleId="Date">
    <w:name w:val="Date"/>
    <w:basedOn w:val="Normal"/>
    <w:next w:val="Normal"/>
    <w:link w:val="DateChar"/>
    <w:uiPriority w:val="99"/>
    <w:semiHidden/>
    <w:unhideWhenUsed/>
    <w:rsid w:val="00F503EE"/>
    <w:rPr>
      <w:rFonts w:eastAsiaTheme="minorEastAsia"/>
      <w:kern w:val="0"/>
      <w:lang w:val="en-US" w:eastAsia="ko-KR"/>
      <w14:ligatures w14:val="none"/>
    </w:rPr>
  </w:style>
  <w:style w:type="character" w:customStyle="1" w:styleId="DateChar1">
    <w:name w:val="Date Char1"/>
    <w:basedOn w:val="DefaultParagraphFont"/>
    <w:uiPriority w:val="99"/>
    <w:semiHidden/>
    <w:rsid w:val="00F503EE"/>
  </w:style>
  <w:style w:type="paragraph" w:customStyle="1" w:styleId="BDTOCHeader">
    <w:name w:val="BD TOC Header"/>
    <w:basedOn w:val="Normal"/>
    <w:qFormat/>
    <w:rsid w:val="00F503EE"/>
    <w:pPr>
      <w:pBdr>
        <w:bottom w:val="single" w:sz="8" w:space="1" w:color="000000" w:themeColor="text1"/>
      </w:pBdr>
      <w:spacing w:before="480" w:after="240" w:line="240" w:lineRule="auto"/>
    </w:pPr>
    <w:rPr>
      <w:rFonts w:ascii="Arial" w:hAnsi="Arial"/>
      <w:b/>
      <w:color w:val="000000" w:themeColor="text1"/>
      <w:kern w:val="0"/>
      <w:sz w:val="36"/>
      <w:lang w:val="en-US"/>
      <w14:ligatures w14:val="none"/>
    </w:rPr>
  </w:style>
  <w:style w:type="paragraph" w:styleId="HTMLPreformatted">
    <w:name w:val="HTML Preformatted"/>
    <w:basedOn w:val="Normal"/>
    <w:link w:val="HTMLPreformattedChar"/>
    <w:uiPriority w:val="99"/>
    <w:unhideWhenUsed/>
    <w:rsid w:val="00F503EE"/>
    <w:pPr>
      <w:tabs>
        <w:tab w:val="num"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hanging="360"/>
    </w:pPr>
    <w:rPr>
      <w:rFonts w:ascii="Courier New" w:eastAsia="Times New Roman" w:hAnsi="Courier New" w:cs="Courier New"/>
      <w:kern w:val="0"/>
      <w:sz w:val="20"/>
      <w:szCs w:val="20"/>
      <w:lang w:eastAsia="el-GR"/>
      <w14:ligatures w14:val="none"/>
    </w:rPr>
  </w:style>
  <w:style w:type="character" w:customStyle="1" w:styleId="HTMLPreformattedChar">
    <w:name w:val="HTML Preformatted Char"/>
    <w:basedOn w:val="DefaultParagraphFont"/>
    <w:link w:val="HTMLPreformatted"/>
    <w:uiPriority w:val="99"/>
    <w:rsid w:val="00F503EE"/>
    <w:rPr>
      <w:rFonts w:ascii="Courier New" w:eastAsia="Times New Roman" w:hAnsi="Courier New" w:cs="Courier New"/>
      <w:kern w:val="0"/>
      <w:sz w:val="20"/>
      <w:szCs w:val="20"/>
      <w:lang w:eastAsia="el-GR"/>
      <w14:ligatures w14:val="none"/>
    </w:rPr>
  </w:style>
  <w:style w:type="character" w:customStyle="1" w:styleId="ui-provider">
    <w:name w:val="ui-provider"/>
    <w:basedOn w:val="DefaultParagraphFont"/>
    <w:rsid w:val="00F503EE"/>
  </w:style>
  <w:style w:type="character" w:customStyle="1" w:styleId="markedcontent">
    <w:name w:val="markedcontent"/>
    <w:basedOn w:val="DefaultParagraphFont"/>
    <w:rsid w:val="00F503EE"/>
  </w:style>
  <w:style w:type="character" w:styleId="HTMLCode">
    <w:name w:val="HTML Code"/>
    <w:basedOn w:val="DefaultParagraphFont"/>
    <w:uiPriority w:val="99"/>
    <w:semiHidden/>
    <w:unhideWhenUsed/>
    <w:rsid w:val="00F503EE"/>
    <w:rPr>
      <w:rFonts w:ascii="Courier New" w:eastAsia="Times New Roman" w:hAnsi="Courier New" w:cs="Courier New"/>
      <w:sz w:val="20"/>
      <w:szCs w:val="20"/>
    </w:rPr>
  </w:style>
  <w:style w:type="character" w:customStyle="1" w:styleId="contentviewerhtmlstylestext">
    <w:name w:val="contentviewerhtmlstylestext"/>
    <w:basedOn w:val="DefaultParagraphFont"/>
    <w:rsid w:val="00F503EE"/>
  </w:style>
  <w:style w:type="character" w:customStyle="1" w:styleId="apple-converted-space">
    <w:name w:val="apple-converted-space"/>
    <w:basedOn w:val="DefaultParagraphFont"/>
    <w:rsid w:val="00F503EE"/>
  </w:style>
  <w:style w:type="paragraph" w:styleId="NormalWeb">
    <w:name w:val="Normal (Web)"/>
    <w:basedOn w:val="Normal"/>
    <w:uiPriority w:val="99"/>
    <w:unhideWhenUsed/>
    <w:rsid w:val="00F503EE"/>
    <w:pPr>
      <w:spacing w:before="100" w:beforeAutospacing="1" w:after="100" w:afterAutospacing="1" w:line="240" w:lineRule="auto"/>
    </w:pPr>
    <w:rPr>
      <w:rFonts w:ascii="Times New Roman" w:eastAsia="Times New Roman" w:hAnsi="Times New Roman" w:cs="Times New Roman"/>
      <w:kern w:val="0"/>
      <w:sz w:val="24"/>
      <w:szCs w:val="24"/>
      <w:lang w:val="en-US" w:eastAsia="ko-KR"/>
      <w14:ligatures w14:val="none"/>
    </w:rPr>
  </w:style>
  <w:style w:type="paragraph" w:customStyle="1" w:styleId="paragraph">
    <w:name w:val="paragraph"/>
    <w:basedOn w:val="Normal"/>
    <w:rsid w:val="00F503EE"/>
    <w:pPr>
      <w:spacing w:before="100" w:beforeAutospacing="1" w:after="100" w:afterAutospacing="1" w:line="240" w:lineRule="auto"/>
    </w:pPr>
    <w:rPr>
      <w:rFonts w:ascii="Times New Roman" w:eastAsia="Times New Roman" w:hAnsi="Times New Roman" w:cs="Times New Roman"/>
      <w:kern w:val="0"/>
      <w:sz w:val="24"/>
      <w:szCs w:val="24"/>
      <w:lang w:eastAsia="el-GR"/>
      <w14:ligatures w14:val="none"/>
    </w:rPr>
  </w:style>
  <w:style w:type="numbering" w:customStyle="1" w:styleId="NoList1">
    <w:name w:val="No List1"/>
    <w:next w:val="NoList"/>
    <w:uiPriority w:val="99"/>
    <w:semiHidden/>
    <w:unhideWhenUsed/>
    <w:rsid w:val="003B7A82"/>
  </w:style>
  <w:style w:type="table" w:customStyle="1" w:styleId="TableGrid1">
    <w:name w:val="Table Grid1"/>
    <w:basedOn w:val="TableNormal"/>
    <w:next w:val="TableGrid"/>
    <w:uiPriority w:val="39"/>
    <w:rsid w:val="003B7A82"/>
    <w:pPr>
      <w:spacing w:after="0" w:line="240" w:lineRule="auto"/>
    </w:pPr>
    <w:rPr>
      <w:rFonts w:eastAsia="Yu Mincho"/>
      <w:kern w:val="0"/>
      <w:lang w:val="en-US" w:eastAsia="ko-K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B7A82"/>
    <w:rPr>
      <w:color w:val="808080"/>
    </w:rPr>
  </w:style>
  <w:style w:type="character" w:styleId="FootnoteReference">
    <w:name w:val="footnote reference"/>
    <w:basedOn w:val="DefaultParagraphFont"/>
    <w:uiPriority w:val="99"/>
    <w:semiHidden/>
    <w:unhideWhenUsed/>
    <w:rsid w:val="003B7A82"/>
    <w:rPr>
      <w:vertAlign w:val="superscript"/>
    </w:rPr>
  </w:style>
  <w:style w:type="character" w:styleId="EndnoteReference">
    <w:name w:val="endnote reference"/>
    <w:basedOn w:val="DefaultParagraphFont"/>
    <w:uiPriority w:val="99"/>
    <w:semiHidden/>
    <w:unhideWhenUsed/>
    <w:rsid w:val="003B7A82"/>
    <w:rPr>
      <w:vertAlign w:val="superscript"/>
    </w:rPr>
  </w:style>
  <w:style w:type="character" w:styleId="CommentReference">
    <w:name w:val="annotation reference"/>
    <w:basedOn w:val="DefaultParagraphFont"/>
    <w:uiPriority w:val="99"/>
    <w:semiHidden/>
    <w:unhideWhenUsed/>
    <w:rsid w:val="003B7A82"/>
    <w:rPr>
      <w:sz w:val="16"/>
      <w:szCs w:val="16"/>
    </w:rPr>
  </w:style>
  <w:style w:type="paragraph" w:styleId="BodyText">
    <w:name w:val="Body Text"/>
    <w:basedOn w:val="Normal"/>
    <w:link w:val="BodyTextChar"/>
    <w:uiPriority w:val="1"/>
    <w:qFormat/>
    <w:rsid w:val="00EE01B2"/>
    <w:pPr>
      <w:widowControl w:val="0"/>
      <w:autoSpaceDE w:val="0"/>
      <w:autoSpaceDN w:val="0"/>
      <w:spacing w:after="0" w:line="240" w:lineRule="auto"/>
    </w:pPr>
    <w:rPr>
      <w:rFonts w:ascii="Franklin Gothic Book" w:eastAsia="Franklin Gothic Book" w:hAnsi="Franklin Gothic Book" w:cs="Franklin Gothic Book"/>
      <w:kern w:val="0"/>
      <w:sz w:val="24"/>
      <w:szCs w:val="24"/>
      <w:lang w:val="en-US"/>
      <w14:ligatures w14:val="none"/>
    </w:rPr>
  </w:style>
  <w:style w:type="character" w:customStyle="1" w:styleId="BodyTextChar">
    <w:name w:val="Body Text Char"/>
    <w:basedOn w:val="DefaultParagraphFont"/>
    <w:link w:val="BodyText"/>
    <w:uiPriority w:val="1"/>
    <w:rsid w:val="00EE01B2"/>
    <w:rPr>
      <w:rFonts w:ascii="Franklin Gothic Book" w:eastAsia="Franklin Gothic Book" w:hAnsi="Franklin Gothic Book" w:cs="Franklin Gothic Book"/>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22961">
      <w:bodyDiv w:val="1"/>
      <w:marLeft w:val="0"/>
      <w:marRight w:val="0"/>
      <w:marTop w:val="0"/>
      <w:marBottom w:val="0"/>
      <w:divBdr>
        <w:top w:val="none" w:sz="0" w:space="0" w:color="auto"/>
        <w:left w:val="none" w:sz="0" w:space="0" w:color="auto"/>
        <w:bottom w:val="none" w:sz="0" w:space="0" w:color="auto"/>
        <w:right w:val="none" w:sz="0" w:space="0" w:color="auto"/>
      </w:divBdr>
    </w:div>
    <w:div w:id="141318892">
      <w:bodyDiv w:val="1"/>
      <w:marLeft w:val="0"/>
      <w:marRight w:val="0"/>
      <w:marTop w:val="0"/>
      <w:marBottom w:val="0"/>
      <w:divBdr>
        <w:top w:val="none" w:sz="0" w:space="0" w:color="auto"/>
        <w:left w:val="none" w:sz="0" w:space="0" w:color="auto"/>
        <w:bottom w:val="none" w:sz="0" w:space="0" w:color="auto"/>
        <w:right w:val="none" w:sz="0" w:space="0" w:color="auto"/>
      </w:divBdr>
    </w:div>
    <w:div w:id="153880327">
      <w:bodyDiv w:val="1"/>
      <w:marLeft w:val="0"/>
      <w:marRight w:val="0"/>
      <w:marTop w:val="0"/>
      <w:marBottom w:val="0"/>
      <w:divBdr>
        <w:top w:val="none" w:sz="0" w:space="0" w:color="auto"/>
        <w:left w:val="none" w:sz="0" w:space="0" w:color="auto"/>
        <w:bottom w:val="none" w:sz="0" w:space="0" w:color="auto"/>
        <w:right w:val="none" w:sz="0" w:space="0" w:color="auto"/>
      </w:divBdr>
    </w:div>
    <w:div w:id="183247135">
      <w:bodyDiv w:val="1"/>
      <w:marLeft w:val="0"/>
      <w:marRight w:val="0"/>
      <w:marTop w:val="0"/>
      <w:marBottom w:val="0"/>
      <w:divBdr>
        <w:top w:val="none" w:sz="0" w:space="0" w:color="auto"/>
        <w:left w:val="none" w:sz="0" w:space="0" w:color="auto"/>
        <w:bottom w:val="none" w:sz="0" w:space="0" w:color="auto"/>
        <w:right w:val="none" w:sz="0" w:space="0" w:color="auto"/>
      </w:divBdr>
    </w:div>
    <w:div w:id="332875545">
      <w:bodyDiv w:val="1"/>
      <w:marLeft w:val="0"/>
      <w:marRight w:val="0"/>
      <w:marTop w:val="0"/>
      <w:marBottom w:val="0"/>
      <w:divBdr>
        <w:top w:val="none" w:sz="0" w:space="0" w:color="auto"/>
        <w:left w:val="none" w:sz="0" w:space="0" w:color="auto"/>
        <w:bottom w:val="none" w:sz="0" w:space="0" w:color="auto"/>
        <w:right w:val="none" w:sz="0" w:space="0" w:color="auto"/>
      </w:divBdr>
    </w:div>
    <w:div w:id="517157692">
      <w:bodyDiv w:val="1"/>
      <w:marLeft w:val="0"/>
      <w:marRight w:val="0"/>
      <w:marTop w:val="0"/>
      <w:marBottom w:val="0"/>
      <w:divBdr>
        <w:top w:val="none" w:sz="0" w:space="0" w:color="auto"/>
        <w:left w:val="none" w:sz="0" w:space="0" w:color="auto"/>
        <w:bottom w:val="none" w:sz="0" w:space="0" w:color="auto"/>
        <w:right w:val="none" w:sz="0" w:space="0" w:color="auto"/>
      </w:divBdr>
    </w:div>
    <w:div w:id="527259288">
      <w:bodyDiv w:val="1"/>
      <w:marLeft w:val="0"/>
      <w:marRight w:val="0"/>
      <w:marTop w:val="0"/>
      <w:marBottom w:val="0"/>
      <w:divBdr>
        <w:top w:val="none" w:sz="0" w:space="0" w:color="auto"/>
        <w:left w:val="none" w:sz="0" w:space="0" w:color="auto"/>
        <w:bottom w:val="none" w:sz="0" w:space="0" w:color="auto"/>
        <w:right w:val="none" w:sz="0" w:space="0" w:color="auto"/>
      </w:divBdr>
    </w:div>
    <w:div w:id="572351129">
      <w:bodyDiv w:val="1"/>
      <w:marLeft w:val="0"/>
      <w:marRight w:val="0"/>
      <w:marTop w:val="0"/>
      <w:marBottom w:val="0"/>
      <w:divBdr>
        <w:top w:val="none" w:sz="0" w:space="0" w:color="auto"/>
        <w:left w:val="none" w:sz="0" w:space="0" w:color="auto"/>
        <w:bottom w:val="none" w:sz="0" w:space="0" w:color="auto"/>
        <w:right w:val="none" w:sz="0" w:space="0" w:color="auto"/>
      </w:divBdr>
    </w:div>
    <w:div w:id="815028173">
      <w:bodyDiv w:val="1"/>
      <w:marLeft w:val="0"/>
      <w:marRight w:val="0"/>
      <w:marTop w:val="0"/>
      <w:marBottom w:val="0"/>
      <w:divBdr>
        <w:top w:val="none" w:sz="0" w:space="0" w:color="auto"/>
        <w:left w:val="none" w:sz="0" w:space="0" w:color="auto"/>
        <w:bottom w:val="none" w:sz="0" w:space="0" w:color="auto"/>
        <w:right w:val="none" w:sz="0" w:space="0" w:color="auto"/>
      </w:divBdr>
    </w:div>
    <w:div w:id="866260132">
      <w:bodyDiv w:val="1"/>
      <w:marLeft w:val="0"/>
      <w:marRight w:val="0"/>
      <w:marTop w:val="0"/>
      <w:marBottom w:val="0"/>
      <w:divBdr>
        <w:top w:val="none" w:sz="0" w:space="0" w:color="auto"/>
        <w:left w:val="none" w:sz="0" w:space="0" w:color="auto"/>
        <w:bottom w:val="none" w:sz="0" w:space="0" w:color="auto"/>
        <w:right w:val="none" w:sz="0" w:space="0" w:color="auto"/>
      </w:divBdr>
    </w:div>
    <w:div w:id="949239507">
      <w:bodyDiv w:val="1"/>
      <w:marLeft w:val="0"/>
      <w:marRight w:val="0"/>
      <w:marTop w:val="0"/>
      <w:marBottom w:val="0"/>
      <w:divBdr>
        <w:top w:val="none" w:sz="0" w:space="0" w:color="auto"/>
        <w:left w:val="none" w:sz="0" w:space="0" w:color="auto"/>
        <w:bottom w:val="none" w:sz="0" w:space="0" w:color="auto"/>
        <w:right w:val="none" w:sz="0" w:space="0" w:color="auto"/>
      </w:divBdr>
    </w:div>
    <w:div w:id="985547799">
      <w:bodyDiv w:val="1"/>
      <w:marLeft w:val="0"/>
      <w:marRight w:val="0"/>
      <w:marTop w:val="0"/>
      <w:marBottom w:val="0"/>
      <w:divBdr>
        <w:top w:val="none" w:sz="0" w:space="0" w:color="auto"/>
        <w:left w:val="none" w:sz="0" w:space="0" w:color="auto"/>
        <w:bottom w:val="none" w:sz="0" w:space="0" w:color="auto"/>
        <w:right w:val="none" w:sz="0" w:space="0" w:color="auto"/>
      </w:divBdr>
    </w:div>
    <w:div w:id="1004820263">
      <w:bodyDiv w:val="1"/>
      <w:marLeft w:val="0"/>
      <w:marRight w:val="0"/>
      <w:marTop w:val="0"/>
      <w:marBottom w:val="0"/>
      <w:divBdr>
        <w:top w:val="none" w:sz="0" w:space="0" w:color="auto"/>
        <w:left w:val="none" w:sz="0" w:space="0" w:color="auto"/>
        <w:bottom w:val="none" w:sz="0" w:space="0" w:color="auto"/>
        <w:right w:val="none" w:sz="0" w:space="0" w:color="auto"/>
      </w:divBdr>
    </w:div>
    <w:div w:id="1047604512">
      <w:bodyDiv w:val="1"/>
      <w:marLeft w:val="0"/>
      <w:marRight w:val="0"/>
      <w:marTop w:val="0"/>
      <w:marBottom w:val="0"/>
      <w:divBdr>
        <w:top w:val="none" w:sz="0" w:space="0" w:color="auto"/>
        <w:left w:val="none" w:sz="0" w:space="0" w:color="auto"/>
        <w:bottom w:val="none" w:sz="0" w:space="0" w:color="auto"/>
        <w:right w:val="none" w:sz="0" w:space="0" w:color="auto"/>
      </w:divBdr>
    </w:div>
    <w:div w:id="1200557408">
      <w:bodyDiv w:val="1"/>
      <w:marLeft w:val="0"/>
      <w:marRight w:val="0"/>
      <w:marTop w:val="0"/>
      <w:marBottom w:val="0"/>
      <w:divBdr>
        <w:top w:val="none" w:sz="0" w:space="0" w:color="auto"/>
        <w:left w:val="none" w:sz="0" w:space="0" w:color="auto"/>
        <w:bottom w:val="none" w:sz="0" w:space="0" w:color="auto"/>
        <w:right w:val="none" w:sz="0" w:space="0" w:color="auto"/>
      </w:divBdr>
    </w:div>
    <w:div w:id="1246260882">
      <w:bodyDiv w:val="1"/>
      <w:marLeft w:val="0"/>
      <w:marRight w:val="0"/>
      <w:marTop w:val="0"/>
      <w:marBottom w:val="0"/>
      <w:divBdr>
        <w:top w:val="none" w:sz="0" w:space="0" w:color="auto"/>
        <w:left w:val="none" w:sz="0" w:space="0" w:color="auto"/>
        <w:bottom w:val="none" w:sz="0" w:space="0" w:color="auto"/>
        <w:right w:val="none" w:sz="0" w:space="0" w:color="auto"/>
      </w:divBdr>
    </w:div>
    <w:div w:id="1310742405">
      <w:bodyDiv w:val="1"/>
      <w:marLeft w:val="0"/>
      <w:marRight w:val="0"/>
      <w:marTop w:val="0"/>
      <w:marBottom w:val="0"/>
      <w:divBdr>
        <w:top w:val="none" w:sz="0" w:space="0" w:color="auto"/>
        <w:left w:val="none" w:sz="0" w:space="0" w:color="auto"/>
        <w:bottom w:val="none" w:sz="0" w:space="0" w:color="auto"/>
        <w:right w:val="none" w:sz="0" w:space="0" w:color="auto"/>
      </w:divBdr>
    </w:div>
    <w:div w:id="1311523422">
      <w:bodyDiv w:val="1"/>
      <w:marLeft w:val="0"/>
      <w:marRight w:val="0"/>
      <w:marTop w:val="0"/>
      <w:marBottom w:val="0"/>
      <w:divBdr>
        <w:top w:val="none" w:sz="0" w:space="0" w:color="auto"/>
        <w:left w:val="none" w:sz="0" w:space="0" w:color="auto"/>
        <w:bottom w:val="none" w:sz="0" w:space="0" w:color="auto"/>
        <w:right w:val="none" w:sz="0" w:space="0" w:color="auto"/>
      </w:divBdr>
      <w:divsChild>
        <w:div w:id="161043976">
          <w:marLeft w:val="0"/>
          <w:marRight w:val="0"/>
          <w:marTop w:val="0"/>
          <w:marBottom w:val="0"/>
          <w:divBdr>
            <w:top w:val="none" w:sz="0" w:space="0" w:color="auto"/>
            <w:left w:val="none" w:sz="0" w:space="0" w:color="auto"/>
            <w:bottom w:val="none" w:sz="0" w:space="0" w:color="auto"/>
            <w:right w:val="none" w:sz="0" w:space="0" w:color="auto"/>
          </w:divBdr>
          <w:divsChild>
            <w:div w:id="296300127">
              <w:marLeft w:val="0"/>
              <w:marRight w:val="0"/>
              <w:marTop w:val="0"/>
              <w:marBottom w:val="0"/>
              <w:divBdr>
                <w:top w:val="none" w:sz="0" w:space="0" w:color="auto"/>
                <w:left w:val="none" w:sz="0" w:space="0" w:color="auto"/>
                <w:bottom w:val="none" w:sz="0" w:space="0" w:color="auto"/>
                <w:right w:val="none" w:sz="0" w:space="0" w:color="auto"/>
              </w:divBdr>
              <w:divsChild>
                <w:div w:id="1347052084">
                  <w:marLeft w:val="0"/>
                  <w:marRight w:val="0"/>
                  <w:marTop w:val="0"/>
                  <w:marBottom w:val="0"/>
                  <w:divBdr>
                    <w:top w:val="none" w:sz="0" w:space="0" w:color="auto"/>
                    <w:left w:val="none" w:sz="0" w:space="0" w:color="auto"/>
                    <w:bottom w:val="none" w:sz="0" w:space="0" w:color="auto"/>
                    <w:right w:val="none" w:sz="0" w:space="0" w:color="auto"/>
                  </w:divBdr>
                  <w:divsChild>
                    <w:div w:id="1989239166">
                      <w:marLeft w:val="0"/>
                      <w:marRight w:val="0"/>
                      <w:marTop w:val="0"/>
                      <w:marBottom w:val="0"/>
                      <w:divBdr>
                        <w:top w:val="none" w:sz="0" w:space="0" w:color="auto"/>
                        <w:left w:val="none" w:sz="0" w:space="0" w:color="auto"/>
                        <w:bottom w:val="none" w:sz="0" w:space="0" w:color="auto"/>
                        <w:right w:val="none" w:sz="0" w:space="0" w:color="auto"/>
                      </w:divBdr>
                      <w:divsChild>
                        <w:div w:id="25069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8396905">
          <w:marLeft w:val="0"/>
          <w:marRight w:val="0"/>
          <w:marTop w:val="0"/>
          <w:marBottom w:val="0"/>
          <w:divBdr>
            <w:top w:val="none" w:sz="0" w:space="0" w:color="auto"/>
            <w:left w:val="none" w:sz="0" w:space="0" w:color="auto"/>
            <w:bottom w:val="none" w:sz="0" w:space="0" w:color="auto"/>
            <w:right w:val="none" w:sz="0" w:space="0" w:color="auto"/>
          </w:divBdr>
          <w:divsChild>
            <w:div w:id="551381477">
              <w:marLeft w:val="0"/>
              <w:marRight w:val="0"/>
              <w:marTop w:val="0"/>
              <w:marBottom w:val="0"/>
              <w:divBdr>
                <w:top w:val="none" w:sz="0" w:space="0" w:color="auto"/>
                <w:left w:val="none" w:sz="0" w:space="0" w:color="auto"/>
                <w:bottom w:val="none" w:sz="0" w:space="0" w:color="auto"/>
                <w:right w:val="none" w:sz="0" w:space="0" w:color="auto"/>
              </w:divBdr>
              <w:divsChild>
                <w:div w:id="1168211791">
                  <w:marLeft w:val="0"/>
                  <w:marRight w:val="0"/>
                  <w:marTop w:val="0"/>
                  <w:marBottom w:val="0"/>
                  <w:divBdr>
                    <w:top w:val="none" w:sz="0" w:space="0" w:color="auto"/>
                    <w:left w:val="none" w:sz="0" w:space="0" w:color="auto"/>
                    <w:bottom w:val="none" w:sz="0" w:space="0" w:color="auto"/>
                    <w:right w:val="none" w:sz="0" w:space="0" w:color="auto"/>
                  </w:divBdr>
                  <w:divsChild>
                    <w:div w:id="27802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8209084">
      <w:bodyDiv w:val="1"/>
      <w:marLeft w:val="0"/>
      <w:marRight w:val="0"/>
      <w:marTop w:val="0"/>
      <w:marBottom w:val="0"/>
      <w:divBdr>
        <w:top w:val="none" w:sz="0" w:space="0" w:color="auto"/>
        <w:left w:val="none" w:sz="0" w:space="0" w:color="auto"/>
        <w:bottom w:val="none" w:sz="0" w:space="0" w:color="auto"/>
        <w:right w:val="none" w:sz="0" w:space="0" w:color="auto"/>
      </w:divBdr>
    </w:div>
    <w:div w:id="1467383730">
      <w:bodyDiv w:val="1"/>
      <w:marLeft w:val="0"/>
      <w:marRight w:val="0"/>
      <w:marTop w:val="0"/>
      <w:marBottom w:val="0"/>
      <w:divBdr>
        <w:top w:val="none" w:sz="0" w:space="0" w:color="auto"/>
        <w:left w:val="none" w:sz="0" w:space="0" w:color="auto"/>
        <w:bottom w:val="none" w:sz="0" w:space="0" w:color="auto"/>
        <w:right w:val="none" w:sz="0" w:space="0" w:color="auto"/>
      </w:divBdr>
    </w:div>
    <w:div w:id="1496142257">
      <w:bodyDiv w:val="1"/>
      <w:marLeft w:val="0"/>
      <w:marRight w:val="0"/>
      <w:marTop w:val="0"/>
      <w:marBottom w:val="0"/>
      <w:divBdr>
        <w:top w:val="none" w:sz="0" w:space="0" w:color="auto"/>
        <w:left w:val="none" w:sz="0" w:space="0" w:color="auto"/>
        <w:bottom w:val="none" w:sz="0" w:space="0" w:color="auto"/>
        <w:right w:val="none" w:sz="0" w:space="0" w:color="auto"/>
      </w:divBdr>
    </w:div>
    <w:div w:id="1548300656">
      <w:bodyDiv w:val="1"/>
      <w:marLeft w:val="0"/>
      <w:marRight w:val="0"/>
      <w:marTop w:val="0"/>
      <w:marBottom w:val="0"/>
      <w:divBdr>
        <w:top w:val="none" w:sz="0" w:space="0" w:color="auto"/>
        <w:left w:val="none" w:sz="0" w:space="0" w:color="auto"/>
        <w:bottom w:val="none" w:sz="0" w:space="0" w:color="auto"/>
        <w:right w:val="none" w:sz="0" w:space="0" w:color="auto"/>
      </w:divBdr>
    </w:div>
    <w:div w:id="1667972731">
      <w:bodyDiv w:val="1"/>
      <w:marLeft w:val="0"/>
      <w:marRight w:val="0"/>
      <w:marTop w:val="0"/>
      <w:marBottom w:val="0"/>
      <w:divBdr>
        <w:top w:val="none" w:sz="0" w:space="0" w:color="auto"/>
        <w:left w:val="none" w:sz="0" w:space="0" w:color="auto"/>
        <w:bottom w:val="none" w:sz="0" w:space="0" w:color="auto"/>
        <w:right w:val="none" w:sz="0" w:space="0" w:color="auto"/>
      </w:divBdr>
    </w:div>
    <w:div w:id="1758088898">
      <w:bodyDiv w:val="1"/>
      <w:marLeft w:val="0"/>
      <w:marRight w:val="0"/>
      <w:marTop w:val="0"/>
      <w:marBottom w:val="0"/>
      <w:divBdr>
        <w:top w:val="none" w:sz="0" w:space="0" w:color="auto"/>
        <w:left w:val="none" w:sz="0" w:space="0" w:color="auto"/>
        <w:bottom w:val="none" w:sz="0" w:space="0" w:color="auto"/>
        <w:right w:val="none" w:sz="0" w:space="0" w:color="auto"/>
      </w:divBdr>
    </w:div>
    <w:div w:id="2011367262">
      <w:bodyDiv w:val="1"/>
      <w:marLeft w:val="0"/>
      <w:marRight w:val="0"/>
      <w:marTop w:val="0"/>
      <w:marBottom w:val="0"/>
      <w:divBdr>
        <w:top w:val="none" w:sz="0" w:space="0" w:color="auto"/>
        <w:left w:val="none" w:sz="0" w:space="0" w:color="auto"/>
        <w:bottom w:val="none" w:sz="0" w:space="0" w:color="auto"/>
        <w:right w:val="none" w:sz="0" w:space="0" w:color="auto"/>
      </w:divBdr>
    </w:div>
    <w:div w:id="2013408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tiff"/><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hyperlink" Target="mailto:pat@m57.biz" TargetMode="External"/><Relationship Id="rId84" Type="http://schemas.openxmlformats.org/officeDocument/2006/relationships/hyperlink" Target="mailto:jo@m57.biz" TargetMode="External"/><Relationship Id="rId89" Type="http://schemas.openxmlformats.org/officeDocument/2006/relationships/hyperlink" Target="mailto:charlie@m57.biz"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hyperlink" Target="https://social.msdn.microsoft.com/Forums/en-US/2c4ae933-c67c-4036-b02a-d72e684154a7/daylight-savings-and-ewffbwf?forum=quebeceefs" TargetMode="External"/><Relationship Id="rId74" Type="http://schemas.openxmlformats.org/officeDocument/2006/relationships/hyperlink" Target="mailto:terry@m57.biz" TargetMode="External"/><Relationship Id="rId79" Type="http://schemas.openxmlformats.org/officeDocument/2006/relationships/hyperlink" Target="mailto:charlie@m57.biz" TargetMode="External"/><Relationship Id="rId102" Type="http://schemas.openxmlformats.org/officeDocument/2006/relationships/header" Target="header3.xml"/><Relationship Id="rId5" Type="http://schemas.openxmlformats.org/officeDocument/2006/relationships/webSettings" Target="webSettings.xml"/><Relationship Id="rId90" Type="http://schemas.openxmlformats.org/officeDocument/2006/relationships/hyperlink" Target="mailto:charlie@m57.biz" TargetMode="External"/><Relationship Id="rId95" Type="http://schemas.openxmlformats.org/officeDocument/2006/relationships/hyperlink" Target="mailto:charlie@m57.biz"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tiff"/><Relationship Id="rId48" Type="http://schemas.openxmlformats.org/officeDocument/2006/relationships/image" Target="media/image41.png"/><Relationship Id="rId64" Type="http://schemas.openxmlformats.org/officeDocument/2006/relationships/hyperlink" Target="mailto:pat@m57.biz" TargetMode="External"/><Relationship Id="rId69" Type="http://schemas.openxmlformats.org/officeDocument/2006/relationships/hyperlink" Target="mailto:pat@m57.biz" TargetMode="External"/><Relationship Id="rId80" Type="http://schemas.openxmlformats.org/officeDocument/2006/relationships/hyperlink" Target="mailto:jo@m57.biz" TargetMode="External"/><Relationship Id="rId85" Type="http://schemas.openxmlformats.org/officeDocument/2006/relationships/hyperlink" Target="mailto:charlie@m57.biz" TargetMode="External"/><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jpeg"/><Relationship Id="rId59" Type="http://schemas.openxmlformats.org/officeDocument/2006/relationships/image" Target="media/image51.png"/><Relationship Id="rId103" Type="http://schemas.openxmlformats.org/officeDocument/2006/relationships/footer" Target="footer3.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3.png"/><Relationship Id="rId70" Type="http://schemas.openxmlformats.org/officeDocument/2006/relationships/hyperlink" Target="mailto:jo@m57.biz" TargetMode="External"/><Relationship Id="rId75" Type="http://schemas.openxmlformats.org/officeDocument/2006/relationships/hyperlink" Target="mailto:jo@m57.biz" TargetMode="External"/><Relationship Id="rId83" Type="http://schemas.openxmlformats.org/officeDocument/2006/relationships/hyperlink" Target="mailto:pat@m57.biz" TargetMode="External"/><Relationship Id="rId88" Type="http://schemas.openxmlformats.org/officeDocument/2006/relationships/hyperlink" Target="mailto:charlie@m57.biz" TargetMode="External"/><Relationship Id="rId91" Type="http://schemas.openxmlformats.org/officeDocument/2006/relationships/hyperlink" Target="mailto:charlie@m57.biz" TargetMode="External"/><Relationship Id="rId96" Type="http://schemas.openxmlformats.org/officeDocument/2006/relationships/hyperlink" Target="https://www.seagate.com/staticfiles/maxtor/en_us/documentation/quick_specs/diamondmax_plus_40_ultra_ata_100_quick_specs.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hyperlink" Target="mailto:charlie@m57.biz" TargetMode="External"/><Relationship Id="rId73" Type="http://schemas.openxmlformats.org/officeDocument/2006/relationships/hyperlink" Target="mailto:pat@m57.biz" TargetMode="External"/><Relationship Id="rId78" Type="http://schemas.openxmlformats.org/officeDocument/2006/relationships/hyperlink" Target="mailto:pat@m57.biz" TargetMode="External"/><Relationship Id="rId81" Type="http://schemas.openxmlformats.org/officeDocument/2006/relationships/hyperlink" Target="mailto:charlie@m57.biz" TargetMode="External"/><Relationship Id="rId86" Type="http://schemas.openxmlformats.org/officeDocument/2006/relationships/hyperlink" Target="mailto:charlie@m57.biz" TargetMode="External"/><Relationship Id="rId94" Type="http://schemas.openxmlformats.org/officeDocument/2006/relationships/hyperlink" Target="mailto:rubinfritz31@mail.com" TargetMode="External"/><Relationship Id="rId99" Type="http://schemas.openxmlformats.org/officeDocument/2006/relationships/header" Target="header2.xml"/><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mailto:charlie@m57.biz" TargetMode="External"/><Relationship Id="rId97" Type="http://schemas.openxmlformats.org/officeDocument/2006/relationships/hyperlink" Target="https://www.seagate.com/staticfiles/maxtor/en_us/documentation/manuals/dm_plus_40_ultra_ata_100_manual.pdf"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mailto:charlie@m57.bizn" TargetMode="External"/><Relationship Id="rId92" Type="http://schemas.openxmlformats.org/officeDocument/2006/relationships/hyperlink" Target="mailto:charlie@m57.biz"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mailto:jo@m57.biz" TargetMode="External"/><Relationship Id="rId87" Type="http://schemas.openxmlformats.org/officeDocument/2006/relationships/hyperlink" Target="mailto:charlie@m57.biz" TargetMode="External"/><Relationship Id="rId61" Type="http://schemas.openxmlformats.org/officeDocument/2006/relationships/hyperlink" Target="https://stackoverflow.com/questions/30681166/convert-reg-binary-value-64-bit-hex-value-little-endian-to-date-and-time" TargetMode="External"/><Relationship Id="rId82" Type="http://schemas.openxmlformats.org/officeDocument/2006/relationships/hyperlink" Target="mailto:charlie@m57.biz"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mailto:pat@m57.biz" TargetMode="External"/><Relationship Id="rId100" Type="http://schemas.openxmlformats.org/officeDocument/2006/relationships/footer" Target="footer1.xml"/><Relationship Id="rId105" Type="http://schemas.microsoft.com/office/2011/relationships/people" Target="people.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hyperlink" Target="mailto:charlie@m57.biz" TargetMode="External"/><Relationship Id="rId93" Type="http://schemas.openxmlformats.org/officeDocument/2006/relationships/hyperlink" Target="mailto:charlie@m57.biz" TargetMode="External"/><Relationship Id="rId98"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mailto:terry@m57.biz"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0DDDD8-716C-47BC-8159-9AF1202515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69</Pages>
  <Words>12825</Words>
  <Characters>69259</Characters>
  <Application>Microsoft Office Word</Application>
  <DocSecurity>0</DocSecurity>
  <Lines>577</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81921</CharactersWithSpaces>
  <SharedDoc>false</SharedDoc>
  <HLinks>
    <vt:vector size="384" baseType="variant">
      <vt:variant>
        <vt:i4>6881309</vt:i4>
      </vt:variant>
      <vt:variant>
        <vt:i4>366</vt:i4>
      </vt:variant>
      <vt:variant>
        <vt:i4>0</vt:i4>
      </vt:variant>
      <vt:variant>
        <vt:i4>5</vt:i4>
      </vt:variant>
      <vt:variant>
        <vt:lpwstr>https://www.seagate.com/staticfiles/maxtor/en_us/documentation/manuals/dm_plus_40_ultra_ata_100_manual.pdf</vt:lpwstr>
      </vt:variant>
      <vt:variant>
        <vt:lpwstr/>
      </vt:variant>
      <vt:variant>
        <vt:i4>1769571</vt:i4>
      </vt:variant>
      <vt:variant>
        <vt:i4>363</vt:i4>
      </vt:variant>
      <vt:variant>
        <vt:i4>0</vt:i4>
      </vt:variant>
      <vt:variant>
        <vt:i4>5</vt:i4>
      </vt:variant>
      <vt:variant>
        <vt:lpwstr>https://www.seagate.com/staticfiles/maxtor/en_us/documentation/quick_specs/diamondmax_plus_40_ultra_ata_100_quick_specs.pdf</vt:lpwstr>
      </vt:variant>
      <vt:variant>
        <vt:lpwstr/>
      </vt:variant>
      <vt:variant>
        <vt:i4>2818059</vt:i4>
      </vt:variant>
      <vt:variant>
        <vt:i4>342</vt:i4>
      </vt:variant>
      <vt:variant>
        <vt:i4>0</vt:i4>
      </vt:variant>
      <vt:variant>
        <vt:i4>5</vt:i4>
      </vt:variant>
      <vt:variant>
        <vt:lpwstr>mailto:charlie@m57.biz</vt:lpwstr>
      </vt:variant>
      <vt:variant>
        <vt:lpwstr/>
      </vt:variant>
      <vt:variant>
        <vt:i4>6946903</vt:i4>
      </vt:variant>
      <vt:variant>
        <vt:i4>339</vt:i4>
      </vt:variant>
      <vt:variant>
        <vt:i4>0</vt:i4>
      </vt:variant>
      <vt:variant>
        <vt:i4>5</vt:i4>
      </vt:variant>
      <vt:variant>
        <vt:lpwstr>mailto:rubinfritz31@mail.com</vt:lpwstr>
      </vt:variant>
      <vt:variant>
        <vt:lpwstr/>
      </vt:variant>
      <vt:variant>
        <vt:i4>2818059</vt:i4>
      </vt:variant>
      <vt:variant>
        <vt:i4>336</vt:i4>
      </vt:variant>
      <vt:variant>
        <vt:i4>0</vt:i4>
      </vt:variant>
      <vt:variant>
        <vt:i4>5</vt:i4>
      </vt:variant>
      <vt:variant>
        <vt:lpwstr>mailto:charlie@m57.biz</vt:lpwstr>
      </vt:variant>
      <vt:variant>
        <vt:lpwstr/>
      </vt:variant>
      <vt:variant>
        <vt:i4>2818059</vt:i4>
      </vt:variant>
      <vt:variant>
        <vt:i4>333</vt:i4>
      </vt:variant>
      <vt:variant>
        <vt:i4>0</vt:i4>
      </vt:variant>
      <vt:variant>
        <vt:i4>5</vt:i4>
      </vt:variant>
      <vt:variant>
        <vt:lpwstr>mailto:charlie@m57.biz</vt:lpwstr>
      </vt:variant>
      <vt:variant>
        <vt:lpwstr/>
      </vt:variant>
      <vt:variant>
        <vt:i4>2818059</vt:i4>
      </vt:variant>
      <vt:variant>
        <vt:i4>330</vt:i4>
      </vt:variant>
      <vt:variant>
        <vt:i4>0</vt:i4>
      </vt:variant>
      <vt:variant>
        <vt:i4>5</vt:i4>
      </vt:variant>
      <vt:variant>
        <vt:lpwstr>mailto:charlie@m57.biz</vt:lpwstr>
      </vt:variant>
      <vt:variant>
        <vt:lpwstr/>
      </vt:variant>
      <vt:variant>
        <vt:i4>2818059</vt:i4>
      </vt:variant>
      <vt:variant>
        <vt:i4>327</vt:i4>
      </vt:variant>
      <vt:variant>
        <vt:i4>0</vt:i4>
      </vt:variant>
      <vt:variant>
        <vt:i4>5</vt:i4>
      </vt:variant>
      <vt:variant>
        <vt:lpwstr>mailto:charlie@m57.biz</vt:lpwstr>
      </vt:variant>
      <vt:variant>
        <vt:lpwstr/>
      </vt:variant>
      <vt:variant>
        <vt:i4>2818059</vt:i4>
      </vt:variant>
      <vt:variant>
        <vt:i4>324</vt:i4>
      </vt:variant>
      <vt:variant>
        <vt:i4>0</vt:i4>
      </vt:variant>
      <vt:variant>
        <vt:i4>5</vt:i4>
      </vt:variant>
      <vt:variant>
        <vt:lpwstr>mailto:charlie@m57.biz</vt:lpwstr>
      </vt:variant>
      <vt:variant>
        <vt:lpwstr/>
      </vt:variant>
      <vt:variant>
        <vt:i4>2818059</vt:i4>
      </vt:variant>
      <vt:variant>
        <vt:i4>321</vt:i4>
      </vt:variant>
      <vt:variant>
        <vt:i4>0</vt:i4>
      </vt:variant>
      <vt:variant>
        <vt:i4>5</vt:i4>
      </vt:variant>
      <vt:variant>
        <vt:lpwstr>mailto:charlie@m57.biz</vt:lpwstr>
      </vt:variant>
      <vt:variant>
        <vt:lpwstr/>
      </vt:variant>
      <vt:variant>
        <vt:i4>2818059</vt:i4>
      </vt:variant>
      <vt:variant>
        <vt:i4>318</vt:i4>
      </vt:variant>
      <vt:variant>
        <vt:i4>0</vt:i4>
      </vt:variant>
      <vt:variant>
        <vt:i4>5</vt:i4>
      </vt:variant>
      <vt:variant>
        <vt:lpwstr>mailto:charlie@m57.biz</vt:lpwstr>
      </vt:variant>
      <vt:variant>
        <vt:lpwstr/>
      </vt:variant>
      <vt:variant>
        <vt:i4>2818059</vt:i4>
      </vt:variant>
      <vt:variant>
        <vt:i4>315</vt:i4>
      </vt:variant>
      <vt:variant>
        <vt:i4>0</vt:i4>
      </vt:variant>
      <vt:variant>
        <vt:i4>5</vt:i4>
      </vt:variant>
      <vt:variant>
        <vt:lpwstr>mailto:charlie@m57.biz</vt:lpwstr>
      </vt:variant>
      <vt:variant>
        <vt:lpwstr/>
      </vt:variant>
      <vt:variant>
        <vt:i4>2818059</vt:i4>
      </vt:variant>
      <vt:variant>
        <vt:i4>312</vt:i4>
      </vt:variant>
      <vt:variant>
        <vt:i4>0</vt:i4>
      </vt:variant>
      <vt:variant>
        <vt:i4>5</vt:i4>
      </vt:variant>
      <vt:variant>
        <vt:lpwstr>mailto:charlie@m57.biz</vt:lpwstr>
      </vt:variant>
      <vt:variant>
        <vt:lpwstr/>
      </vt:variant>
      <vt:variant>
        <vt:i4>3801117</vt:i4>
      </vt:variant>
      <vt:variant>
        <vt:i4>309</vt:i4>
      </vt:variant>
      <vt:variant>
        <vt:i4>0</vt:i4>
      </vt:variant>
      <vt:variant>
        <vt:i4>5</vt:i4>
      </vt:variant>
      <vt:variant>
        <vt:lpwstr>mailto:jo@m57.biz</vt:lpwstr>
      </vt:variant>
      <vt:variant>
        <vt:lpwstr/>
      </vt:variant>
      <vt:variant>
        <vt:i4>2359321</vt:i4>
      </vt:variant>
      <vt:variant>
        <vt:i4>306</vt:i4>
      </vt:variant>
      <vt:variant>
        <vt:i4>0</vt:i4>
      </vt:variant>
      <vt:variant>
        <vt:i4>5</vt:i4>
      </vt:variant>
      <vt:variant>
        <vt:lpwstr>mailto:pat@m57.biz</vt:lpwstr>
      </vt:variant>
      <vt:variant>
        <vt:lpwstr/>
      </vt:variant>
      <vt:variant>
        <vt:i4>2818059</vt:i4>
      </vt:variant>
      <vt:variant>
        <vt:i4>303</vt:i4>
      </vt:variant>
      <vt:variant>
        <vt:i4>0</vt:i4>
      </vt:variant>
      <vt:variant>
        <vt:i4>5</vt:i4>
      </vt:variant>
      <vt:variant>
        <vt:lpwstr>mailto:charlie@m57.biz</vt:lpwstr>
      </vt:variant>
      <vt:variant>
        <vt:lpwstr/>
      </vt:variant>
      <vt:variant>
        <vt:i4>2818059</vt:i4>
      </vt:variant>
      <vt:variant>
        <vt:i4>300</vt:i4>
      </vt:variant>
      <vt:variant>
        <vt:i4>0</vt:i4>
      </vt:variant>
      <vt:variant>
        <vt:i4>5</vt:i4>
      </vt:variant>
      <vt:variant>
        <vt:lpwstr>mailto:charlie@m57.biz</vt:lpwstr>
      </vt:variant>
      <vt:variant>
        <vt:lpwstr/>
      </vt:variant>
      <vt:variant>
        <vt:i4>3801117</vt:i4>
      </vt:variant>
      <vt:variant>
        <vt:i4>297</vt:i4>
      </vt:variant>
      <vt:variant>
        <vt:i4>0</vt:i4>
      </vt:variant>
      <vt:variant>
        <vt:i4>5</vt:i4>
      </vt:variant>
      <vt:variant>
        <vt:lpwstr>mailto:jo@m57.biz</vt:lpwstr>
      </vt:variant>
      <vt:variant>
        <vt:lpwstr/>
      </vt:variant>
      <vt:variant>
        <vt:i4>2818059</vt:i4>
      </vt:variant>
      <vt:variant>
        <vt:i4>294</vt:i4>
      </vt:variant>
      <vt:variant>
        <vt:i4>0</vt:i4>
      </vt:variant>
      <vt:variant>
        <vt:i4>5</vt:i4>
      </vt:variant>
      <vt:variant>
        <vt:lpwstr>mailto:charlie@m57.biz</vt:lpwstr>
      </vt:variant>
      <vt:variant>
        <vt:lpwstr/>
      </vt:variant>
      <vt:variant>
        <vt:i4>2359321</vt:i4>
      </vt:variant>
      <vt:variant>
        <vt:i4>291</vt:i4>
      </vt:variant>
      <vt:variant>
        <vt:i4>0</vt:i4>
      </vt:variant>
      <vt:variant>
        <vt:i4>5</vt:i4>
      </vt:variant>
      <vt:variant>
        <vt:lpwstr>mailto:pat@m57.biz</vt:lpwstr>
      </vt:variant>
      <vt:variant>
        <vt:lpwstr/>
      </vt:variant>
      <vt:variant>
        <vt:i4>2359321</vt:i4>
      </vt:variant>
      <vt:variant>
        <vt:i4>288</vt:i4>
      </vt:variant>
      <vt:variant>
        <vt:i4>0</vt:i4>
      </vt:variant>
      <vt:variant>
        <vt:i4>5</vt:i4>
      </vt:variant>
      <vt:variant>
        <vt:lpwstr>mailto:pat@m57.biz</vt:lpwstr>
      </vt:variant>
      <vt:variant>
        <vt:lpwstr/>
      </vt:variant>
      <vt:variant>
        <vt:i4>2818059</vt:i4>
      </vt:variant>
      <vt:variant>
        <vt:i4>285</vt:i4>
      </vt:variant>
      <vt:variant>
        <vt:i4>0</vt:i4>
      </vt:variant>
      <vt:variant>
        <vt:i4>5</vt:i4>
      </vt:variant>
      <vt:variant>
        <vt:lpwstr>mailto:charlie@m57.biz</vt:lpwstr>
      </vt:variant>
      <vt:variant>
        <vt:lpwstr/>
      </vt:variant>
      <vt:variant>
        <vt:i4>3801117</vt:i4>
      </vt:variant>
      <vt:variant>
        <vt:i4>282</vt:i4>
      </vt:variant>
      <vt:variant>
        <vt:i4>0</vt:i4>
      </vt:variant>
      <vt:variant>
        <vt:i4>5</vt:i4>
      </vt:variant>
      <vt:variant>
        <vt:lpwstr>mailto:jo@m57.biz</vt:lpwstr>
      </vt:variant>
      <vt:variant>
        <vt:lpwstr/>
      </vt:variant>
      <vt:variant>
        <vt:i4>6226031</vt:i4>
      </vt:variant>
      <vt:variant>
        <vt:i4>279</vt:i4>
      </vt:variant>
      <vt:variant>
        <vt:i4>0</vt:i4>
      </vt:variant>
      <vt:variant>
        <vt:i4>5</vt:i4>
      </vt:variant>
      <vt:variant>
        <vt:lpwstr>mailto:terry@m57.biz</vt:lpwstr>
      </vt:variant>
      <vt:variant>
        <vt:lpwstr/>
      </vt:variant>
      <vt:variant>
        <vt:i4>2359321</vt:i4>
      </vt:variant>
      <vt:variant>
        <vt:i4>276</vt:i4>
      </vt:variant>
      <vt:variant>
        <vt:i4>0</vt:i4>
      </vt:variant>
      <vt:variant>
        <vt:i4>5</vt:i4>
      </vt:variant>
      <vt:variant>
        <vt:lpwstr>mailto:pat@m57.biz</vt:lpwstr>
      </vt:variant>
      <vt:variant>
        <vt:lpwstr/>
      </vt:variant>
      <vt:variant>
        <vt:i4>2818059</vt:i4>
      </vt:variant>
      <vt:variant>
        <vt:i4>273</vt:i4>
      </vt:variant>
      <vt:variant>
        <vt:i4>0</vt:i4>
      </vt:variant>
      <vt:variant>
        <vt:i4>5</vt:i4>
      </vt:variant>
      <vt:variant>
        <vt:lpwstr>mailto:charlie@m57.biz</vt:lpwstr>
      </vt:variant>
      <vt:variant>
        <vt:lpwstr/>
      </vt:variant>
      <vt:variant>
        <vt:i4>2818059</vt:i4>
      </vt:variant>
      <vt:variant>
        <vt:i4>270</vt:i4>
      </vt:variant>
      <vt:variant>
        <vt:i4>0</vt:i4>
      </vt:variant>
      <vt:variant>
        <vt:i4>5</vt:i4>
      </vt:variant>
      <vt:variant>
        <vt:lpwstr>mailto:charlie@m57.bizn</vt:lpwstr>
      </vt:variant>
      <vt:variant>
        <vt:lpwstr/>
      </vt:variant>
      <vt:variant>
        <vt:i4>3801117</vt:i4>
      </vt:variant>
      <vt:variant>
        <vt:i4>267</vt:i4>
      </vt:variant>
      <vt:variant>
        <vt:i4>0</vt:i4>
      </vt:variant>
      <vt:variant>
        <vt:i4>5</vt:i4>
      </vt:variant>
      <vt:variant>
        <vt:lpwstr>mailto:jo@m57.biz</vt:lpwstr>
      </vt:variant>
      <vt:variant>
        <vt:lpwstr/>
      </vt:variant>
      <vt:variant>
        <vt:i4>2359321</vt:i4>
      </vt:variant>
      <vt:variant>
        <vt:i4>264</vt:i4>
      </vt:variant>
      <vt:variant>
        <vt:i4>0</vt:i4>
      </vt:variant>
      <vt:variant>
        <vt:i4>5</vt:i4>
      </vt:variant>
      <vt:variant>
        <vt:lpwstr>mailto:pat@m57.biz</vt:lpwstr>
      </vt:variant>
      <vt:variant>
        <vt:lpwstr/>
      </vt:variant>
      <vt:variant>
        <vt:i4>2359321</vt:i4>
      </vt:variant>
      <vt:variant>
        <vt:i4>261</vt:i4>
      </vt:variant>
      <vt:variant>
        <vt:i4>0</vt:i4>
      </vt:variant>
      <vt:variant>
        <vt:i4>5</vt:i4>
      </vt:variant>
      <vt:variant>
        <vt:lpwstr>mailto:pat@m57.biz</vt:lpwstr>
      </vt:variant>
      <vt:variant>
        <vt:lpwstr/>
      </vt:variant>
      <vt:variant>
        <vt:i4>6226031</vt:i4>
      </vt:variant>
      <vt:variant>
        <vt:i4>258</vt:i4>
      </vt:variant>
      <vt:variant>
        <vt:i4>0</vt:i4>
      </vt:variant>
      <vt:variant>
        <vt:i4>5</vt:i4>
      </vt:variant>
      <vt:variant>
        <vt:lpwstr>mailto:terry@m57.biz</vt:lpwstr>
      </vt:variant>
      <vt:variant>
        <vt:lpwstr/>
      </vt:variant>
      <vt:variant>
        <vt:i4>3801117</vt:i4>
      </vt:variant>
      <vt:variant>
        <vt:i4>255</vt:i4>
      </vt:variant>
      <vt:variant>
        <vt:i4>0</vt:i4>
      </vt:variant>
      <vt:variant>
        <vt:i4>5</vt:i4>
      </vt:variant>
      <vt:variant>
        <vt:lpwstr>mailto:jo@m57.biz</vt:lpwstr>
      </vt:variant>
      <vt:variant>
        <vt:lpwstr/>
      </vt:variant>
      <vt:variant>
        <vt:i4>2818059</vt:i4>
      </vt:variant>
      <vt:variant>
        <vt:i4>252</vt:i4>
      </vt:variant>
      <vt:variant>
        <vt:i4>0</vt:i4>
      </vt:variant>
      <vt:variant>
        <vt:i4>5</vt:i4>
      </vt:variant>
      <vt:variant>
        <vt:lpwstr>mailto:charlie@m57.biz</vt:lpwstr>
      </vt:variant>
      <vt:variant>
        <vt:lpwstr/>
      </vt:variant>
      <vt:variant>
        <vt:i4>2359321</vt:i4>
      </vt:variant>
      <vt:variant>
        <vt:i4>249</vt:i4>
      </vt:variant>
      <vt:variant>
        <vt:i4>0</vt:i4>
      </vt:variant>
      <vt:variant>
        <vt:i4>5</vt:i4>
      </vt:variant>
      <vt:variant>
        <vt:lpwstr>mailto:pat@m57.biz</vt:lpwstr>
      </vt:variant>
      <vt:variant>
        <vt:lpwstr/>
      </vt:variant>
      <vt:variant>
        <vt:i4>1376282</vt:i4>
      </vt:variant>
      <vt:variant>
        <vt:i4>246</vt:i4>
      </vt:variant>
      <vt:variant>
        <vt:i4>0</vt:i4>
      </vt:variant>
      <vt:variant>
        <vt:i4>5</vt:i4>
      </vt:variant>
      <vt:variant>
        <vt:lpwstr>https://stackoverflow.com/questions/30681166/convert-reg-binary-value-64-bit-hex-value-little-endian-to-date-and-time</vt:lpwstr>
      </vt:variant>
      <vt:variant>
        <vt:lpwstr/>
      </vt:variant>
      <vt:variant>
        <vt:i4>1900569</vt:i4>
      </vt:variant>
      <vt:variant>
        <vt:i4>243</vt:i4>
      </vt:variant>
      <vt:variant>
        <vt:i4>0</vt:i4>
      </vt:variant>
      <vt:variant>
        <vt:i4>5</vt:i4>
      </vt:variant>
      <vt:variant>
        <vt:lpwstr>https://social.msdn.microsoft.com/Forums/en-US/2c4ae933-c67c-4036-b02a-d72e684154a7/daylight-savings-and-ewffbwf?forum=quebeceefs</vt:lpwstr>
      </vt:variant>
      <vt:variant>
        <vt:lpwstr/>
      </vt:variant>
      <vt:variant>
        <vt:i4>1572919</vt:i4>
      </vt:variant>
      <vt:variant>
        <vt:i4>164</vt:i4>
      </vt:variant>
      <vt:variant>
        <vt:i4>0</vt:i4>
      </vt:variant>
      <vt:variant>
        <vt:i4>5</vt:i4>
      </vt:variant>
      <vt:variant>
        <vt:lpwstr/>
      </vt:variant>
      <vt:variant>
        <vt:lpwstr>_Toc137155486</vt:lpwstr>
      </vt:variant>
      <vt:variant>
        <vt:i4>1572919</vt:i4>
      </vt:variant>
      <vt:variant>
        <vt:i4>158</vt:i4>
      </vt:variant>
      <vt:variant>
        <vt:i4>0</vt:i4>
      </vt:variant>
      <vt:variant>
        <vt:i4>5</vt:i4>
      </vt:variant>
      <vt:variant>
        <vt:lpwstr/>
      </vt:variant>
      <vt:variant>
        <vt:lpwstr>_Toc137155485</vt:lpwstr>
      </vt:variant>
      <vt:variant>
        <vt:i4>1572919</vt:i4>
      </vt:variant>
      <vt:variant>
        <vt:i4>152</vt:i4>
      </vt:variant>
      <vt:variant>
        <vt:i4>0</vt:i4>
      </vt:variant>
      <vt:variant>
        <vt:i4>5</vt:i4>
      </vt:variant>
      <vt:variant>
        <vt:lpwstr/>
      </vt:variant>
      <vt:variant>
        <vt:lpwstr>_Toc137155484</vt:lpwstr>
      </vt:variant>
      <vt:variant>
        <vt:i4>1572919</vt:i4>
      </vt:variant>
      <vt:variant>
        <vt:i4>146</vt:i4>
      </vt:variant>
      <vt:variant>
        <vt:i4>0</vt:i4>
      </vt:variant>
      <vt:variant>
        <vt:i4>5</vt:i4>
      </vt:variant>
      <vt:variant>
        <vt:lpwstr/>
      </vt:variant>
      <vt:variant>
        <vt:lpwstr>_Toc137155483</vt:lpwstr>
      </vt:variant>
      <vt:variant>
        <vt:i4>1572919</vt:i4>
      </vt:variant>
      <vt:variant>
        <vt:i4>140</vt:i4>
      </vt:variant>
      <vt:variant>
        <vt:i4>0</vt:i4>
      </vt:variant>
      <vt:variant>
        <vt:i4>5</vt:i4>
      </vt:variant>
      <vt:variant>
        <vt:lpwstr/>
      </vt:variant>
      <vt:variant>
        <vt:lpwstr>_Toc137155482</vt:lpwstr>
      </vt:variant>
      <vt:variant>
        <vt:i4>1572919</vt:i4>
      </vt:variant>
      <vt:variant>
        <vt:i4>134</vt:i4>
      </vt:variant>
      <vt:variant>
        <vt:i4>0</vt:i4>
      </vt:variant>
      <vt:variant>
        <vt:i4>5</vt:i4>
      </vt:variant>
      <vt:variant>
        <vt:lpwstr/>
      </vt:variant>
      <vt:variant>
        <vt:lpwstr>_Toc137155481</vt:lpwstr>
      </vt:variant>
      <vt:variant>
        <vt:i4>1572919</vt:i4>
      </vt:variant>
      <vt:variant>
        <vt:i4>128</vt:i4>
      </vt:variant>
      <vt:variant>
        <vt:i4>0</vt:i4>
      </vt:variant>
      <vt:variant>
        <vt:i4>5</vt:i4>
      </vt:variant>
      <vt:variant>
        <vt:lpwstr/>
      </vt:variant>
      <vt:variant>
        <vt:lpwstr>_Toc137155480</vt:lpwstr>
      </vt:variant>
      <vt:variant>
        <vt:i4>1507383</vt:i4>
      </vt:variant>
      <vt:variant>
        <vt:i4>122</vt:i4>
      </vt:variant>
      <vt:variant>
        <vt:i4>0</vt:i4>
      </vt:variant>
      <vt:variant>
        <vt:i4>5</vt:i4>
      </vt:variant>
      <vt:variant>
        <vt:lpwstr/>
      </vt:variant>
      <vt:variant>
        <vt:lpwstr>_Toc137155479</vt:lpwstr>
      </vt:variant>
      <vt:variant>
        <vt:i4>1507383</vt:i4>
      </vt:variant>
      <vt:variant>
        <vt:i4>116</vt:i4>
      </vt:variant>
      <vt:variant>
        <vt:i4>0</vt:i4>
      </vt:variant>
      <vt:variant>
        <vt:i4>5</vt:i4>
      </vt:variant>
      <vt:variant>
        <vt:lpwstr/>
      </vt:variant>
      <vt:variant>
        <vt:lpwstr>_Toc137155478</vt:lpwstr>
      </vt:variant>
      <vt:variant>
        <vt:i4>1507383</vt:i4>
      </vt:variant>
      <vt:variant>
        <vt:i4>110</vt:i4>
      </vt:variant>
      <vt:variant>
        <vt:i4>0</vt:i4>
      </vt:variant>
      <vt:variant>
        <vt:i4>5</vt:i4>
      </vt:variant>
      <vt:variant>
        <vt:lpwstr/>
      </vt:variant>
      <vt:variant>
        <vt:lpwstr>_Toc137155477</vt:lpwstr>
      </vt:variant>
      <vt:variant>
        <vt:i4>1507383</vt:i4>
      </vt:variant>
      <vt:variant>
        <vt:i4>104</vt:i4>
      </vt:variant>
      <vt:variant>
        <vt:i4>0</vt:i4>
      </vt:variant>
      <vt:variant>
        <vt:i4>5</vt:i4>
      </vt:variant>
      <vt:variant>
        <vt:lpwstr/>
      </vt:variant>
      <vt:variant>
        <vt:lpwstr>_Toc137155476</vt:lpwstr>
      </vt:variant>
      <vt:variant>
        <vt:i4>1507383</vt:i4>
      </vt:variant>
      <vt:variant>
        <vt:i4>98</vt:i4>
      </vt:variant>
      <vt:variant>
        <vt:i4>0</vt:i4>
      </vt:variant>
      <vt:variant>
        <vt:i4>5</vt:i4>
      </vt:variant>
      <vt:variant>
        <vt:lpwstr/>
      </vt:variant>
      <vt:variant>
        <vt:lpwstr>_Toc137155475</vt:lpwstr>
      </vt:variant>
      <vt:variant>
        <vt:i4>1507383</vt:i4>
      </vt:variant>
      <vt:variant>
        <vt:i4>92</vt:i4>
      </vt:variant>
      <vt:variant>
        <vt:i4>0</vt:i4>
      </vt:variant>
      <vt:variant>
        <vt:i4>5</vt:i4>
      </vt:variant>
      <vt:variant>
        <vt:lpwstr/>
      </vt:variant>
      <vt:variant>
        <vt:lpwstr>_Toc137155474</vt:lpwstr>
      </vt:variant>
      <vt:variant>
        <vt:i4>1507383</vt:i4>
      </vt:variant>
      <vt:variant>
        <vt:i4>86</vt:i4>
      </vt:variant>
      <vt:variant>
        <vt:i4>0</vt:i4>
      </vt:variant>
      <vt:variant>
        <vt:i4>5</vt:i4>
      </vt:variant>
      <vt:variant>
        <vt:lpwstr/>
      </vt:variant>
      <vt:variant>
        <vt:lpwstr>_Toc137155473</vt:lpwstr>
      </vt:variant>
      <vt:variant>
        <vt:i4>1507383</vt:i4>
      </vt:variant>
      <vt:variant>
        <vt:i4>80</vt:i4>
      </vt:variant>
      <vt:variant>
        <vt:i4>0</vt:i4>
      </vt:variant>
      <vt:variant>
        <vt:i4>5</vt:i4>
      </vt:variant>
      <vt:variant>
        <vt:lpwstr/>
      </vt:variant>
      <vt:variant>
        <vt:lpwstr>_Toc137155472</vt:lpwstr>
      </vt:variant>
      <vt:variant>
        <vt:i4>1507383</vt:i4>
      </vt:variant>
      <vt:variant>
        <vt:i4>74</vt:i4>
      </vt:variant>
      <vt:variant>
        <vt:i4>0</vt:i4>
      </vt:variant>
      <vt:variant>
        <vt:i4>5</vt:i4>
      </vt:variant>
      <vt:variant>
        <vt:lpwstr/>
      </vt:variant>
      <vt:variant>
        <vt:lpwstr>_Toc137155471</vt:lpwstr>
      </vt:variant>
      <vt:variant>
        <vt:i4>1507383</vt:i4>
      </vt:variant>
      <vt:variant>
        <vt:i4>68</vt:i4>
      </vt:variant>
      <vt:variant>
        <vt:i4>0</vt:i4>
      </vt:variant>
      <vt:variant>
        <vt:i4>5</vt:i4>
      </vt:variant>
      <vt:variant>
        <vt:lpwstr/>
      </vt:variant>
      <vt:variant>
        <vt:lpwstr>_Toc137155470</vt:lpwstr>
      </vt:variant>
      <vt:variant>
        <vt:i4>1441847</vt:i4>
      </vt:variant>
      <vt:variant>
        <vt:i4>62</vt:i4>
      </vt:variant>
      <vt:variant>
        <vt:i4>0</vt:i4>
      </vt:variant>
      <vt:variant>
        <vt:i4>5</vt:i4>
      </vt:variant>
      <vt:variant>
        <vt:lpwstr/>
      </vt:variant>
      <vt:variant>
        <vt:lpwstr>_Toc137155469</vt:lpwstr>
      </vt:variant>
      <vt:variant>
        <vt:i4>1441847</vt:i4>
      </vt:variant>
      <vt:variant>
        <vt:i4>56</vt:i4>
      </vt:variant>
      <vt:variant>
        <vt:i4>0</vt:i4>
      </vt:variant>
      <vt:variant>
        <vt:i4>5</vt:i4>
      </vt:variant>
      <vt:variant>
        <vt:lpwstr/>
      </vt:variant>
      <vt:variant>
        <vt:lpwstr>_Toc137155468</vt:lpwstr>
      </vt:variant>
      <vt:variant>
        <vt:i4>1441847</vt:i4>
      </vt:variant>
      <vt:variant>
        <vt:i4>50</vt:i4>
      </vt:variant>
      <vt:variant>
        <vt:i4>0</vt:i4>
      </vt:variant>
      <vt:variant>
        <vt:i4>5</vt:i4>
      </vt:variant>
      <vt:variant>
        <vt:lpwstr/>
      </vt:variant>
      <vt:variant>
        <vt:lpwstr>_Toc137155467</vt:lpwstr>
      </vt:variant>
      <vt:variant>
        <vt:i4>1441847</vt:i4>
      </vt:variant>
      <vt:variant>
        <vt:i4>44</vt:i4>
      </vt:variant>
      <vt:variant>
        <vt:i4>0</vt:i4>
      </vt:variant>
      <vt:variant>
        <vt:i4>5</vt:i4>
      </vt:variant>
      <vt:variant>
        <vt:lpwstr/>
      </vt:variant>
      <vt:variant>
        <vt:lpwstr>_Toc137155466</vt:lpwstr>
      </vt:variant>
      <vt:variant>
        <vt:i4>1441847</vt:i4>
      </vt:variant>
      <vt:variant>
        <vt:i4>38</vt:i4>
      </vt:variant>
      <vt:variant>
        <vt:i4>0</vt:i4>
      </vt:variant>
      <vt:variant>
        <vt:i4>5</vt:i4>
      </vt:variant>
      <vt:variant>
        <vt:lpwstr/>
      </vt:variant>
      <vt:variant>
        <vt:lpwstr>_Toc137155465</vt:lpwstr>
      </vt:variant>
      <vt:variant>
        <vt:i4>1441847</vt:i4>
      </vt:variant>
      <vt:variant>
        <vt:i4>32</vt:i4>
      </vt:variant>
      <vt:variant>
        <vt:i4>0</vt:i4>
      </vt:variant>
      <vt:variant>
        <vt:i4>5</vt:i4>
      </vt:variant>
      <vt:variant>
        <vt:lpwstr/>
      </vt:variant>
      <vt:variant>
        <vt:lpwstr>_Toc137155464</vt:lpwstr>
      </vt:variant>
      <vt:variant>
        <vt:i4>1441847</vt:i4>
      </vt:variant>
      <vt:variant>
        <vt:i4>26</vt:i4>
      </vt:variant>
      <vt:variant>
        <vt:i4>0</vt:i4>
      </vt:variant>
      <vt:variant>
        <vt:i4>5</vt:i4>
      </vt:variant>
      <vt:variant>
        <vt:lpwstr/>
      </vt:variant>
      <vt:variant>
        <vt:lpwstr>_Toc137155463</vt:lpwstr>
      </vt:variant>
      <vt:variant>
        <vt:i4>1441847</vt:i4>
      </vt:variant>
      <vt:variant>
        <vt:i4>20</vt:i4>
      </vt:variant>
      <vt:variant>
        <vt:i4>0</vt:i4>
      </vt:variant>
      <vt:variant>
        <vt:i4>5</vt:i4>
      </vt:variant>
      <vt:variant>
        <vt:lpwstr/>
      </vt:variant>
      <vt:variant>
        <vt:lpwstr>_Toc137155462</vt:lpwstr>
      </vt:variant>
      <vt:variant>
        <vt:i4>1441847</vt:i4>
      </vt:variant>
      <vt:variant>
        <vt:i4>14</vt:i4>
      </vt:variant>
      <vt:variant>
        <vt:i4>0</vt:i4>
      </vt:variant>
      <vt:variant>
        <vt:i4>5</vt:i4>
      </vt:variant>
      <vt:variant>
        <vt:lpwstr/>
      </vt:variant>
      <vt:variant>
        <vt:lpwstr>_Toc137155461</vt:lpwstr>
      </vt:variant>
      <vt:variant>
        <vt:i4>1441847</vt:i4>
      </vt:variant>
      <vt:variant>
        <vt:i4>8</vt:i4>
      </vt:variant>
      <vt:variant>
        <vt:i4>0</vt:i4>
      </vt:variant>
      <vt:variant>
        <vt:i4>5</vt:i4>
      </vt:variant>
      <vt:variant>
        <vt:lpwstr/>
      </vt:variant>
      <vt:variant>
        <vt:lpwstr>_Toc137155460</vt:lpwstr>
      </vt:variant>
      <vt:variant>
        <vt:i4>1376311</vt:i4>
      </vt:variant>
      <vt:variant>
        <vt:i4>2</vt:i4>
      </vt:variant>
      <vt:variant>
        <vt:i4>0</vt:i4>
      </vt:variant>
      <vt:variant>
        <vt:i4>5</vt:i4>
      </vt:variant>
      <vt:variant>
        <vt:lpwstr/>
      </vt:variant>
      <vt:variant>
        <vt:lpwstr>_Toc137155459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CHRISTOS ARGYROPOULOS</dc:creator>
  <cp:keywords/>
  <dc:description/>
  <cp:lastModifiedBy>FILIPPOS DOURACHALIS</cp:lastModifiedBy>
  <cp:revision>10</cp:revision>
  <cp:lastPrinted>2023-06-08T20:53:00Z</cp:lastPrinted>
  <dcterms:created xsi:type="dcterms:W3CDTF">2023-06-08T20:42:00Z</dcterms:created>
  <dcterms:modified xsi:type="dcterms:W3CDTF">2023-06-08T20:53:00Z</dcterms:modified>
</cp:coreProperties>
</file>